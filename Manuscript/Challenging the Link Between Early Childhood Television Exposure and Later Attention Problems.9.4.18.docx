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t>Abstract</w:t>
      </w:r>
    </w:p>
    <w:p w14:paraId="2C7B0287" w14:textId="712585C1"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Christakis, Zimmerman, DiGiuseppe,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E71C7E">
          <w:t>1</w:t>
        </w:r>
      </w:ins>
      <w:ins w:id="18" w:author="Matthew McBee" w:date="2019-12-09T22:08:00Z">
        <w:r w:rsidR="005210CA" w:rsidRPr="00E71C7E">
          <w:rPr>
            <w:rPrChange w:id="19" w:author="Matthew McBee" w:date="2019-12-09T22:08:00Z">
              <w:rPr>
                <w:b/>
                <w:bCs/>
              </w:rPr>
            </w:rPrChange>
          </w:rPr>
          <w:t>75</w:t>
        </w:r>
      </w:ins>
      <w:ins w:id="20" w:author="Matthew McBee" w:date="2019-12-02T10:58:00Z">
        <w:r w:rsidR="00E647F1" w:rsidRPr="00E71C7E">
          <w:t xml:space="preserve"> </w:t>
        </w:r>
        <w:r w:rsidR="00E647F1">
          <w:t xml:space="preserve">models </w:t>
        </w:r>
      </w:ins>
      <w:ins w:id="21" w:author="Matthew McBee" w:date="2019-12-02T11:22:00Z">
        <w:r w:rsidR="00D8274F">
          <w:t>(</w:t>
        </w:r>
        <w:r w:rsidR="00D8274F" w:rsidRPr="00E71C7E">
          <w:t>1</w:t>
        </w:r>
      </w:ins>
      <w:ins w:id="22" w:author="Matthew McBee" w:date="2019-12-09T22:08:00Z">
        <w:r w:rsidR="005210CA" w:rsidRPr="00E71C7E">
          <w:rPr>
            <w:rPrChange w:id="23" w:author="Matthew McBee" w:date="2019-12-09T22:08:00Z">
              <w:rPr>
                <w:b/>
                <w:bCs/>
              </w:rPr>
            </w:rPrChange>
          </w:rPr>
          <w:t>9</w:t>
        </w:r>
      </w:ins>
      <w:ins w:id="24" w:author="Matthew McBee" w:date="2019-12-02T11:22:00Z">
        <w:r w:rsidR="00D8274F" w:rsidRPr="00E71C7E">
          <w:t>.7%)</w:t>
        </w:r>
        <w:r w:rsidR="00D8274F">
          <w:t xml:space="preserve"> </w:t>
        </w:r>
      </w:ins>
      <w:ins w:id="25" w:author="Matthew McBee" w:date="2019-12-02T10:58:00Z">
        <w:r w:rsidR="00E647F1">
          <w:t>yielded a statistically significant relationship between early TV exposure and la</w:t>
        </w:r>
      </w:ins>
      <w:ins w:id="26" w:author="Matthew McBee" w:date="2019-12-02T10:59:00Z">
        <w:r w:rsidR="00E647F1">
          <w:t>ter attention problems</w:t>
        </w:r>
      </w:ins>
      <w:ins w:id="27" w:author="Matthew McBee" w:date="2019-12-02T12:19:00Z">
        <w:r w:rsidR="007D00C0">
          <w:t>,</w:t>
        </w:r>
      </w:ins>
      <w:ins w:id="28" w:author="Matthew McBee" w:date="2019-12-02T12:15:00Z">
        <w:r w:rsidR="007D00C0">
          <w:t xml:space="preserve"> with most models estimating </w:t>
        </w:r>
      </w:ins>
      <w:ins w:id="29" w:author="Matthew McBee" w:date="2019-12-02T12:19:00Z">
        <w:r w:rsidR="007D00C0">
          <w:t xml:space="preserve">a </w:t>
        </w:r>
      </w:ins>
      <w:ins w:id="30" w:author="Matthew McBee" w:date="2019-12-02T12:15:00Z">
        <w:r w:rsidR="007D00C0">
          <w:t xml:space="preserve">trivially small effect size. </w:t>
        </w:r>
      </w:ins>
      <w:del w:id="31" w:author="Matthew McBee" w:date="2019-12-02T10:55:00Z">
        <w:r w:rsidR="0063111E" w:rsidDel="00984265">
          <w:delText>:</w:delText>
        </w:r>
      </w:del>
      <w:ins w:id="32" w:author="Matthew McBee" w:date="2019-12-02T11:34:00Z">
        <w:r w:rsidR="00E010BE">
          <w:t xml:space="preserve">We conclude that the evidence for the harmful effect of early TV use is </w:t>
        </w:r>
      </w:ins>
      <w:ins w:id="33" w:author="Matthew McBee" w:date="2019-12-02T11:35:00Z">
        <w:r w:rsidR="00E010BE">
          <w:t xml:space="preserve">weak and </w:t>
        </w:r>
      </w:ins>
      <w:ins w:id="34" w:author="Matthew McBee" w:date="2019-12-02T11:34:00Z">
        <w:r w:rsidR="00E010BE">
          <w:t>inconsistent</w:t>
        </w:r>
      </w:ins>
      <w:del w:id="35" w:author="Matthew McBee" w:date="2019-12-02T11:09:00Z">
        <w:r w:rsidR="0063111E" w:rsidDel="00670EBA">
          <w:delText xml:space="preserve"> </w:delText>
        </w:r>
      </w:del>
      <w:ins w:id="36" w:author="Matthew McBee" w:date="2019-12-02T11:35:00Z">
        <w:r w:rsidR="00E010BE">
          <w:t xml:space="preserve">. </w:t>
        </w:r>
      </w:ins>
      <w:ins w:id="37" w:author="Matthew McBee" w:date="2019-12-02T11:37:00Z">
        <w:r w:rsidR="00E010BE">
          <w:t>All data and code necessary to reproduce our analysis is available online</w:t>
        </w:r>
      </w:ins>
      <w:ins w:id="38" w:author="Matthew McBee" w:date="2019-12-02T11:39:00Z">
        <w:r w:rsidR="00E010BE">
          <w:t xml:space="preserve"> via github</w:t>
        </w:r>
      </w:ins>
      <w:ins w:id="39" w:author="Matthew McBee" w:date="2019-12-02T11:37:00Z">
        <w:r w:rsidR="00E010BE">
          <w:t xml:space="preserve"> </w:t>
        </w:r>
      </w:ins>
      <w:ins w:id="40" w:author="Matthew McBee" w:date="2019-12-02T12:13:00Z">
        <w:r w:rsidR="00F34EA6">
          <w:t>(</w:t>
        </w:r>
      </w:ins>
      <w:ins w:id="41" w:author="McBee, Matthew T." w:date="2019-12-02T12:13:00Z">
        <w:r w:rsidR="00F34EA6">
          <w:fldChar w:fldCharType="begin"/>
        </w:r>
      </w:ins>
      <w:ins w:id="42" w:author="Matthew McBee" w:date="2019-12-02T12:13:00Z">
        <w:r w:rsidR="00F34EA6">
          <w:instrText xml:space="preserve"> HYPERLINK "</w:instrText>
        </w:r>
      </w:ins>
      <w:ins w:id="43" w:author="Matthew McBee" w:date="2019-12-02T11:39:00Z">
        <w:r w:rsidR="00F34EA6" w:rsidRPr="00F34EA6">
          <w:rPr>
            <w:rPrChange w:id="44" w:author="Matthew McBee" w:date="2019-12-02T12:13:00Z">
              <w:rPr>
                <w:rStyle w:val="Hyperlink"/>
              </w:rPr>
            </w:rPrChange>
          </w:rPr>
          <w:instrText>https://github.com/mcbeem/TVAttention</w:instrText>
        </w:r>
      </w:ins>
      <w:ins w:id="45" w:author="Matthew McBee" w:date="2019-12-02T12:13:00Z">
        <w:r w:rsidR="00F34EA6">
          <w:instrText xml:space="preserve">" </w:instrText>
        </w:r>
      </w:ins>
      <w:ins w:id="46" w:author="McBee, Matthew T." w:date="2019-12-02T12:13:00Z">
        <w:r w:rsidR="00F34EA6">
          <w:fldChar w:fldCharType="separate"/>
        </w:r>
      </w:ins>
      <w:ins w:id="47" w:author="Matthew McBee" w:date="2019-12-02T11:39:00Z">
        <w:r w:rsidR="00F34EA6" w:rsidRPr="00AD33C7">
          <w:rPr>
            <w:rStyle w:val="Hyperlink"/>
          </w:rPr>
          <w:t>https://github.com/mcbeem/TVAttention</w:t>
        </w:r>
      </w:ins>
      <w:ins w:id="48" w:author="McBee, Matthew T." w:date="2019-12-02T12:13:00Z">
        <w:r w:rsidR="00F34EA6">
          <w:fldChar w:fldCharType="end"/>
        </w:r>
      </w:ins>
      <w:ins w:id="49" w:author="Matthew McBee" w:date="2019-12-02T12:13:00Z">
        <w:r w:rsidR="00F34EA6">
          <w:t xml:space="preserve">) </w:t>
        </w:r>
      </w:ins>
      <w:ins w:id="50" w:author="Matthew McBee" w:date="2019-12-02T11:39:00Z">
        <w:r w:rsidR="00E010BE">
          <w:t xml:space="preserve">and as a </w:t>
        </w:r>
      </w:ins>
      <w:ins w:id="51" w:author="Matthew McBee" w:date="2019-12-02T11:38:00Z">
        <w:r w:rsidR="00E010BE">
          <w:t xml:space="preserve">Docker container </w:t>
        </w:r>
      </w:ins>
      <w:ins w:id="52" w:author="Matthew McBee" w:date="2019-12-02T12:13:00Z">
        <w:r w:rsidR="00F34EA6">
          <w:t>(</w:t>
        </w:r>
      </w:ins>
      <w:ins w:id="53"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4" w:author="Matthew McBee" w:date="2019-12-02T12:13:00Z">
        <w:r w:rsidR="00F34EA6">
          <w:t>)</w:t>
        </w:r>
      </w:ins>
      <w:ins w:id="55" w:author="Matthew McBee" w:date="2019-12-02T11:39:00Z">
        <w:r w:rsidR="00E010BE">
          <w:t>.</w:t>
        </w:r>
      </w:ins>
      <w:ins w:id="56" w:author="Matthew McBee" w:date="2019-12-02T12:19:00Z">
        <w:r w:rsidR="007D00C0">
          <w:t xml:space="preserve"> Pr</w:t>
        </w:r>
      </w:ins>
      <w:ins w:id="57"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8"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9"/>
      <w:commentRangeStart w:id="60"/>
      <w:r w:rsidR="00695771">
        <w:t xml:space="preserve">The </w:t>
      </w:r>
      <w:commentRangeStart w:id="61"/>
      <w:commentRangeStart w:id="62"/>
      <w:r w:rsidR="00695771">
        <w:t>stakes</w:t>
      </w:r>
      <w:commentRangeEnd w:id="61"/>
      <w:commentRangeEnd w:id="62"/>
      <w:r w:rsidR="00A93276">
        <w:rPr>
          <w:rStyle w:val="CommentReference"/>
          <w:rFonts w:asciiTheme="minorHAnsi" w:eastAsiaTheme="minorHAnsi" w:hAnsiTheme="minorHAnsi" w:cstheme="minorBidi"/>
        </w:rPr>
        <w:commentReference w:id="61"/>
      </w:r>
      <w:r w:rsidR="00A93276">
        <w:rPr>
          <w:rStyle w:val="CommentReference"/>
          <w:rFonts w:asciiTheme="minorHAnsi" w:eastAsiaTheme="minorHAnsi" w:hAnsiTheme="minorHAnsi" w:cstheme="minorBidi"/>
        </w:rPr>
        <w:commentReference w:id="62"/>
      </w:r>
      <w:r w:rsidR="00695771">
        <w:t xml:space="preserve"> are high</w:t>
      </w:r>
      <w:r w:rsidR="00A93276">
        <w:t>;</w:t>
      </w:r>
      <w:r w:rsidR="00695771">
        <w:t xml:space="preserve"> </w:t>
      </w:r>
      <w:commentRangeEnd w:id="59"/>
      <w:r w:rsidR="00A93276">
        <w:rPr>
          <w:rStyle w:val="CommentReference"/>
          <w:rFonts w:asciiTheme="minorHAnsi" w:eastAsiaTheme="minorHAnsi" w:hAnsiTheme="minorHAnsi" w:cstheme="minorBidi"/>
        </w:rPr>
        <w:commentReference w:id="59"/>
      </w:r>
      <w:r w:rsidR="00695771">
        <w:t>it is crucial that scientists get it right</w:t>
      </w:r>
      <w:r w:rsidR="00B378C9">
        <w:t>.</w:t>
      </w:r>
      <w:commentRangeEnd w:id="60"/>
      <w:r w:rsidR="00A93276">
        <w:rPr>
          <w:rStyle w:val="CommentReference"/>
          <w:rFonts w:asciiTheme="minorHAnsi" w:eastAsiaTheme="minorHAnsi" w:hAnsiTheme="minorHAnsi" w:cstheme="minorBidi"/>
        </w:rPr>
        <w:commentReference w:id="60"/>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3" w:author="Matthew McBee" w:date="2019-12-02T12:20:00Z">
        <w:r w:rsidDel="007D00C0">
          <w:delText>put Pandora back in the box</w:delText>
        </w:r>
      </w:del>
      <w:ins w:id="64" w:author="Matthew McBee" w:date="2019-12-02T12:20:00Z">
        <w:r w:rsidR="007D00C0">
          <w:t xml:space="preserve">correct the </w:t>
        </w:r>
      </w:ins>
      <w:ins w:id="65"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6"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DiGiuseppe,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7" w:author="Matthew McBee" w:date="2019-12-02T12:23:00Z">
        <w:r w:rsidDel="007D00C0">
          <w:delText>Nevertheless</w:delText>
        </w:r>
        <w:r w:rsidRPr="001E446A" w:rsidDel="007D00C0">
          <w:delText xml:space="preserve">, </w:delText>
        </w:r>
        <w:r w:rsidDel="007D00C0">
          <w:delText xml:space="preserve">such causal claims were made, </w:delText>
        </w:r>
      </w:del>
      <w:ins w:id="68" w:author="Matthew McBee" w:date="2019-12-02T12:23:00Z">
        <w:r w:rsidR="007D00C0">
          <w:t>In spite of the careful language used in the paper</w:t>
        </w:r>
      </w:ins>
      <w:ins w:id="69" w:author="Matthew McBee" w:date="2019-12-02T12:26:00Z">
        <w:r w:rsidR="00DE20B5">
          <w:t xml:space="preserve">, </w:t>
        </w:r>
      </w:ins>
      <w:ins w:id="70" w:author="Matthew McBee" w:date="2019-12-02T12:23:00Z">
        <w:r w:rsidR="007D00C0">
          <w:t>subsequent presentations by the</w:t>
        </w:r>
      </w:ins>
      <w:del w:id="71" w:author="Matthew McBee" w:date="2019-12-02T12:23:00Z">
        <w:r w:rsidDel="007D00C0">
          <w:delText>by the</w:delText>
        </w:r>
      </w:del>
      <w:r>
        <w:t xml:space="preserve"> lead author </w:t>
      </w:r>
      <w:del w:id="72" w:author="Matthew McBee" w:date="2019-12-02T12:26:00Z">
        <w:r w:rsidDel="00DE20B5">
          <w:delText>himself</w:delText>
        </w:r>
      </w:del>
      <w:ins w:id="73" w:author="Matthew McBee" w:date="2019-12-02T12:30:00Z">
        <w:r w:rsidR="00DE20B5">
          <w:t>discussing this work</w:t>
        </w:r>
      </w:ins>
      <w:ins w:id="74" w:author="Matthew McBee" w:date="2019-12-02T12:26:00Z">
        <w:r w:rsidR="00DE20B5">
          <w:t xml:space="preserve"> blur the lines between </w:t>
        </w:r>
      </w:ins>
      <w:ins w:id="75" w:author="Matthew McBee" w:date="2019-12-02T12:41:00Z">
        <w:r w:rsidR="00EF6601">
          <w:t>associations</w:t>
        </w:r>
      </w:ins>
      <w:ins w:id="76" w:author="Matthew McBee" w:date="2019-12-02T12:26:00Z">
        <w:r w:rsidR="00DE20B5">
          <w:t xml:space="preserve"> and </w:t>
        </w:r>
      </w:ins>
      <w:ins w:id="77" w:author="Matthew McBee" w:date="2019-12-02T12:31:00Z">
        <w:r w:rsidR="00DE20B5">
          <w:t xml:space="preserve">definitive </w:t>
        </w:r>
      </w:ins>
      <w:ins w:id="78" w:author="Matthew McBee" w:date="2019-12-02T12:26:00Z">
        <w:r w:rsidR="00DE20B5">
          <w:t>causal link</w:t>
        </w:r>
      </w:ins>
      <w:ins w:id="79" w:author="Matthew McBee" w:date="2019-12-03T12:33:00Z">
        <w:r w:rsidR="00BD1B99">
          <w:t>s</w:t>
        </w:r>
      </w:ins>
      <w:ins w:id="80" w:author="Matthew McBee" w:date="2019-12-02T12:40:00Z">
        <w:r w:rsidR="00EF6601">
          <w:t xml:space="preserve">. For example, in his </w:t>
        </w:r>
      </w:ins>
      <w:ins w:id="81" w:author="Matthew McBee" w:date="2019-12-02T12:41:00Z">
        <w:r w:rsidR="00EF6601">
          <w:t xml:space="preserve">TEDxRainier talk, </w:t>
        </w:r>
        <w:r w:rsidR="00EF6601" w:rsidRPr="007A7AC3">
          <w:rPr>
            <w:b/>
            <w:bCs/>
            <w:color w:val="FF0000"/>
            <w:rPrChange w:id="82" w:author="Matthew McBee" w:date="2019-12-02T13:00:00Z">
              <w:rPr/>
            </w:rPrChange>
          </w:rPr>
          <w:t xml:space="preserve">Christakis </w:t>
        </w:r>
      </w:ins>
      <w:ins w:id="83" w:author="Matthew McBee" w:date="2019-12-02T12:47:00Z">
        <w:r w:rsidR="0068618A" w:rsidRPr="007A7AC3">
          <w:rPr>
            <w:b/>
            <w:bCs/>
            <w:color w:val="FF0000"/>
            <w:rPrChange w:id="84" w:author="Matthew McBee" w:date="2019-12-02T13:00:00Z">
              <w:rPr/>
            </w:rPrChange>
          </w:rPr>
          <w:t>(2011)</w:t>
        </w:r>
        <w:r w:rsidR="0068618A" w:rsidRPr="007A7AC3">
          <w:rPr>
            <w:color w:val="FF0000"/>
            <w:rPrChange w:id="85" w:author="Matthew McBee" w:date="2019-12-02T13:00:00Z">
              <w:rPr/>
            </w:rPrChange>
          </w:rPr>
          <w:t xml:space="preserve"> </w:t>
        </w:r>
      </w:ins>
      <w:ins w:id="86" w:author="Matthew McBee" w:date="2019-12-02T12:41:00Z">
        <w:r w:rsidR="00EF6601">
          <w:t>said:</w:t>
        </w:r>
      </w:ins>
    </w:p>
    <w:p w14:paraId="14721305" w14:textId="22CF2470" w:rsidR="00DE20B5" w:rsidRDefault="00DE20B5" w:rsidP="00EF6601">
      <w:pPr>
        <w:spacing w:line="480" w:lineRule="auto"/>
        <w:ind w:left="720"/>
        <w:contextualSpacing/>
        <w:rPr>
          <w:ins w:id="87" w:author="Matthew McBee" w:date="2019-12-02T12:43:00Z"/>
        </w:rPr>
      </w:pPr>
      <w:ins w:id="88" w:author="Matthew McBee" w:date="2019-12-02T12:35:00Z">
        <w:r>
          <w:t>And w</w:t>
        </w:r>
      </w:ins>
      <w:ins w:id="89" w:author="Matthew McBee" w:date="2019-12-02T12:33:00Z">
        <w:r>
          <w:t>e</w:t>
        </w:r>
      </w:ins>
      <w:ins w:id="90" w:author="Matthew McBee" w:date="2019-12-02T12:43:00Z">
        <w:r w:rsidR="00EF6601">
          <w:t>, we</w:t>
        </w:r>
      </w:ins>
      <w:ins w:id="91" w:author="Matthew McBee" w:date="2019-12-02T12:33:00Z">
        <w:r>
          <w:t xml:space="preserve"> tested </w:t>
        </w:r>
      </w:ins>
      <w:ins w:id="92" w:author="Matthew McBee" w:date="2019-12-02T12:34:00Z">
        <w:r>
          <w:t>this some years ago, and what we found was that f</w:t>
        </w:r>
      </w:ins>
      <w:ins w:id="93" w:author="Matthew McBee" w:date="2019-12-02T12:33:00Z">
        <w:r>
          <w:t xml:space="preserve">or </w:t>
        </w:r>
      </w:ins>
      <w:ins w:id="94" w:author="Matthew McBee" w:date="2019-12-02T12:35:00Z">
        <w:r>
          <w:t xml:space="preserve">the more television children </w:t>
        </w:r>
      </w:ins>
      <w:ins w:id="95" w:author="Matthew McBee" w:date="2019-12-02T12:33:00Z">
        <w:r>
          <w:t xml:space="preserve">watched before age </w:t>
        </w:r>
      </w:ins>
      <w:ins w:id="96" w:author="Matthew McBee" w:date="2019-12-02T12:35:00Z">
        <w:r w:rsidR="00EF6601">
          <w:t>three</w:t>
        </w:r>
      </w:ins>
      <w:ins w:id="97" w:author="Matthew McBee" w:date="2019-12-02T12:34:00Z">
        <w:r>
          <w:t xml:space="preserve">, the more likely they were to </w:t>
        </w:r>
      </w:ins>
      <w:ins w:id="98" w:author="Matthew McBee" w:date="2019-12-02T12:35:00Z">
        <w:r w:rsidR="00EF6601">
          <w:t xml:space="preserve">actually </w:t>
        </w:r>
      </w:ins>
      <w:ins w:id="99" w:author="Matthew McBee" w:date="2019-12-02T12:34:00Z">
        <w:r>
          <w:t xml:space="preserve">have attentional problems at school age. Specifically, for </w:t>
        </w:r>
      </w:ins>
      <w:ins w:id="100" w:author="Matthew McBee" w:date="2019-12-02T12:35:00Z">
        <w:r w:rsidR="00EF6601">
          <w:t xml:space="preserve">each hour that they watched before </w:t>
        </w:r>
      </w:ins>
      <w:ins w:id="101" w:author="Matthew McBee" w:date="2019-12-02T12:36:00Z">
        <w:r w:rsidR="00EF6601">
          <w:t xml:space="preserve">the </w:t>
        </w:r>
      </w:ins>
      <w:ins w:id="102" w:author="Matthew McBee" w:date="2019-12-02T12:35:00Z">
        <w:r w:rsidR="00EF6601">
          <w:t>age</w:t>
        </w:r>
      </w:ins>
      <w:ins w:id="103" w:author="Matthew McBee" w:date="2019-12-02T12:36:00Z">
        <w:r w:rsidR="00EF6601">
          <w:t xml:space="preserve"> of three, their chances of having attentional problems was increased by about ten percent. So a child who watched two hours of TV </w:t>
        </w:r>
      </w:ins>
      <w:ins w:id="104" w:author="Matthew McBee" w:date="2019-12-02T12:37:00Z">
        <w:r w:rsidR="00EF6601">
          <w:t>a</w:t>
        </w:r>
      </w:ins>
      <w:ins w:id="105" w:author="Matthew McBee" w:date="2019-12-02T12:36:00Z">
        <w:r w:rsidR="00EF6601">
          <w:t xml:space="preserve"> day before age thre</w:t>
        </w:r>
      </w:ins>
      <w:ins w:id="106" w:author="Matthew McBee" w:date="2019-12-02T12:37:00Z">
        <w:r w:rsidR="00EF6601">
          <w:t>e w</w:t>
        </w:r>
      </w:ins>
      <w:ins w:id="107" w:author="Matthew McBee" w:date="2019-12-02T12:38:00Z">
        <w:r w:rsidR="00EF6601">
          <w:t>ould be</w:t>
        </w:r>
      </w:ins>
      <w:ins w:id="108" w:author="Matthew McBee" w:date="2019-12-02T12:37:00Z">
        <w:r w:rsidR="00EF6601">
          <w:t xml:space="preserve"> twenty percent more likely to have attention problems compared to a child who wa</w:t>
        </w:r>
      </w:ins>
      <w:ins w:id="109" w:author="Matthew McBee" w:date="2019-12-02T12:38:00Z">
        <w:r w:rsidR="00EF6601">
          <w:t>tched none (</w:t>
        </w:r>
      </w:ins>
      <w:ins w:id="110" w:author="Matthew McBee" w:date="2019-12-02T12:39:00Z">
        <w:r w:rsidR="00EF6601">
          <w:t xml:space="preserve">7:21 to </w:t>
        </w:r>
      </w:ins>
      <w:ins w:id="111" w:author="Matthew McBee" w:date="2019-12-02T12:40:00Z">
        <w:r w:rsidR="00EF6601">
          <w:t>7:46</w:t>
        </w:r>
      </w:ins>
      <w:ins w:id="112" w:author="Matthew McBee" w:date="2019-12-02T12:38:00Z">
        <w:r w:rsidR="00EF6601">
          <w:t>).</w:t>
        </w:r>
      </w:ins>
    </w:p>
    <w:p w14:paraId="7531785D" w14:textId="25ED950D" w:rsidR="0068618A" w:rsidRDefault="00120C84" w:rsidP="00120C84">
      <w:pPr>
        <w:spacing w:line="480" w:lineRule="auto"/>
        <w:contextualSpacing/>
        <w:rPr>
          <w:ins w:id="113" w:author="Matthew McBee" w:date="2019-12-02T12:48:00Z"/>
        </w:rPr>
        <w:pPrChange w:id="114" w:author="Matthew McBee" w:date="2019-12-05T13:11:00Z">
          <w:pPr>
            <w:spacing w:line="480" w:lineRule="auto"/>
            <w:ind w:firstLine="720"/>
            <w:contextualSpacing/>
          </w:pPr>
        </w:pPrChange>
      </w:pPr>
      <w:ins w:id="115" w:author="Matthew McBee" w:date="2019-12-05T13:10:00Z">
        <w:r>
          <w:t>This statement</w:t>
        </w:r>
      </w:ins>
      <w:ins w:id="116" w:author="Matthew McBee" w:date="2019-12-02T12:44:00Z">
        <w:r w:rsidR="00EF6601">
          <w:t xml:space="preserve"> </w:t>
        </w:r>
      </w:ins>
      <w:ins w:id="117" w:author="Matthew McBee" w:date="2019-12-05T13:11:00Z">
        <w:r>
          <w:t>does not admit</w:t>
        </w:r>
      </w:ins>
      <w:ins w:id="118" w:author="Matthew McBee" w:date="2019-12-02T12:46:00Z">
        <w:r w:rsidR="0068618A">
          <w:t xml:space="preserve"> </w:t>
        </w:r>
      </w:ins>
      <w:ins w:id="119" w:author="Matthew McBee" w:date="2019-12-02T12:44:00Z">
        <w:r w:rsidR="00EF6601">
          <w:t xml:space="preserve">any epistemic </w:t>
        </w:r>
      </w:ins>
      <w:ins w:id="120" w:author="Matthew McBee" w:date="2019-12-05T13:11:00Z">
        <w:r>
          <w:t xml:space="preserve">(or statistical) </w:t>
        </w:r>
      </w:ins>
      <w:ins w:id="121" w:author="Matthew McBee" w:date="2019-12-02T12:44:00Z">
        <w:r w:rsidR="00EF6601">
          <w:t>uncertainty about the nature of th</w:t>
        </w:r>
      </w:ins>
      <w:ins w:id="122" w:author="Matthew McBee" w:date="2019-12-02T12:45:00Z">
        <w:r w:rsidR="00EF6601">
          <w:t xml:space="preserve">is estimate, nor of any limitations to the evidence </w:t>
        </w:r>
      </w:ins>
      <w:ins w:id="123" w:author="Matthew McBee" w:date="2019-12-02T12:46:00Z">
        <w:r w:rsidR="0068618A">
          <w:t xml:space="preserve">supporting the claim. </w:t>
        </w:r>
      </w:ins>
      <w:ins w:id="124" w:author="Matthew McBee" w:date="2019-12-02T12:48:00Z">
        <w:r w:rsidR="0068618A">
          <w:t>It is presented as a scientific fact.</w:t>
        </w:r>
      </w:ins>
    </w:p>
    <w:p w14:paraId="20DAF34B" w14:textId="15C38858" w:rsidR="0052463A" w:rsidRDefault="00EF6601" w:rsidP="0052463A">
      <w:pPr>
        <w:spacing w:line="480" w:lineRule="auto"/>
        <w:ind w:firstLine="720"/>
        <w:contextualSpacing/>
      </w:pPr>
      <w:ins w:id="125" w:author="Matthew McBee" w:date="2019-12-02T12:41:00Z">
        <w:r>
          <w:t>Unsurprisingly</w:t>
        </w:r>
      </w:ins>
      <w:ins w:id="126" w:author="Matthew McBee" w:date="2019-12-02T12:42:00Z">
        <w:r>
          <w:t xml:space="preserve">, </w:t>
        </w:r>
      </w:ins>
      <w:ins w:id="127" w:author="Matthew McBee" w:date="2019-12-02T12:23:00Z">
        <w:r w:rsidR="007D00C0">
          <w:t>popular media was much less car</w:t>
        </w:r>
      </w:ins>
      <w:ins w:id="128" w:author="Matthew McBee" w:date="2019-12-02T12:24:00Z">
        <w:r w:rsidR="007D00C0">
          <w:t>eful in raising alarm about the potential harm of television exposure on children</w:t>
        </w:r>
      </w:ins>
      <w:del w:id="129"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30" w:author="Matthew McBee" w:date="2019-12-02T13:01:00Z">
        <w:r w:rsidR="006F6641" w:rsidDel="007A7AC3">
          <w:delText>no expiration dates or</w:delText>
        </w:r>
      </w:del>
      <w:ins w:id="131" w:author="Matthew McBee" w:date="2019-12-02T13:01:00Z">
        <w:r w:rsidR="007A7AC3">
          <w:t>no</w:t>
        </w:r>
      </w:ins>
      <w:r w:rsidR="006F6641">
        <w:t xml:space="preserve"> retractions </w:t>
      </w:r>
      <w:ins w:id="132" w:author="Matthew McBee" w:date="2019-12-02T13:01:00Z">
        <w:r w:rsidR="007A7AC3">
          <w:t xml:space="preserve">or </w:t>
        </w:r>
      </w:ins>
      <w:ins w:id="133" w:author="Matthew McBee" w:date="2019-12-02T13:02:00Z">
        <w:r w:rsidR="007A7AC3">
          <w:t>contemporary</w:t>
        </w:r>
      </w:ins>
      <w:ins w:id="134"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35" w:author="Matthew McBee" w:date="2019-12-02T12:49:00Z">
        <w:r w:rsidR="0068618A">
          <w:t xml:space="preserve">, or sometimes even a moral panic about the </w:t>
        </w:r>
      </w:ins>
      <w:ins w:id="136" w:author="Matthew McBee" w:date="2019-12-02T12:53:00Z">
        <w:r w:rsidR="0068618A">
          <w:t>harm</w:t>
        </w:r>
      </w:ins>
      <w:ins w:id="137" w:author="Matthew McBee" w:date="2019-12-02T12:49:00Z">
        <w:r w:rsidR="0068618A">
          <w:t xml:space="preserve"> they are supposedly </w:t>
        </w:r>
      </w:ins>
      <w:ins w:id="138" w:author="Matthew McBee" w:date="2019-12-02T12:53:00Z">
        <w:r w:rsidR="0068618A">
          <w:t xml:space="preserve">wreaking on </w:t>
        </w:r>
      </w:ins>
      <w:ins w:id="139" w:author="Matthew McBee" w:date="2019-12-02T12:49:00Z">
        <w:r w:rsidR="0068618A">
          <w:t xml:space="preserve">children </w:t>
        </w:r>
      </w:ins>
      <w:ins w:id="140" w:author="Matthew McBee" w:date="2019-12-02T12:50:00Z">
        <w:r w:rsidR="0068618A">
          <w:t xml:space="preserve">(e.g., </w:t>
        </w:r>
      </w:ins>
      <w:ins w:id="141" w:author="Matthew McBee" w:date="2019-12-02T12:51:00Z">
        <w:r w:rsidR="0068618A" w:rsidRPr="007A7AC3">
          <w:rPr>
            <w:b/>
            <w:bCs/>
            <w:color w:val="FF0000"/>
            <w:rPrChange w:id="142" w:author="Matthew McBee" w:date="2019-12-02T13:00:00Z">
              <w:rPr/>
            </w:rPrChange>
          </w:rPr>
          <w:t>Twenge, 2017</w:t>
        </w:r>
        <w:r w:rsidR="0068618A">
          <w:t xml:space="preserve">). </w:t>
        </w:r>
      </w:ins>
      <w:del w:id="143"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44" w:author="Matthew McBee" w:date="2019-12-02T12:54:00Z">
        <w:r w:rsidR="007C07A9" w:rsidDel="0068618A">
          <w:delText xml:space="preserve">Even </w:delText>
        </w:r>
        <w:r w:rsidR="000E1BDF" w:rsidDel="0068618A">
          <w:delText>r</w:delText>
        </w:r>
      </w:del>
      <w:ins w:id="145" w:author="Matthew McBee" w:date="2019-12-02T12:54:00Z">
        <w:r w:rsidR="0068618A">
          <w:t>R</w:t>
        </w:r>
      </w:ins>
      <w:r w:rsidR="000E1BDF">
        <w:t xml:space="preserve">ecommendations from </w:t>
      </w:r>
      <w:r w:rsidR="007C07A9">
        <w:t xml:space="preserve">the American Academy of Pediatrics </w:t>
      </w:r>
      <w:r w:rsidR="000E1BDF">
        <w:t>t</w:t>
      </w:r>
      <w:ins w:id="146" w:author="Matthew McBee" w:date="2019-12-02T12:53:00Z">
        <w:r w:rsidR="0068618A">
          <w:t>hat children a</w:t>
        </w:r>
      </w:ins>
      <w:del w:id="147" w:author="Matthew McBee" w:date="2019-12-02T12:53:00Z">
        <w:r w:rsidR="000E1BDF" w:rsidDel="0068618A">
          <w:delText>o a</w:delText>
        </w:r>
      </w:del>
      <w:r w:rsidR="000E1BDF">
        <w:t xml:space="preserve">void television viewing </w:t>
      </w:r>
      <w:del w:id="148" w:author="Matthew McBee" w:date="2019-12-02T12:54:00Z">
        <w:r w:rsidR="007C07A9" w:rsidDel="0068618A">
          <w:delText>seemed to endorse the</w:delText>
        </w:r>
      </w:del>
      <w:ins w:id="149" w:author="Matthew McBee" w:date="2019-12-02T12:54:00Z">
        <w:r w:rsidR="0068618A">
          <w:t>were based on the</w:t>
        </w:r>
      </w:ins>
      <w:r w:rsidR="007C07A9">
        <w:t xml:space="preserve"> </w:t>
      </w:r>
      <w:del w:id="150" w:author="Matthew McBee" w:date="2019-12-02T12:54:00Z">
        <w:r w:rsidR="007C07A9" w:rsidDel="0068618A">
          <w:delText xml:space="preserve">claim </w:delText>
        </w:r>
      </w:del>
      <w:ins w:id="151"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52" w:author="Matthew McBee" w:date="2019-12-02T12:54:00Z">
        <w:r w:rsidR="0068618A">
          <w:t>; they also reinforced it by lending credibility and weight to the claim.</w:t>
        </w:r>
      </w:ins>
      <w:del w:id="153"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54" w:author="Matthew McBee" w:date="2019-12-02T12:55:00Z">
        <w:r w:rsidR="0068618A">
          <w:t>, or at least is much more nuanced than initially thought</w:t>
        </w:r>
      </w:ins>
      <w:del w:id="155"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56" w:author="Matthew McBee" w:date="2019-12-03T12:53:00Z">
        <w:r w:rsidR="00BD1ACB">
          <w:t>ir</w:t>
        </w:r>
      </w:ins>
      <w:r w:rsidR="00150887">
        <w:t xml:space="preserve"> relationship </w:t>
      </w:r>
      <w:del w:id="157" w:author="Matthew McBee" w:date="2019-12-03T12:53:00Z">
        <w:r w:rsidR="00150887" w:rsidDel="00BD1ACB">
          <w:delText xml:space="preserve">between </w:delText>
        </w:r>
      </w:del>
      <w:del w:id="158" w:author="Matthew McBee" w:date="2019-12-02T12:55:00Z">
        <w:r w:rsidR="00150887" w:rsidDel="0068618A">
          <w:delText xml:space="preserve">the two </w:delText>
        </w:r>
      </w:del>
      <w:r w:rsidR="00150887">
        <w:t>is</w:t>
      </w:r>
      <w:del w:id="159" w:author="Matthew McBee" w:date="2019-12-02T12:56:00Z">
        <w:r w:rsidR="00150887" w:rsidDel="007A7AC3">
          <w:delText xml:space="preserve"> a small</w:delText>
        </w:r>
      </w:del>
      <w:ins w:id="160" w:author="Matthew McBee" w:date="2019-12-02T12:56:00Z">
        <w:r w:rsidR="007A7AC3">
          <w:t xml:space="preserve"> </w:t>
        </w:r>
      </w:ins>
      <w:ins w:id="161" w:author="Matthew McBee" w:date="2019-12-03T12:53:00Z">
        <w:r w:rsidR="00BD1ACB">
          <w:t>only</w:t>
        </w:r>
      </w:ins>
      <w:ins w:id="162" w:author="Matthew McBee" w:date="2019-12-02T12:56:00Z">
        <w:r w:rsidR="007A7AC3">
          <w:t xml:space="preserve"> weak</w:t>
        </w:r>
      </w:ins>
      <w:r w:rsidR="00150887">
        <w:t xml:space="preserve"> to moderate</w:t>
      </w:r>
      <w:ins w:id="163" w:author="Matthew McBee" w:date="2019-12-02T12:56:00Z">
        <w:r w:rsidR="007A7AC3">
          <w:t>,</w:t>
        </w:r>
      </w:ins>
      <w:del w:id="164" w:author="Matthew McBee" w:date="2019-12-02T12:56:00Z">
        <w:r w:rsidR="00150887" w:rsidDel="007A7AC3">
          <w:delText xml:space="preserve"> one, but</w:delText>
        </w:r>
      </w:del>
      <w:ins w:id="165" w:author="Matthew McBee" w:date="2019-12-02T12:56:00Z">
        <w:r w:rsidR="007A7AC3">
          <w:t xml:space="preserve"> but</w:t>
        </w:r>
      </w:ins>
      <w:r w:rsidR="00150887">
        <w:t xml:space="preserve"> </w:t>
      </w:r>
      <w:r w:rsidR="00225F2C">
        <w:t>was</w:t>
      </w:r>
      <w:r w:rsidR="00150887">
        <w:t xml:space="preserve"> unable to clarify the direction of causality or the potential </w:t>
      </w:r>
      <w:ins w:id="166" w:author="Matthew McBee" w:date="2019-12-03T12:53:00Z">
        <w:r w:rsidR="00BD1ACB">
          <w:t>that this estimate is</w:t>
        </w:r>
      </w:ins>
      <w:ins w:id="167" w:author="Matthew McBee" w:date="2019-12-03T12:54:00Z">
        <w:r w:rsidR="00BD1ACB">
          <w:t xml:space="preserve"> contaminated with</w:t>
        </w:r>
      </w:ins>
      <w:ins w:id="168" w:author="Matthew McBee" w:date="2019-12-03T12:53:00Z">
        <w:r w:rsidR="00BD1ACB">
          <w:t xml:space="preserve"> </w:t>
        </w:r>
      </w:ins>
      <w:del w:id="169" w:author="Matthew McBee" w:date="2019-12-03T12:53:00Z">
        <w:r w:rsidR="00150887" w:rsidDel="00BD1ACB">
          <w:delText xml:space="preserve">involvement of </w:delText>
        </w:r>
      </w:del>
      <w:del w:id="170" w:author="Matthew McBee" w:date="2019-12-02T12:56:00Z">
        <w:r w:rsidR="00150887" w:rsidDel="007A7AC3">
          <w:delText xml:space="preserve">third </w:delText>
        </w:r>
      </w:del>
      <w:ins w:id="171" w:author="Matthew McBee" w:date="2019-12-02T12:56:00Z">
        <w:r w:rsidR="007A7AC3">
          <w:t>confound</w:t>
        </w:r>
      </w:ins>
      <w:ins w:id="172" w:author="Matthew McBee" w:date="2019-12-03T12:54:00Z">
        <w:r w:rsidR="00BD1ACB">
          <w:t>ing bias</w:t>
        </w:r>
      </w:ins>
      <w:ins w:id="173" w:author="Matthew McBee" w:date="2019-12-02T12:56:00Z">
        <w:r w:rsidR="007A7AC3">
          <w:t xml:space="preserve"> </w:t>
        </w:r>
      </w:ins>
      <w:del w:id="174" w:author="Matthew McBee" w:date="2019-12-03T12:54:00Z">
        <w:r w:rsidR="00150887" w:rsidDel="00BD1ACB">
          <w:delText>variables</w:delText>
        </w:r>
        <w:r w:rsidR="003236B7" w:rsidDel="00BD1ACB">
          <w:delText xml:space="preserve"> </w:delText>
        </w:r>
      </w:del>
      <w:r w:rsidR="003236B7" w:rsidRPr="001E446A">
        <w:t>(Nikkelen, Valkenberg,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r w:rsidR="00EC04D1">
        <w:t>Kostyrka-Allchorne</w:t>
      </w:r>
      <w:r w:rsidR="000E1BDF">
        <w:t>, Cooper, &amp; Simpson, 2017</w:t>
      </w:r>
      <w:r w:rsidR="00EC04D1">
        <w:t xml:space="preserve">). </w:t>
      </w:r>
      <w:del w:id="175" w:author="Matthew McBee" w:date="2019-12-03T12:54:00Z">
        <w:r w:rsidR="00644FED" w:rsidDel="00BD1ACB">
          <w:delText>Tellingly</w:delText>
        </w:r>
      </w:del>
      <w:ins w:id="176" w:author="Matthew McBee" w:date="2019-12-03T12:54:00Z">
        <w:r w:rsidR="00BD1ACB">
          <w:t xml:space="preserve">As is often the </w:t>
        </w:r>
      </w:ins>
      <w:ins w:id="177" w:author="Matthew McBee" w:date="2019-12-03T12:55:00Z">
        <w:r w:rsidR="00BD1ACB">
          <w:t>case</w:t>
        </w:r>
      </w:ins>
      <w:r w:rsidR="00644FED">
        <w:t>, however</w:t>
      </w:r>
      <w:del w:id="178" w:author="Matthew McBee" w:date="2019-12-03T12:55:00Z">
        <w:r w:rsidR="00644FED" w:rsidDel="00BD1ACB">
          <w:delText>, while</w:delText>
        </w:r>
      </w:del>
      <w:ins w:id="179"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80"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 xml:space="preserve">and the meta-analysis (Nikkelen et al., 2014) has only </w:t>
      </w:r>
      <w:r w:rsidR="00E8227E">
        <w:t>54</w:t>
      </w:r>
      <w:r w:rsidR="00644FED">
        <w:t>.</w:t>
      </w:r>
      <w:ins w:id="181" w:author="Matthew McBee" w:date="2019-12-02T12:57:00Z">
        <w:r w:rsidR="007A7AC3">
          <w:t xml:space="preserve">  Not only the</w:t>
        </w:r>
      </w:ins>
      <w:del w:id="182" w:author="Matthew McBee" w:date="2019-12-02T12:57:00Z">
        <w:r w:rsidDel="007A7AC3">
          <w:delText xml:space="preserve"> </w:delText>
        </w:r>
        <w:r w:rsidR="000F042A" w:rsidDel="007A7AC3">
          <w:delText>The</w:delText>
        </w:r>
      </w:del>
      <w:r w:rsidR="000F042A">
        <w:t xml:space="preserve"> </w:t>
      </w:r>
      <w:r w:rsidR="0095059E">
        <w:t>general public</w:t>
      </w:r>
      <w:ins w:id="183" w:author="Matthew McBee" w:date="2019-12-02T12:57:00Z">
        <w:r w:rsidR="007A7AC3">
          <w:t>, but substantial portions of the research community,</w:t>
        </w:r>
      </w:ins>
      <w:r w:rsidR="000F042A">
        <w:t xml:space="preserve"> is still left with the </w:t>
      </w:r>
      <w:del w:id="184" w:author="Matthew McBee" w:date="2019-12-02T12:57:00Z">
        <w:r w:rsidR="00C67C75" w:rsidDel="007A7AC3">
          <w:delText>misleading</w:delText>
        </w:r>
        <w:r w:rsidR="000F042A" w:rsidDel="007A7AC3">
          <w:delText xml:space="preserve"> </w:delText>
        </w:r>
      </w:del>
      <w:r w:rsidR="000F042A">
        <w:t>message that TV causes attention problems</w:t>
      </w:r>
      <w:del w:id="185" w:author="Matthew McBee" w:date="2019-12-02T12:57:00Z">
        <w:r w:rsidR="00C67C75" w:rsidDel="007A7AC3">
          <w:delText>, full stop</w:delText>
        </w:r>
      </w:del>
      <w:ins w:id="186" w:author="Matthew McBee" w:date="2019-12-02T12:57:00Z">
        <w:r w:rsidR="007A7AC3">
          <w:t>.</w:t>
        </w:r>
      </w:ins>
      <w:del w:id="187" w:author="Matthew McBee" w:date="2019-12-09T22:09:00Z">
        <w:r w:rsidR="000F042A" w:rsidDel="00E71C7E">
          <w:delText>.</w:delText>
        </w:r>
      </w:del>
    </w:p>
    <w:p w14:paraId="13AFB76F" w14:textId="1174E35C" w:rsidR="00710B8B" w:rsidRDefault="00D7197E" w:rsidP="007A7AC3">
      <w:pPr>
        <w:spacing w:line="480" w:lineRule="auto"/>
        <w:ind w:firstLine="720"/>
        <w:contextualSpacing/>
        <w:rPr>
          <w:ins w:id="188" w:author="Matthew McBee" w:date="2019-12-02T14:11:00Z"/>
        </w:rPr>
      </w:pPr>
      <w:r>
        <w:t xml:space="preserve">Our </w:t>
      </w:r>
      <w:del w:id="189" w:author="Matthew McBee" w:date="2019-12-02T12:58:00Z">
        <w:r w:rsidDel="007A7AC3">
          <w:delText>goals in this paper were two-fold.</w:delText>
        </w:r>
        <w:r w:rsidR="00516A90" w:rsidDel="007A7AC3">
          <w:delText xml:space="preserve"> </w:delText>
        </w:r>
        <w:r w:rsidDel="007A7AC3">
          <w:delText xml:space="preserve">First, </w:delText>
        </w:r>
      </w:del>
      <w:moveToRangeStart w:id="190" w:author="Matthew McBee" w:date="2019-12-02T12:58:00Z" w:name="move26183930"/>
      <w:moveTo w:id="191" w:author="Matthew McBee" w:date="2019-12-02T12:58:00Z">
        <w:del w:id="192" w:author="Matthew McBee" w:date="2019-12-02T12:58:00Z">
          <w:r w:rsidR="007A7AC3" w:rsidDel="007A7AC3">
            <w:delText xml:space="preserve">Our second and more encompassing </w:delText>
          </w:r>
        </w:del>
        <w:r w:rsidR="007A7AC3">
          <w:t xml:space="preserve">goal </w:t>
        </w:r>
      </w:moveTo>
      <w:ins w:id="193" w:author="Matthew McBee" w:date="2019-12-02T12:58:00Z">
        <w:r w:rsidR="007A7AC3">
          <w:t xml:space="preserve">in this paper </w:t>
        </w:r>
      </w:ins>
      <w:moveTo w:id="194" w:author="Matthew McBee" w:date="2019-12-02T12:58:00Z">
        <w:r w:rsidR="007A7AC3">
          <w:t xml:space="preserve">was to </w:t>
        </w:r>
        <w:del w:id="195" w:author="Matthew McBee" w:date="2019-12-02T12:58:00Z">
          <w:r w:rsidR="007A7AC3" w:rsidDel="007A7AC3">
            <w:delText xml:space="preserve">further </w:delText>
          </w:r>
        </w:del>
        <w:r w:rsidR="007A7AC3">
          <w:t>examine the robustness of the original finding through the use of a “multiverse analysis” (</w:t>
        </w:r>
        <w:r w:rsidR="007A7AC3" w:rsidRPr="002A1EF8">
          <w:t>Silberzahn</w:t>
        </w:r>
        <w:r w:rsidR="007A7AC3">
          <w:t xml:space="preserve"> et al. 2017; Steegen, Tuerlinckx, Gelman, &amp; Vanpaemel, 2016</w:t>
        </w:r>
      </w:moveTo>
      <w:ins w:id="196" w:author="Matthew McBee" w:date="2019-12-02T12:59:00Z">
        <w:r w:rsidR="007A7AC3">
          <w:t xml:space="preserve">; see also </w:t>
        </w:r>
        <w:r w:rsidR="007A7AC3" w:rsidRPr="007A7AC3">
          <w:rPr>
            <w:b/>
            <w:bCs/>
            <w:color w:val="FF0000"/>
            <w:rPrChange w:id="197" w:author="Matthew McBee" w:date="2019-12-02T13:00:00Z">
              <w:rPr/>
            </w:rPrChange>
          </w:rPr>
          <w:t>Orben, Dienlin, &amp; Przybylski, 2019</w:t>
        </w:r>
      </w:ins>
      <w:moveTo w:id="198" w:author="Matthew McBee" w:date="2019-12-02T12:58:00Z">
        <w:r w:rsidR="007A7AC3">
          <w:t xml:space="preserve">). In any </w:t>
        </w:r>
        <w:del w:id="199" w:author="Matthew McBee" w:date="2019-12-02T14:09:00Z">
          <w:r w:rsidR="007A7AC3" w:rsidDel="00710B8B">
            <w:delText xml:space="preserve">research </w:delText>
          </w:r>
        </w:del>
      </w:moveTo>
      <w:ins w:id="200" w:author="Matthew McBee" w:date="2019-12-02T14:09:00Z">
        <w:r w:rsidR="00710B8B">
          <w:t xml:space="preserve">data analysis </w:t>
        </w:r>
      </w:ins>
      <w:moveTo w:id="201" w:author="Matthew McBee" w:date="2019-12-02T12:58:00Z">
        <w:r w:rsidR="007A7AC3">
          <w:t xml:space="preserve">endeavor, a series of </w:t>
        </w:r>
        <w:del w:id="202" w:author="Matthew McBee" w:date="2019-12-02T14:09:00Z">
          <w:r w:rsidR="007A7AC3" w:rsidDel="00710B8B">
            <w:delText xml:space="preserve">analytic </w:delText>
          </w:r>
        </w:del>
        <w:r w:rsidR="007A7AC3">
          <w:t>decisions must be made</w:t>
        </w:r>
      </w:moveTo>
      <w:ins w:id="203" w:author="Matthew McBee" w:date="2019-12-02T14:08:00Z">
        <w:r w:rsidR="00710B8B">
          <w:t xml:space="preserve">. </w:t>
        </w:r>
      </w:ins>
      <w:ins w:id="204" w:author="Matthew McBee" w:date="2019-12-02T14:10:00Z">
        <w:r w:rsidR="00710B8B">
          <w:t>While many of these decisions can be made in a principled manner in accordance with known best practices, some of them are arbitrary or, at the least, ambiguous</w:t>
        </w:r>
      </w:ins>
      <w:ins w:id="205" w:author="Matthew McBee" w:date="2019-12-02T14:16:00Z">
        <w:r w:rsidR="00710B8B">
          <w:t xml:space="preserve"> (King &amp; Zeng, 2007)</w:t>
        </w:r>
      </w:ins>
      <w:ins w:id="206" w:author="Matthew McBee" w:date="2019-12-02T14:11:00Z">
        <w:r w:rsidR="00710B8B">
          <w:t xml:space="preserve">. For example, should a researcher employ an efficient but assumption-leveraged linear model, or would </w:t>
        </w:r>
      </w:ins>
      <w:ins w:id="207" w:author="Matthew McBee" w:date="2019-12-02T14:12:00Z">
        <w:r w:rsidR="00710B8B">
          <w:t>propensity score analysis be a safer bet? This decision is driven by the researcher’s sense of the risk and reward landscape at play</w:t>
        </w:r>
      </w:ins>
      <w:ins w:id="208" w:author="Matthew McBee" w:date="2019-12-02T14:13:00Z">
        <w:r w:rsidR="00710B8B">
          <w:t xml:space="preserve">, as well as the desired balance between competing but </w:t>
        </w:r>
      </w:ins>
      <w:ins w:id="209" w:author="Matthew McBee" w:date="2019-12-02T14:14:00Z">
        <w:r w:rsidR="00710B8B">
          <w:t xml:space="preserve">largely obscured priorities – a preferred position with respect to a bias / efficiency tradeoff when neither bias nor efficiency can be evaluated directly. As such, these decisions </w:t>
        </w:r>
      </w:ins>
      <w:ins w:id="210" w:author="Matthew McBee" w:date="2019-12-02T14:15:00Z">
        <w:r w:rsidR="00710B8B">
          <w:t>are often resolved by the researcher’s idiosyncratic preferences, knowledge and comfort</w:t>
        </w:r>
      </w:ins>
      <w:ins w:id="211" w:author="Matthew McBee" w:date="2019-12-02T14:16:00Z">
        <w:r w:rsidR="00710B8B">
          <w:t xml:space="preserve"> of methods</w:t>
        </w:r>
      </w:ins>
      <w:ins w:id="212" w:author="Matthew McBee" w:date="2019-12-02T14:15:00Z">
        <w:r w:rsidR="00710B8B">
          <w:t xml:space="preserve">, or what the researcher perceives the audience to expect. </w:t>
        </w:r>
      </w:ins>
    </w:p>
    <w:p w14:paraId="3C4288F9" w14:textId="6F00D4E7" w:rsidR="007A7AC3" w:rsidRDefault="007A7AC3" w:rsidP="00710B8B">
      <w:pPr>
        <w:spacing w:line="480" w:lineRule="auto"/>
        <w:contextualSpacing/>
        <w:rPr>
          <w:ins w:id="213" w:author="Matthew McBee" w:date="2019-12-02T14:19:00Z"/>
        </w:rPr>
      </w:pPr>
      <w:moveTo w:id="214" w:author="Matthew McBee" w:date="2019-12-02T12:58:00Z">
        <w:del w:id="215" w:author="Matthew McBee" w:date="2019-12-02T14:08:00Z">
          <w:r w:rsidDel="00710B8B">
            <w:delText xml:space="preserve">, </w:delText>
          </w:r>
        </w:del>
        <w:del w:id="216" w:author="Matthew McBee" w:date="2019-12-02T14:16:00Z">
          <w:r w:rsidDel="00710B8B">
            <w:delText>and some of these decisions are necessarily arbitrary (King &amp; Zeng, 2007). These a</w:delText>
          </w:r>
        </w:del>
      </w:moveTo>
      <w:ins w:id="217" w:author="Matthew McBee" w:date="2019-12-02T14:16:00Z">
        <w:r w:rsidR="00710B8B">
          <w:t xml:space="preserve">The </w:t>
        </w:r>
      </w:ins>
      <w:ins w:id="218" w:author="Matthew McBee" w:date="2019-12-02T14:17:00Z">
        <w:r w:rsidR="00710B8B">
          <w:t>set of all possible analytic choices</w:t>
        </w:r>
      </w:ins>
      <w:moveTo w:id="219" w:author="Matthew McBee" w:date="2019-12-02T12:58:00Z">
        <w:del w:id="220" w:author="Matthew McBee" w:date="2019-12-02T14:16:00Z">
          <w:r w:rsidDel="00710B8B">
            <w:delText>nalytic decisions</w:delText>
          </w:r>
        </w:del>
        <w:r>
          <w:t xml:space="preserve"> </w:t>
        </w:r>
        <w:del w:id="221" w:author="Matthew McBee" w:date="2019-12-02T14:17:00Z">
          <w:r w:rsidDel="00710B8B">
            <w:delText>have been described as the</w:delText>
          </w:r>
        </w:del>
      </w:moveTo>
      <w:ins w:id="222" w:author="Matthew McBee" w:date="2019-12-02T14:17:00Z">
        <w:r w:rsidR="00710B8B">
          <w:t>is known as the</w:t>
        </w:r>
      </w:ins>
      <w:moveTo w:id="223" w:author="Matthew McBee" w:date="2019-12-02T12:58:00Z">
        <w:r>
          <w:t xml:space="preserve"> “garden of forking paths” (Gelman &amp; Loken, 2013).</w:t>
        </w:r>
      </w:moveTo>
      <w:ins w:id="224" w:author="Matthew McBee" w:date="2019-12-02T14:17:00Z">
        <w:r w:rsidR="00710B8B">
          <w:t xml:space="preserve"> At the terminus of each decision tree lies a result</w:t>
        </w:r>
      </w:ins>
      <w:ins w:id="225" w:author="Matthew McBee" w:date="2019-12-02T14:18:00Z">
        <w:r w:rsidR="00710B8B">
          <w:t>.</w:t>
        </w:r>
      </w:ins>
      <w:moveTo w:id="226" w:author="Matthew McBee" w:date="2019-12-02T12:58:00Z">
        <w:r>
          <w:t xml:space="preserve"> Trouble occurs when different paths or models lead to different conclusions</w:t>
        </w:r>
      </w:moveTo>
      <w:ins w:id="227" w:author="Matthew McBee" w:date="2019-12-09T22:10:00Z">
        <w:r w:rsidR="00E71C7E">
          <w:t>,</w:t>
        </w:r>
      </w:ins>
      <w:ins w:id="228" w:author="Matthew McBee" w:date="2019-12-02T14:18:00Z">
        <w:r w:rsidR="00710B8B">
          <w:t xml:space="preserve"> rendering any particular conclusion suspect.</w:t>
        </w:r>
      </w:ins>
      <w:moveTo w:id="229" w:author="Matthew McBee" w:date="2019-12-02T12:58:00Z">
        <w:del w:id="230" w:author="Matthew McBee" w:date="2019-12-02T14:18:00Z">
          <w:r w:rsidDel="00710B8B">
            <w:delText>.</w:delText>
          </w:r>
        </w:del>
        <w:r>
          <w:t xml:space="preserve"> </w:t>
        </w:r>
        <w:del w:id="231" w:author="Matthew McBee" w:date="2019-12-02T14:18:00Z">
          <w:r w:rsidDel="00710B8B">
            <w:delText xml:space="preserve"> </w:delText>
          </w:r>
        </w:del>
        <w:r>
          <w:t xml:space="preserve">The degree to which </w:t>
        </w:r>
        <w:del w:id="232" w:author="Matthew McBee" w:date="2019-12-02T14:18:00Z">
          <w:r w:rsidDel="00710B8B">
            <w:delText>this is true</w:delText>
          </w:r>
        </w:del>
      </w:moveTo>
      <w:ins w:id="233" w:author="Matthew McBee" w:date="2019-12-02T14:18:00Z">
        <w:r w:rsidR="00710B8B">
          <w:t>results vary across analytic methods</w:t>
        </w:r>
      </w:ins>
      <w:moveTo w:id="234" w:author="Matthew McBee" w:date="2019-12-02T12:58:00Z">
        <w:r>
          <w:t xml:space="preserve"> is called </w:t>
        </w:r>
        <w:r w:rsidRPr="00F85A99">
          <w:rPr>
            <w:i/>
          </w:rPr>
          <w:t>model dependence</w:t>
        </w:r>
      </w:moveTo>
      <w:ins w:id="235" w:author="Matthew McBee" w:date="2019-12-09T22:10:00Z">
        <w:r w:rsidR="00E71C7E">
          <w:t>, and o</w:t>
        </w:r>
      </w:ins>
      <w:moveTo w:id="236" w:author="Matthew McBee" w:date="2019-12-02T12:58:00Z">
        <w:del w:id="237" w:author="Matthew McBee" w:date="2019-12-09T22:10:00Z">
          <w:r w:rsidDel="00E71C7E">
            <w:delText xml:space="preserve">. </w:delText>
          </w:r>
        </w:del>
        <w:del w:id="238"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del w:id="239" w:author="Matthew McBee" w:date="2019-12-09T22:10:00Z">
          <w:r w:rsidDel="00E71C7E">
            <w:delText>O</w:delText>
          </w:r>
        </w:del>
        <w:r>
          <w:t xml:space="preserve">ne way to evaluate </w:t>
        </w:r>
        <w:del w:id="240" w:author="Matthew McBee" w:date="2019-12-09T22:10:00Z">
          <w:r w:rsidDel="00E71C7E">
            <w:delText>the model dependence of a claim</w:delText>
          </w:r>
        </w:del>
        <w:del w:id="241" w:author="Matthew McBee" w:date="2019-12-02T13:03:00Z">
          <w:r w:rsidDel="007A7AC3">
            <w:delText>, and thus prevent p-hacking,</w:delText>
          </w:r>
        </w:del>
      </w:moveTo>
      <w:ins w:id="242" w:author="Matthew McBee" w:date="2019-12-09T22:10:00Z">
        <w:r w:rsidR="00E71C7E">
          <w:t>it</w:t>
        </w:r>
      </w:ins>
      <w:moveTo w:id="243" w:author="Matthew McBee" w:date="2019-12-02T12:58:00Z">
        <w:r>
          <w:t xml:space="preserve"> is to subject the data to a wide variety of defensible analyses, </w:t>
        </w:r>
        <w:del w:id="244" w:author="Matthew McBee" w:date="2019-12-09T22:11:00Z">
          <w:r w:rsidDel="00E71C7E">
            <w:delText>to illustrate</w:delText>
          </w:r>
        </w:del>
      </w:moveTo>
      <w:ins w:id="245" w:author="Matthew McBee" w:date="2019-12-09T22:11:00Z">
        <w:r w:rsidR="00E71C7E">
          <w:t>determining</w:t>
        </w:r>
      </w:ins>
      <w:moveTo w:id="246" w:author="Matthew McBee" w:date="2019-12-02T12:58:00Z">
        <w:r>
          <w:t xml:space="preserve"> systematically how sensitive the outcome is to different model specifications. </w:t>
        </w:r>
      </w:moveTo>
      <w:ins w:id="247" w:author="Matthew McBee" w:date="2019-12-02T13:03:00Z">
        <w:r>
          <w:t>If most defensible models reach a similar positive conclusion about the presen</w:t>
        </w:r>
      </w:ins>
      <w:ins w:id="248" w:author="Matthew McBee" w:date="2019-12-02T13:04:00Z">
        <w:r>
          <w:t>ce and magnitude of some effect, then the claim about th</w:t>
        </w:r>
      </w:ins>
      <w:ins w:id="249" w:author="Matthew McBee" w:date="2019-12-02T13:06:00Z">
        <w:r>
          <w:t xml:space="preserve">at </w:t>
        </w:r>
      </w:ins>
      <w:ins w:id="250" w:author="Matthew McBee" w:date="2019-12-02T13:04:00Z">
        <w:r>
          <w:t>effect becomes more credible. Conversely,</w:t>
        </w:r>
      </w:ins>
      <w:ins w:id="251" w:author="Matthew McBee" w:date="2019-12-02T13:05:00Z">
        <w:r>
          <w:t xml:space="preserve"> if most models produce null effects, or if the results vary wildly across models, then the claim made by one </w:t>
        </w:r>
      </w:ins>
      <w:ins w:id="252"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53" w:author="Matthew McBee" w:date="2019-12-03T13:40:00Z"/>
        </w:rPr>
      </w:pPr>
      <w:ins w:id="254" w:author="Matthew McBee" w:date="2019-12-02T14:19:00Z">
        <w:r>
          <w:t xml:space="preserve">In this paper, we present a multiverse analysis of Christakis et al.’s (2004) original claim, using the same </w:t>
        </w:r>
      </w:ins>
      <w:ins w:id="255" w:author="Matthew McBee" w:date="2019-12-02T14:36:00Z">
        <w:r w:rsidR="005471F1">
          <w:t xml:space="preserve">NLSY79 </w:t>
        </w:r>
      </w:ins>
      <w:ins w:id="256" w:author="Matthew McBee" w:date="2019-12-02T14:19:00Z">
        <w:r>
          <w:t>dataset</w:t>
        </w:r>
      </w:ins>
      <w:ins w:id="257" w:author="Matthew McBee" w:date="2019-12-02T14:38:00Z">
        <w:r w:rsidR="005471F1">
          <w:t>, prepared in the same manner as was documented in the 20</w:t>
        </w:r>
      </w:ins>
      <w:ins w:id="258" w:author="Matthew McBee" w:date="2019-12-02T14:39:00Z">
        <w:r w:rsidR="005471F1">
          <w:t>04 paper.</w:t>
        </w:r>
      </w:ins>
      <w:ins w:id="259" w:author="Matthew McBee" w:date="2019-12-02T14:19:00Z">
        <w:r>
          <w:t xml:space="preserve"> We then subjected this data set to a wide variety of analyses across three general types: propensity score analysis, linear regression, and logistic regression.</w:t>
        </w:r>
      </w:ins>
      <w:ins w:id="260" w:author="Matthew McBee" w:date="2019-12-02T14:35:00Z">
        <w:r w:rsidR="005471F1">
          <w:t xml:space="preserve"> </w:t>
        </w:r>
      </w:ins>
      <w:ins w:id="261" w:author="Matthew McBee" w:date="2019-12-02T14:36:00Z">
        <w:r w:rsidR="005471F1">
          <w:t xml:space="preserve">The </w:t>
        </w:r>
      </w:ins>
      <w:ins w:id="262" w:author="Matthew McBee" w:date="2019-12-02T14:37:00Z">
        <w:r w:rsidR="005471F1">
          <w:t xml:space="preserve">models varied across many dimensions which are discussed in detail </w:t>
        </w:r>
      </w:ins>
      <w:ins w:id="263" w:author="Matthew McBee" w:date="2019-12-02T14:38:00Z">
        <w:r w:rsidR="005471F1">
          <w:t>later</w:t>
        </w:r>
      </w:ins>
      <w:ins w:id="264" w:author="Matthew McBee" w:date="2019-12-02T14:37:00Z">
        <w:r w:rsidR="005471F1">
          <w:t xml:space="preserve">. The selection of covariates (adjustment variables) </w:t>
        </w:r>
      </w:ins>
      <w:ins w:id="265" w:author="Matthew McBee" w:date="2019-12-02T14:38:00Z">
        <w:r w:rsidR="005471F1">
          <w:t>is an important issue</w:t>
        </w:r>
      </w:ins>
      <w:ins w:id="266" w:author="Matthew McBee" w:date="2019-12-02T14:39:00Z">
        <w:r w:rsidR="005471F1">
          <w:t>, common to all analysis approaches,</w:t>
        </w:r>
      </w:ins>
      <w:ins w:id="267"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68" w:author="Matthew McBee" w:date="2019-12-03T13:41:00Z"/>
          <w:b/>
        </w:rPr>
      </w:pPr>
      <w:ins w:id="269" w:author="Matthew McBee" w:date="2019-12-03T13:41:00Z">
        <w:r w:rsidRPr="003D64BA">
          <w:rPr>
            <w:b/>
          </w:rPr>
          <w:t>Method</w:t>
        </w:r>
      </w:ins>
    </w:p>
    <w:p w14:paraId="286DEAF1" w14:textId="77777777" w:rsidR="008827A7" w:rsidRPr="0003674E" w:rsidRDefault="008827A7" w:rsidP="008827A7">
      <w:pPr>
        <w:outlineLvl w:val="0"/>
        <w:rPr>
          <w:ins w:id="270" w:author="Matthew McBee" w:date="2019-12-03T13:41:00Z"/>
          <w:b/>
        </w:rPr>
      </w:pPr>
      <w:ins w:id="271" w:author="Matthew McBee" w:date="2019-12-03T13:41:00Z">
        <w:r w:rsidRPr="0003674E">
          <w:rPr>
            <w:b/>
          </w:rPr>
          <w:t>Data</w:t>
        </w:r>
      </w:ins>
    </w:p>
    <w:p w14:paraId="1BDAE72F" w14:textId="77777777" w:rsidR="008827A7" w:rsidRPr="0003674E" w:rsidRDefault="008827A7" w:rsidP="008827A7">
      <w:pPr>
        <w:rPr>
          <w:ins w:id="272" w:author="Matthew McBee" w:date="2019-12-03T13:41:00Z"/>
        </w:rPr>
      </w:pPr>
    </w:p>
    <w:p w14:paraId="37E3C26D" w14:textId="6DCAA22B" w:rsidR="008827A7" w:rsidRPr="00425BB7" w:rsidRDefault="008827A7" w:rsidP="008827A7">
      <w:pPr>
        <w:spacing w:line="480" w:lineRule="auto"/>
        <w:ind w:firstLine="720"/>
        <w:rPr>
          <w:ins w:id="273" w:author="Matthew McBee" w:date="2019-12-03T13:41:00Z"/>
          <w:color w:val="000000" w:themeColor="text1"/>
        </w:rPr>
      </w:pPr>
      <w:ins w:id="274"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75" w:author="Matthew McBee" w:date="2019-12-03T13:42:00Z">
        <w:r w:rsidR="00077D30">
          <w:rPr>
            <w:color w:val="000000" w:themeColor="text1"/>
          </w:rPr>
          <w:t>40</w:t>
        </w:r>
      </w:ins>
      <w:ins w:id="276" w:author="Matthew McBee" w:date="2019-12-03T13:41:00Z">
        <w:r w:rsidRPr="0003674E">
          <w:rPr>
            <w:color w:val="000000" w:themeColor="text1"/>
          </w:rPr>
          <w:t xml:space="preserve"> variables from the Child and Young Adult dataset and </w:t>
        </w:r>
        <w:r>
          <w:rPr>
            <w:color w:val="000000" w:themeColor="text1"/>
          </w:rPr>
          <w:t>4</w:t>
        </w:r>
      </w:ins>
      <w:ins w:id="277" w:author="Matthew McBee" w:date="2019-12-03T13:42:00Z">
        <w:r w:rsidR="00077D30">
          <w:rPr>
            <w:color w:val="000000" w:themeColor="text1"/>
          </w:rPr>
          <w:t>0</w:t>
        </w:r>
      </w:ins>
      <w:ins w:id="278"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ins w:id="279" w:author="Matthew McBee" w:date="2019-12-03T13:42:00Z">
        <w:r w:rsidR="00077D30">
          <w:rPr>
            <w:color w:val="000000" w:themeColor="text1"/>
          </w:rPr>
          <w:t>Github page</w:t>
        </w:r>
      </w:ins>
      <w:ins w:id="280" w:author="Matthew McBee" w:date="2019-12-03T13:43:00Z">
        <w:r w:rsidR="00077D30">
          <w:rPr>
            <w:color w:val="000000" w:themeColor="text1"/>
          </w:rPr>
          <w:t xml:space="preserve"> (under “Documentation”)</w:t>
        </w:r>
      </w:ins>
      <w:ins w:id="281" w:author="Matthew McBee" w:date="2019-12-03T13:41:00Z">
        <w:r>
          <w:rPr>
            <w:color w:val="000000" w:themeColor="text1"/>
          </w:rPr>
          <w:t xml:space="preserve"> presents a spreadsheet mapping our analysis variables to the variable codes and labels from the NLSY dataset</w:t>
        </w:r>
      </w:ins>
      <w:ins w:id="282" w:author="Matthew McBee" w:date="2019-12-03T13:43:00Z">
        <w:r w:rsidR="00077D30">
          <w:rPr>
            <w:color w:val="000000" w:themeColor="text1"/>
          </w:rPr>
          <w:t xml:space="preserve">. </w:t>
        </w:r>
      </w:ins>
      <w:ins w:id="283" w:author="Matthew McBee" w:date="2019-12-03T13:41:00Z">
        <w:r>
          <w:rPr>
            <w:color w:val="000000" w:themeColor="text1"/>
          </w:rPr>
          <w:t xml:space="preserve">Our </w:t>
        </w:r>
      </w:ins>
      <w:ins w:id="284" w:author="Matthew McBee" w:date="2019-12-03T13:43:00Z">
        <w:r w:rsidR="00077D30">
          <w:rPr>
            <w:color w:val="000000" w:themeColor="text1"/>
          </w:rPr>
          <w:t xml:space="preserve">raw </w:t>
        </w:r>
      </w:ins>
      <w:ins w:id="285" w:author="Matthew McBee" w:date="2019-12-03T13:41:00Z">
        <w:r>
          <w:rPr>
            <w:color w:val="000000" w:themeColor="text1"/>
          </w:rPr>
          <w:t xml:space="preserve">and processed </w:t>
        </w:r>
      </w:ins>
      <w:ins w:id="286" w:author="Matthew McBee" w:date="2019-12-03T13:43:00Z">
        <w:r w:rsidR="00077D30">
          <w:rPr>
            <w:color w:val="000000" w:themeColor="text1"/>
          </w:rPr>
          <w:t xml:space="preserve">analysis </w:t>
        </w:r>
      </w:ins>
      <w:ins w:id="287" w:author="Matthew McBee" w:date="2019-12-03T13:41:00Z">
        <w:r>
          <w:rPr>
            <w:color w:val="000000" w:themeColor="text1"/>
          </w:rPr>
          <w:t>data</w:t>
        </w:r>
      </w:ins>
      <w:ins w:id="288" w:author="Matthew McBee" w:date="2019-12-03T13:43:00Z">
        <w:r w:rsidR="00077D30">
          <w:rPr>
            <w:color w:val="000000" w:themeColor="text1"/>
          </w:rPr>
          <w:t>sets</w:t>
        </w:r>
      </w:ins>
      <w:ins w:id="289"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90" w:author="Matthew McBee" w:date="2019-12-03T13:41:00Z"/>
        </w:rPr>
      </w:pPr>
      <w:ins w:id="291"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92" w:author="Matthew McBee" w:date="2019-12-03T13:41:00Z"/>
        </w:rPr>
        <w:pPrChange w:id="293" w:author="Matthew McBee" w:date="2019-12-03T13:46:00Z">
          <w:pPr>
            <w:spacing w:line="480" w:lineRule="auto"/>
          </w:pPr>
        </w:pPrChange>
      </w:pPr>
      <w:ins w:id="294" w:author="Matthew McBee" w:date="2019-12-03T13:41:00Z">
        <w:r w:rsidRPr="0003674E">
          <w:rPr>
            <w:b/>
          </w:rPr>
          <w:t>Selection of cases.</w:t>
        </w:r>
        <w:r w:rsidRPr="0003674E">
          <w:t xml:space="preserve"> We followed the original paper’s criteria for sample selection. For each index year (1996, 1998, and 2000), includ</w:t>
        </w:r>
      </w:ins>
      <w:ins w:id="295" w:author="Matthew McBee" w:date="2019-12-03T13:46:00Z">
        <w:r w:rsidR="00077D30">
          <w:t>ing</w:t>
        </w:r>
      </w:ins>
      <w:ins w:id="296" w:author="Matthew McBee" w:date="2019-12-03T13:41:00Z">
        <w:r w:rsidRPr="0003674E">
          <w:t xml:space="preserve"> those children whose ages at index were between 6 years 9 months and 8 years 9 </w:t>
        </w:r>
        <w:r w:rsidRPr="00C20DD6">
          <w:t>months.</w:t>
        </w:r>
        <w:r w:rsidRPr="000E0AB8">
          <w:rPr>
            <w:rStyle w:val="CommentReference"/>
            <w:rFonts w:eastAsiaTheme="minorHAnsi"/>
            <w:sz w:val="24"/>
            <w:szCs w:val="24"/>
            <w:vertAlign w:val="subscript"/>
          </w:rPr>
          <w:softHyphen/>
        </w:r>
        <w:r w:rsidRPr="000E0AB8">
          <w:rPr>
            <w:rStyle w:val="CommentReference"/>
            <w:rFonts w:eastAsiaTheme="minorHAnsi"/>
            <w:sz w:val="24"/>
            <w:szCs w:val="24"/>
          </w:rPr>
          <w:t xml:space="preserve"> </w:t>
        </w:r>
      </w:ins>
      <w:ins w:id="297"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98"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99" w:author="Matthew McBee" w:date="2019-12-03T13:46:00Z">
        <w:r w:rsidR="00077D30">
          <w:rPr>
            <w:rStyle w:val="CommentReference"/>
            <w:rFonts w:eastAsiaTheme="minorHAnsi"/>
            <w:sz w:val="24"/>
            <w:szCs w:val="24"/>
          </w:rPr>
          <w:t>08</w:t>
        </w:r>
      </w:ins>
      <w:ins w:id="300" w:author="Matthew McBee" w:date="2019-12-03T13:41:00Z">
        <w:r w:rsidRPr="000E0AB8">
          <w:rPr>
            <w:rStyle w:val="CommentReference"/>
            <w:rFonts w:eastAsiaTheme="minorHAnsi"/>
            <w:sz w:val="24"/>
            <w:szCs w:val="24"/>
          </w:rPr>
          <w:t xml:space="preserve"> cases were extracted</w:t>
        </w:r>
      </w:ins>
      <w:ins w:id="301" w:author="Matthew McBee" w:date="2019-12-03T13:46:00Z">
        <w:r w:rsidR="00077D30">
          <w:rPr>
            <w:rStyle w:val="CommentReference"/>
            <w:rFonts w:eastAsiaTheme="minorHAnsi"/>
            <w:sz w:val="24"/>
            <w:szCs w:val="24"/>
          </w:rPr>
          <w:t xml:space="preserve"> that met th</w:t>
        </w:r>
      </w:ins>
      <w:ins w:id="302"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303" w:author="Matthew McBee" w:date="2019-12-03T13:41:00Z"/>
        </w:rPr>
      </w:pPr>
      <w:ins w:id="304"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305" w:author="Matthew McBee" w:date="2019-12-03T13:41:00Z"/>
        </w:rPr>
      </w:pPr>
      <w:ins w:id="306"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2786F260" w:rsidR="008827A7" w:rsidRDefault="008827A7" w:rsidP="008827A7">
      <w:pPr>
        <w:spacing w:line="480" w:lineRule="auto"/>
        <w:ind w:firstLine="720"/>
        <w:rPr>
          <w:ins w:id="307" w:author="Matthew McBee" w:date="2019-12-03T13:41:00Z"/>
        </w:rPr>
      </w:pPr>
      <w:ins w:id="308" w:author="Matthew McBee" w:date="2019-12-03T13:41:00Z">
        <w:r w:rsidRPr="00D2098F">
          <w:t xml:space="preserve">It was necessary to correct some out-of-range values prior to analysis. </w:t>
        </w:r>
      </w:ins>
      <w:ins w:id="309" w:author="Matthew McBee" w:date="2019-12-09T22:12:00Z">
        <w:r w:rsidR="00E71C7E">
          <w:t xml:space="preserve">As did Christakis (2004), </w:t>
        </w:r>
      </w:ins>
      <w:ins w:id="310" w:author="Matthew McBee" w:date="2019-12-03T13:41:00Z">
        <w:r w:rsidRPr="00D2098F">
          <w:t>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311" w:author="Matthew McBee" w:date="2019-12-03T13:40:00Z"/>
          <w:b/>
          <w:bCs/>
        </w:rPr>
        <w:pPrChange w:id="312" w:author="Matthew McBee" w:date="2019-12-03T13:48:00Z">
          <w:pPr>
            <w:spacing w:line="480" w:lineRule="auto"/>
            <w:jc w:val="center"/>
          </w:pPr>
        </w:pPrChange>
      </w:pPr>
      <w:ins w:id="313" w:author="Matthew McBee" w:date="2019-12-03T13:41:00Z">
        <w:r>
          <w:t xml:space="preserve">The file “variable name propagation spreadsheet.xlsx” on the </w:t>
        </w:r>
      </w:ins>
      <w:ins w:id="314" w:author="Matthew McBee" w:date="2019-12-03T13:47:00Z">
        <w:r w:rsidR="00077D30">
          <w:t>project github</w:t>
        </w:r>
      </w:ins>
      <w:ins w:id="315"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316" w:author="Matthew McBee" w:date="2019-12-03T13:45:00Z"/>
        </w:rPr>
      </w:pPr>
      <w:ins w:id="317" w:author="Matthew McBee" w:date="2019-12-02T14:38:00Z">
        <w:r>
          <w:rPr>
            <w:b/>
            <w:bCs/>
          </w:rPr>
          <w:t>Selection of covariates.</w:t>
        </w:r>
        <w:r>
          <w:t xml:space="preserve"> </w:t>
        </w:r>
      </w:ins>
      <w:ins w:id="318" w:author="Matthew McBee" w:date="2019-12-02T15:37:00Z">
        <w:r w:rsidR="00E56FB6">
          <w:t xml:space="preserve">The goal of each of our models was to estimate the causal effect of early TV on mid-childhood attention as accurately as possible. Since this data </w:t>
        </w:r>
      </w:ins>
      <w:ins w:id="319" w:author="Matthew McBee" w:date="2019-12-02T15:38:00Z">
        <w:r w:rsidR="00E56FB6">
          <w:t xml:space="preserve">was collected via an observational longitudinal design, confounding is </w:t>
        </w:r>
      </w:ins>
      <w:ins w:id="320" w:author="Matthew McBee" w:date="2019-12-03T13:08:00Z">
        <w:r w:rsidR="00820D62">
          <w:t xml:space="preserve">a </w:t>
        </w:r>
      </w:ins>
      <w:ins w:id="321" w:author="Matthew McBee" w:date="2019-12-02T15:38:00Z">
        <w:r w:rsidR="00E56FB6">
          <w:t xml:space="preserve">near-certainty. Causal inference </w:t>
        </w:r>
      </w:ins>
      <w:ins w:id="322" w:author="Matthew McBee" w:date="2019-12-02T15:40:00Z">
        <w:r w:rsidR="00514ADC">
          <w:t>from observational data</w:t>
        </w:r>
      </w:ins>
      <w:ins w:id="323" w:author="Matthew McBee" w:date="2019-12-02T15:38:00Z">
        <w:r w:rsidR="00E56FB6">
          <w:t>, i</w:t>
        </w:r>
      </w:ins>
      <w:ins w:id="324" w:author="Matthew McBee" w:date="2019-12-02T15:39:00Z">
        <w:r w:rsidR="00E56FB6">
          <w:t xml:space="preserve">n theory, possible if the proper set of covariates are </w:t>
        </w:r>
      </w:ins>
      <w:ins w:id="325" w:author="Matthew McBee" w:date="2019-12-02T15:40:00Z">
        <w:r w:rsidR="00E56FB6">
          <w:t>incorporated into the</w:t>
        </w:r>
      </w:ins>
      <w:ins w:id="326" w:author="Matthew McBee" w:date="2019-12-02T15:39:00Z">
        <w:r w:rsidR="00E56FB6">
          <w:t xml:space="preserve"> analysis such that all confounding paths are blocked (Rohrer, 2018). </w:t>
        </w:r>
      </w:ins>
      <w:ins w:id="327" w:author="Matthew McBee" w:date="2019-12-02T15:37:00Z">
        <w:r w:rsidR="00E56FB6">
          <w:t xml:space="preserve"> </w:t>
        </w:r>
      </w:ins>
      <w:ins w:id="328" w:author="Matthew McBee" w:date="2019-12-02T15:40:00Z">
        <w:r w:rsidR="00E56FB6">
          <w:t>To this end, o</w:t>
        </w:r>
      </w:ins>
      <w:ins w:id="329" w:author="Matthew McBee" w:date="2019-12-02T14:39:00Z">
        <w:r>
          <w:t xml:space="preserve">ur models employed two different sets of </w:t>
        </w:r>
      </w:ins>
      <w:ins w:id="330" w:author="Matthew McBee" w:date="2019-12-02T14:40:00Z">
        <w:r>
          <w:t>covariates</w:t>
        </w:r>
      </w:ins>
      <w:ins w:id="331" w:author="Matthew McBee" w:date="2019-12-03T13:45:00Z">
        <w:r w:rsidR="00077D30">
          <w:t>.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Trzesniewski,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Westfall &amp; Yarkoni, 2016</w:t>
        </w:r>
        <w:r w:rsidR="00077D30">
          <w:t>).</w:t>
        </w:r>
      </w:ins>
    </w:p>
    <w:p w14:paraId="498C9834" w14:textId="561EE961" w:rsidR="00AD33C7" w:rsidRPr="003C63C7" w:rsidRDefault="00147F8C" w:rsidP="00AD33C7">
      <w:pPr>
        <w:spacing w:line="480" w:lineRule="auto"/>
        <w:ind w:firstLine="720"/>
        <w:rPr>
          <w:ins w:id="332" w:author="Matthew McBee" w:date="2019-12-02T15:55:00Z"/>
        </w:rPr>
      </w:pPr>
      <w:ins w:id="333" w:author="Matthew McBee" w:date="2019-12-02T15:06:00Z">
        <w:r>
          <w:rPr>
            <w:i/>
            <w:iCs/>
          </w:rPr>
          <w:t xml:space="preserve">Original covariates. </w:t>
        </w:r>
      </w:ins>
      <w:ins w:id="334" w:author="Matthew McBee" w:date="2019-12-02T14:40:00Z">
        <w:r w:rsidR="005471F1">
          <w:t xml:space="preserve">The first set </w:t>
        </w:r>
      </w:ins>
      <w:ins w:id="335" w:author="Matthew McBee" w:date="2019-12-02T15:10:00Z">
        <w:r>
          <w:t xml:space="preserve">of covariates </w:t>
        </w:r>
      </w:ins>
      <w:ins w:id="336" w:author="Matthew McBee" w:date="2019-12-02T15:11:00Z">
        <w:r>
          <w:t>was identical to those</w:t>
        </w:r>
      </w:ins>
      <w:ins w:id="337" w:author="Matthew McBee" w:date="2019-12-02T14:40:00Z">
        <w:r w:rsidR="005471F1">
          <w:t xml:space="preserve"> employed in the original stu</w:t>
        </w:r>
      </w:ins>
      <w:ins w:id="338" w:author="Matthew McBee" w:date="2019-12-02T14:41:00Z">
        <w:r w:rsidR="005471F1">
          <w:t>dy</w:t>
        </w:r>
      </w:ins>
      <w:ins w:id="339" w:author="Matthew McBee" w:date="2019-12-02T14:40:00Z">
        <w:r w:rsidR="005471F1">
          <w:t>.</w:t>
        </w:r>
      </w:ins>
      <w:ins w:id="340" w:author="Matthew McBee" w:date="2019-12-02T14:41:00Z">
        <w:r w:rsidR="005471F1">
          <w:t xml:space="preserve"> They included the follo</w:t>
        </w:r>
      </w:ins>
      <w:ins w:id="341" w:author="Matthew McBee" w:date="2019-12-02T14:42:00Z">
        <w:r w:rsidR="005471F1">
          <w:t>wing:</w:t>
        </w:r>
      </w:ins>
      <w:ins w:id="342" w:author="Matthew McBee" w:date="2019-12-02T14:43:00Z">
        <w:r w:rsidR="005471F1">
          <w:t xml:space="preserve"> </w:t>
        </w:r>
      </w:ins>
      <w:ins w:id="343" w:author="Matthew McBee" w:date="2019-12-02T15:46:00Z">
        <w:r w:rsidR="00514ADC">
          <w:t>cohort (year in which the chi</w:t>
        </w:r>
      </w:ins>
      <w:ins w:id="344" w:author="Matthew McBee" w:date="2019-12-02T15:47:00Z">
        <w:r w:rsidR="00514ADC">
          <w:t>ld</w:t>
        </w:r>
      </w:ins>
      <w:ins w:id="345" w:author="Matthew McBee" w:date="2019-12-02T15:49:00Z">
        <w:r w:rsidR="00514ADC">
          <w:t>’s</w:t>
        </w:r>
      </w:ins>
      <w:ins w:id="346" w:author="Matthew McBee" w:date="2019-12-02T15:47:00Z">
        <w:r w:rsidR="00514ADC">
          <w:t xml:space="preserve"> </w:t>
        </w:r>
      </w:ins>
      <w:ins w:id="347" w:author="Matthew McBee" w:date="2019-12-02T15:49:00Z">
        <w:r w:rsidR="00514ADC">
          <w:t xml:space="preserve">attention </w:t>
        </w:r>
      </w:ins>
      <w:ins w:id="348" w:author="Matthew McBee" w:date="2019-12-02T15:47:00Z">
        <w:r w:rsidR="00514ADC">
          <w:t>was assessed</w:t>
        </w:r>
      </w:ins>
      <w:ins w:id="349" w:author="Matthew McBee" w:date="2019-12-02T15:48:00Z">
        <w:r w:rsidR="00514ADC">
          <w:t xml:space="preserve">: </w:t>
        </w:r>
      </w:ins>
      <w:ins w:id="350" w:author="Matthew McBee" w:date="2019-12-02T15:47:00Z">
        <w:r w:rsidR="00514ADC">
          <w:t xml:space="preserve">1996, 1998, or 2000), </w:t>
        </w:r>
      </w:ins>
      <w:ins w:id="351" w:author="Matthew McBee" w:date="2019-12-02T15:49:00Z">
        <w:r w:rsidR="00514ADC">
          <w:t>the child’s age when attention was assessed (typically</w:t>
        </w:r>
      </w:ins>
      <w:ins w:id="352" w:author="Matthew McBee" w:date="2019-12-02T15:50:00Z">
        <w:r w:rsidR="00514ADC">
          <w:t xml:space="preserve"> </w:t>
        </w:r>
      </w:ins>
      <w:ins w:id="353" w:author="Matthew McBee" w:date="2019-12-02T15:51:00Z">
        <w:r w:rsidR="00AD33C7">
          <w:t>93 months</w:t>
        </w:r>
      </w:ins>
      <w:ins w:id="354" w:author="Matthew McBee" w:date="2019-12-02T15:50:00Z">
        <w:r w:rsidR="00514ADC">
          <w:t xml:space="preserve">, but varied between </w:t>
        </w:r>
      </w:ins>
      <w:ins w:id="355" w:author="Matthew McBee" w:date="2019-12-02T15:51:00Z">
        <w:r w:rsidR="00AD33C7">
          <w:t>81</w:t>
        </w:r>
      </w:ins>
      <w:ins w:id="356" w:author="Matthew McBee" w:date="2019-12-02T15:50:00Z">
        <w:r w:rsidR="00514ADC">
          <w:t xml:space="preserve"> and </w:t>
        </w:r>
      </w:ins>
      <w:ins w:id="357" w:author="Matthew McBee" w:date="2019-12-02T15:51:00Z">
        <w:r w:rsidR="00AD33C7">
          <w:t>105 months</w:t>
        </w:r>
      </w:ins>
      <w:ins w:id="358" w:author="Matthew McBee" w:date="2019-12-02T15:50:00Z">
        <w:r w:rsidR="00514ADC">
          <w:t>)</w:t>
        </w:r>
      </w:ins>
      <w:ins w:id="359" w:author="Matthew McBee" w:date="2019-12-02T15:49:00Z">
        <w:r w:rsidR="00514ADC">
          <w:t xml:space="preserve">, </w:t>
        </w:r>
      </w:ins>
      <w:ins w:id="360" w:author="Matthew McBee" w:date="2019-12-02T14:43:00Z">
        <w:r w:rsidR="005471F1">
          <w:t xml:space="preserve">child’s race, child’s </w:t>
        </w:r>
      </w:ins>
      <w:ins w:id="361" w:author="Matthew McBee" w:date="2019-12-02T15:11:00Z">
        <w:r>
          <w:t>sex</w:t>
        </w:r>
      </w:ins>
      <w:ins w:id="362" w:author="Matthew McBee" w:date="2019-12-02T14:43:00Z">
        <w:r w:rsidR="005471F1">
          <w:t xml:space="preserve">, the number of children of the mother living in the household, mother’s highest grade completed, </w:t>
        </w:r>
      </w:ins>
      <w:ins w:id="363" w:author="Matthew McBee" w:date="2019-12-02T15:47:00Z">
        <w:r w:rsidR="00514ADC">
          <w:t xml:space="preserve">the </w:t>
        </w:r>
      </w:ins>
      <w:ins w:id="364" w:author="Matthew McBee" w:date="2019-12-02T15:48:00Z">
        <w:r w:rsidR="00514ADC">
          <w:t>cognitive simulation and emotional support of the home</w:t>
        </w:r>
      </w:ins>
      <w:ins w:id="365" w:author="Matthew McBee" w:date="2019-12-02T15:51:00Z">
        <w:r w:rsidR="00AD33C7">
          <w:t xml:space="preserve"> (measured between ages 1 and 3)</w:t>
        </w:r>
      </w:ins>
      <w:ins w:id="366" w:author="Matthew McBee" w:date="2019-12-02T15:48:00Z">
        <w:r w:rsidR="00514ADC">
          <w:t xml:space="preserve">, </w:t>
        </w:r>
      </w:ins>
      <w:ins w:id="367" w:author="Matthew McBee" w:date="2019-12-02T14:43:00Z">
        <w:r w:rsidR="005471F1">
          <w:t>binary indicator</w:t>
        </w:r>
      </w:ins>
      <w:ins w:id="368" w:author="Matthew McBee" w:date="2019-12-02T15:43:00Z">
        <w:r w:rsidR="00514ADC">
          <w:t>s</w:t>
        </w:r>
      </w:ins>
      <w:ins w:id="369"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70" w:author="Matthew McBee" w:date="2019-12-02T14:44:00Z">
        <w:r w:rsidR="005471F1">
          <w:t>centered at term), and</w:t>
        </w:r>
      </w:ins>
      <w:ins w:id="371" w:author="Matthew McBee" w:date="2019-12-03T13:13:00Z">
        <w:r w:rsidR="00820D62">
          <w:t xml:space="preserve"> </w:t>
        </w:r>
      </w:ins>
      <w:ins w:id="372" w:author="Matthew McBee" w:date="2019-12-03T13:14:00Z">
        <w:r w:rsidR="00820D62">
          <w:t>an urbanicity indicator variable in the form of the four levels of the Statistical Metropolitan Sampling Area classification</w:t>
        </w:r>
      </w:ins>
      <w:ins w:id="373" w:author="Matthew McBee" w:date="2019-12-02T14:44:00Z">
        <w:r w:rsidR="005471F1">
          <w:t>.</w:t>
        </w:r>
      </w:ins>
      <w:ins w:id="374" w:author="Matthew McBee" w:date="2019-12-02T15:55:00Z">
        <w:r w:rsidR="00AD33C7">
          <w:t xml:space="preserve"> Where applicable, all of these were extracted from the </w:t>
        </w:r>
      </w:ins>
      <w:ins w:id="375" w:author="Matthew McBee" w:date="2019-12-09T22:18:00Z">
        <w:r w:rsidR="00E71C7E">
          <w:t>earliest w</w:t>
        </w:r>
      </w:ins>
      <w:ins w:id="376" w:author="Matthew McBee" w:date="2019-12-02T15:55:00Z">
        <w:r w:rsidR="00AD33C7">
          <w:t xml:space="preserve">ave of data availability </w:t>
        </w:r>
      </w:ins>
      <w:ins w:id="377" w:author="Matthew McBee" w:date="2019-12-09T22:18:00Z">
        <w:r w:rsidR="00E71C7E">
          <w:t xml:space="preserve">possible </w:t>
        </w:r>
      </w:ins>
      <w:ins w:id="378" w:author="Matthew McBee" w:date="2019-12-02T15:55:00Z">
        <w:r w:rsidR="00AD33C7">
          <w:t>to avoid conditioning on post-treatment variables, since they could have potentially biased our estimates if they were mediators or colliders (</w:t>
        </w:r>
      </w:ins>
      <w:ins w:id="379" w:author="Matthew McBee" w:date="2019-12-03T13:14:00Z">
        <w:r w:rsidR="00820D62">
          <w:t xml:space="preserve">in other words, endogenous; </w:t>
        </w:r>
      </w:ins>
      <w:ins w:id="380" w:author="Matthew McBee" w:date="2019-12-02T15:55:00Z">
        <w:r w:rsidR="00AD33C7" w:rsidRPr="00D24973">
          <w:t>Montgomery, Nyhan,</w:t>
        </w:r>
        <w:r w:rsidR="00AD33C7">
          <w:t xml:space="preserve"> &amp; Torres, 2018; Rohrer, 2018).</w:t>
        </w:r>
      </w:ins>
    </w:p>
    <w:p w14:paraId="572E2B44" w14:textId="59222CAE" w:rsidR="005471F1" w:rsidRDefault="00147F8C" w:rsidP="005471F1">
      <w:pPr>
        <w:spacing w:line="480" w:lineRule="auto"/>
        <w:ind w:firstLine="720"/>
        <w:rPr>
          <w:ins w:id="381" w:author="Matthew McBee" w:date="2019-12-02T14:43:00Z"/>
        </w:rPr>
      </w:pPr>
      <w:ins w:id="382" w:author="Matthew McBee" w:date="2019-12-02T15:09:00Z">
        <w:r w:rsidRPr="00147F8C">
          <w:rPr>
            <w:i/>
            <w:iCs/>
            <w:rPrChange w:id="383" w:author="Matthew McBee" w:date="2019-12-02T15:10:00Z">
              <w:rPr/>
            </w:rPrChange>
          </w:rPr>
          <w:t xml:space="preserve">Expanded </w:t>
        </w:r>
      </w:ins>
      <w:ins w:id="384" w:author="Matthew McBee" w:date="2019-12-02T15:10:00Z">
        <w:r w:rsidRPr="00147F8C">
          <w:rPr>
            <w:i/>
            <w:iCs/>
            <w:rPrChange w:id="385" w:author="Matthew McBee" w:date="2019-12-02T15:10:00Z">
              <w:rPr/>
            </w:rPrChange>
          </w:rPr>
          <w:t>covariate</w:t>
        </w:r>
        <w:r>
          <w:rPr>
            <w:i/>
            <w:iCs/>
          </w:rPr>
          <w:t>s</w:t>
        </w:r>
        <w:r>
          <w:t xml:space="preserve">. The expanded </w:t>
        </w:r>
      </w:ins>
      <w:ins w:id="386" w:author="Matthew McBee" w:date="2019-12-02T15:52:00Z">
        <w:r w:rsidR="00AD33C7">
          <w:t xml:space="preserve">covariate list included </w:t>
        </w:r>
      </w:ins>
      <w:ins w:id="387" w:author="Matthew McBee" w:date="2019-12-03T13:15:00Z">
        <w:r w:rsidR="00820D62">
          <w:t xml:space="preserve">all of the </w:t>
        </w:r>
      </w:ins>
      <w:ins w:id="388" w:author="Matthew McBee" w:date="2019-12-02T15:52:00Z">
        <w:r w:rsidR="00AD33C7">
          <w:t xml:space="preserve">original covariate set with the following </w:t>
        </w:r>
      </w:ins>
      <w:ins w:id="389" w:author="Matthew McBee" w:date="2019-12-03T13:15:00Z">
        <w:r w:rsidR="00820D62">
          <w:t>additions</w:t>
        </w:r>
      </w:ins>
      <w:ins w:id="390" w:author="Matthew McBee" w:date="2019-12-03T13:19:00Z">
        <w:r w:rsidR="00820D62">
          <w:t>, which we suspected to be plausible confounders for TV use and childhood attention</w:t>
        </w:r>
      </w:ins>
      <w:ins w:id="391" w:author="Matthew McBee" w:date="2019-12-03T13:15:00Z">
        <w:r w:rsidR="00820D62">
          <w:t>. We added family income, the partner or spouse’s highe</w:t>
        </w:r>
      </w:ins>
      <w:ins w:id="392" w:author="Matthew McBee" w:date="2019-12-03T13:16:00Z">
        <w:r w:rsidR="00820D62">
          <w:t>st level of educational attainment, an indicator variable for low birth weight (</w:t>
        </w:r>
      </w:ins>
      <w:ins w:id="393" w:author="Matthew McBee" w:date="2019-12-03T13:17:00Z">
        <w:r w:rsidR="00820D62">
          <w:t>less than 2500 grams</w:t>
        </w:r>
      </w:ins>
      <w:ins w:id="394" w:author="Matthew McBee" w:date="2019-12-03T13:18:00Z">
        <w:r w:rsidR="00820D62">
          <w:t xml:space="preserve"> or 5 lbs 8 oz</w:t>
        </w:r>
      </w:ins>
      <w:ins w:id="395" w:author="Matthew McBee" w:date="2019-12-03T13:17:00Z">
        <w:r w:rsidR="00820D62">
          <w:t>), and an indicator that the child suffers from a health condition that limited their school and play activities</w:t>
        </w:r>
      </w:ins>
      <w:ins w:id="396" w:author="Matthew McBee" w:date="2019-12-03T13:18:00Z">
        <w:r w:rsidR="00820D62">
          <w:rPr>
            <w:rStyle w:val="FootnoteReference"/>
          </w:rPr>
          <w:footnoteReference w:id="1"/>
        </w:r>
      </w:ins>
      <w:ins w:id="401" w:author="Matthew McBee" w:date="2019-12-03T13:17:00Z">
        <w:r w:rsidR="00820D62">
          <w:t xml:space="preserve">. </w:t>
        </w:r>
      </w:ins>
      <w:ins w:id="402" w:author="Matthew McBee" w:date="2019-12-02T14:43:00Z">
        <w:r w:rsidR="005471F1">
          <w:t>Rather than a continuous gestational age at birth variable, we created a binary indicator of pre-term delivery (child born before 37 weeks of gestation)</w:t>
        </w:r>
      </w:ins>
      <w:ins w:id="403" w:author="Matthew McBee" w:date="2019-12-02T15:52:00Z">
        <w:r w:rsidR="00AD33C7">
          <w:t>, as we suspected this w</w:t>
        </w:r>
      </w:ins>
      <w:ins w:id="404" w:author="Matthew McBee" w:date="2019-12-02T15:53:00Z">
        <w:r w:rsidR="00AD33C7">
          <w:t>ould better capture the relevant information in this variable</w:t>
        </w:r>
      </w:ins>
      <w:ins w:id="405" w:author="Matthew McBee" w:date="2019-12-02T14:43:00Z">
        <w:r w:rsidR="005471F1">
          <w:t xml:space="preserve">. </w:t>
        </w:r>
      </w:ins>
    </w:p>
    <w:p w14:paraId="7E7EEE32" w14:textId="3308C1F8" w:rsidR="005471F1" w:rsidRDefault="005471F1" w:rsidP="005471F1">
      <w:pPr>
        <w:spacing w:line="480" w:lineRule="auto"/>
        <w:ind w:firstLine="720"/>
        <w:rPr>
          <w:ins w:id="406" w:author="Matthew McBee" w:date="2019-12-02T14:43:00Z"/>
        </w:rPr>
      </w:pPr>
      <w:ins w:id="407"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408"/>
        <w:r>
          <w:t>Kagan</w:t>
        </w:r>
      </w:ins>
      <w:commentRangeEnd w:id="408"/>
      <w:ins w:id="409" w:author="Matthew McBee" w:date="2019-12-02T15:57:00Z">
        <w:r w:rsidR="00AD33C7">
          <w:rPr>
            <w:rStyle w:val="CommentReference"/>
            <w:rFonts w:asciiTheme="minorHAnsi" w:eastAsiaTheme="minorHAnsi" w:hAnsiTheme="minorHAnsi" w:cstheme="minorBidi"/>
          </w:rPr>
          <w:commentReference w:id="408"/>
        </w:r>
      </w:ins>
      <w:ins w:id="410"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411" w:author="Matthew McBee" w:date="2019-12-03T13:38:00Z"/>
        </w:rPr>
      </w:pPr>
      <w:ins w:id="412" w:author="Matthew McBee" w:date="2019-12-02T14:41:00Z">
        <w:r w:rsidRPr="005471F1">
          <w:t xml:space="preserve">We view temperament as potentially a key confounding variable that could </w:t>
        </w:r>
      </w:ins>
      <w:ins w:id="413" w:author="Matthew McBee" w:date="2019-12-02T17:03:00Z">
        <w:r w:rsidR="00067C04">
          <w:t xml:space="preserve">influence </w:t>
        </w:r>
      </w:ins>
      <w:ins w:id="414" w:author="Matthew McBee" w:date="2019-12-02T14:41:00Z">
        <w:r w:rsidRPr="005471F1">
          <w:t xml:space="preserve">both </w:t>
        </w:r>
      </w:ins>
      <w:ins w:id="415" w:author="Matthew McBee" w:date="2019-12-02T17:03:00Z">
        <w:r w:rsidR="00067C04">
          <w:t xml:space="preserve">early </w:t>
        </w:r>
      </w:ins>
      <w:ins w:id="416" w:author="Matthew McBee" w:date="2019-12-02T14:41:00Z">
        <w:r w:rsidRPr="005471F1">
          <w:t xml:space="preserve">childhood TV use and </w:t>
        </w:r>
      </w:ins>
      <w:ins w:id="417" w:author="Matthew McBee" w:date="2019-12-02T17:03:00Z">
        <w:r w:rsidR="00067C04">
          <w:t>mid-</w:t>
        </w:r>
      </w:ins>
      <w:ins w:id="418" w:author="Matthew McBee" w:date="2019-12-02T14:41:00Z">
        <w:r w:rsidRPr="005471F1">
          <w:t xml:space="preserve">childhood </w:t>
        </w:r>
      </w:ins>
      <w:ins w:id="419" w:author="Matthew McBee" w:date="2019-12-02T17:03:00Z">
        <w:r w:rsidR="00067C04">
          <w:t>a</w:t>
        </w:r>
      </w:ins>
      <w:ins w:id="420" w:author="Matthew McBee" w:date="2019-12-02T14:41:00Z">
        <w:r w:rsidRPr="005471F1">
          <w:t>ttention deficits and doubt</w:t>
        </w:r>
      </w:ins>
      <w:ins w:id="421" w:author="Matthew McBee" w:date="2019-12-02T15:59:00Z">
        <w:r w:rsidR="00AD33C7">
          <w:t>ed</w:t>
        </w:r>
      </w:ins>
      <w:ins w:id="422" w:author="Matthew McBee" w:date="2019-12-02T14:41:00Z">
        <w:r w:rsidRPr="005471F1">
          <w:t xml:space="preserve"> that a credible causal effect c</w:t>
        </w:r>
      </w:ins>
      <w:ins w:id="423" w:author="Matthew McBee" w:date="2019-12-02T15:59:00Z">
        <w:r w:rsidR="00AD33C7">
          <w:t>ould</w:t>
        </w:r>
      </w:ins>
      <w:ins w:id="424"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Gurevitz, Geva, Varon,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Krcmar, 2016), poor self-regulation (Radesky et al., 2014), and fussiness (Thompson et al., 2013) all predict TV use.  In short, we suspected </w:t>
        </w:r>
      </w:ins>
      <w:ins w:id="425" w:author="Matthew McBee" w:date="2019-12-02T17:04:00Z">
        <w:r w:rsidR="00067C04">
          <w:t xml:space="preserve">temperament to be </w:t>
        </w:r>
      </w:ins>
      <w:ins w:id="426" w:author="Matthew McBee" w:date="2019-12-02T17:05:00Z">
        <w:r w:rsidR="00067C04">
          <w:t>an important confounder that was not included in Christakis et al.’s analysis.</w:t>
        </w:r>
      </w:ins>
    </w:p>
    <w:p w14:paraId="65E52964" w14:textId="6627FD14" w:rsidR="00AD33C7" w:rsidRDefault="00AD33C7" w:rsidP="005471F1">
      <w:pPr>
        <w:spacing w:line="480" w:lineRule="auto"/>
        <w:ind w:firstLine="720"/>
        <w:rPr>
          <w:ins w:id="427" w:author="Matthew McBee" w:date="2019-12-03T13:38:00Z"/>
        </w:rPr>
      </w:pPr>
      <w:ins w:id="428" w:author="Matthew McBee" w:date="2019-12-02T15:59:00Z">
        <w:r>
          <w:t xml:space="preserve">At the direction of reviewers, who expressed a concern that </w:t>
        </w:r>
      </w:ins>
      <w:ins w:id="429" w:author="Matthew McBee" w:date="2019-12-02T16:00:00Z">
        <w:r>
          <w:t xml:space="preserve">the behaviors incorporated into our </w:t>
        </w:r>
      </w:ins>
      <w:ins w:id="430" w:author="Matthew McBee" w:date="2019-12-02T15:59:00Z">
        <w:r>
          <w:t xml:space="preserve">temperament </w:t>
        </w:r>
      </w:ins>
      <w:ins w:id="431" w:author="Matthew McBee" w:date="2019-12-02T16:00:00Z">
        <w:r>
          <w:t>variable might simply be an earlier manifestation of attention deficits, we performed a</w:t>
        </w:r>
      </w:ins>
      <w:ins w:id="432" w:author="Matthew McBee" w:date="2019-12-02T16:01:00Z">
        <w:r>
          <w:t>n exploratory</w:t>
        </w:r>
      </w:ins>
      <w:ins w:id="433" w:author="Matthew McBee" w:date="2019-12-02T16:00:00Z">
        <w:r>
          <w:t xml:space="preserve"> fa</w:t>
        </w:r>
      </w:ins>
      <w:ins w:id="434" w:author="Matthew McBee" w:date="2019-12-02T16:01:00Z">
        <w:r>
          <w:t>ctor analysis</w:t>
        </w:r>
      </w:ins>
      <w:ins w:id="435" w:author="Matthew McBee" w:date="2019-12-09T22:19:00Z">
        <w:r w:rsidR="006661FD">
          <w:t xml:space="preserve"> to determine whether our attention and temperament items were indicators of a common factor. They were not.</w:t>
        </w:r>
      </w:ins>
      <w:ins w:id="436" w:author="Matthew McBee" w:date="2019-12-02T16:01:00Z">
        <w:r w:rsidR="00934573">
          <w:t xml:space="preserve"> A two-factor model </w:t>
        </w:r>
      </w:ins>
      <w:ins w:id="437" w:author="Matthew McBee" w:date="2019-12-02T16:02:00Z">
        <w:r w:rsidR="00934573">
          <w:t xml:space="preserve">with varimax rotation </w:t>
        </w:r>
      </w:ins>
      <w:ins w:id="438" w:author="Matthew McBee" w:date="2019-12-02T16:01:00Z">
        <w:r w:rsidR="00934573">
          <w:t>exhibited clean simple structure</w:t>
        </w:r>
      </w:ins>
      <w:ins w:id="439" w:author="Matthew McBee" w:date="2019-12-02T16:03:00Z">
        <w:r w:rsidR="00934573">
          <w:t xml:space="preserve"> separating attention from </w:t>
        </w:r>
      </w:ins>
      <w:ins w:id="440" w:author="Matthew McBee" w:date="2019-12-02T16:04:00Z">
        <w:r w:rsidR="00934573">
          <w:t>temperament items</w:t>
        </w:r>
      </w:ins>
      <w:ins w:id="441" w:author="Matthew McBee" w:date="2019-12-02T16:05:00Z">
        <w:r w:rsidR="00934573">
          <w:t>, and</w:t>
        </w:r>
      </w:ins>
      <w:ins w:id="442" w:author="Matthew McBee" w:date="2019-12-02T16:04:00Z">
        <w:r w:rsidR="00934573">
          <w:t xml:space="preserve"> in which </w:t>
        </w:r>
      </w:ins>
      <w:ins w:id="443" w:author="Matthew McBee" w:date="2019-12-02T16:02:00Z">
        <w:r w:rsidR="00934573">
          <w:t>the largest absolute standardized cross-loading was 0.13</w:t>
        </w:r>
      </w:ins>
      <w:ins w:id="444" w:author="Matthew McBee" w:date="2019-12-03T13:20:00Z">
        <w:r w:rsidR="00945C09">
          <w:t>3</w:t>
        </w:r>
      </w:ins>
      <w:ins w:id="445" w:author="Matthew McBee" w:date="2019-12-02T16:02:00Z">
        <w:r w:rsidR="00934573">
          <w:t xml:space="preserve">. The correlation </w:t>
        </w:r>
      </w:ins>
      <w:ins w:id="446" w:author="Matthew McBee" w:date="2019-12-02T16:03:00Z">
        <w:r w:rsidR="00934573">
          <w:t xml:space="preserve">between factors was </w:t>
        </w:r>
        <w:r w:rsidR="00934573">
          <w:rPr>
            <w:i/>
            <w:iCs/>
          </w:rPr>
          <w:t>r</w:t>
        </w:r>
        <w:r w:rsidR="00934573">
          <w:t xml:space="preserve"> = -0.11</w:t>
        </w:r>
      </w:ins>
      <w:ins w:id="447" w:author="Matthew McBee" w:date="2019-12-03T13:20:00Z">
        <w:r w:rsidR="00945C09">
          <w:t>4</w:t>
        </w:r>
      </w:ins>
      <w:ins w:id="448" w:author="Matthew McBee" w:date="2019-12-02T16:03:00Z">
        <w:r w:rsidR="00934573">
          <w:t xml:space="preserve">. </w:t>
        </w:r>
      </w:ins>
      <w:ins w:id="449" w:author="Matthew McBee" w:date="2019-12-02T16:04:00Z">
        <w:r w:rsidR="00934573">
          <w:t>We therefore concluded that attention and temperament were highly distinct variables</w:t>
        </w:r>
      </w:ins>
      <w:ins w:id="450" w:author="Matthew McBee" w:date="2019-12-09T22:20:00Z">
        <w:r w:rsidR="006661FD">
          <w:t xml:space="preserve"> and retained temperament as a covariate in the expanded set.</w:t>
        </w:r>
      </w:ins>
    </w:p>
    <w:p w14:paraId="0F6E02A8" w14:textId="1870AEA7" w:rsidR="008827A7" w:rsidRPr="008827A7" w:rsidRDefault="008827A7" w:rsidP="005471F1">
      <w:pPr>
        <w:spacing w:line="480" w:lineRule="auto"/>
        <w:ind w:firstLine="720"/>
        <w:rPr>
          <w:ins w:id="451" w:author="Matthew McBee" w:date="2019-12-02T14:41:00Z"/>
          <w:b/>
          <w:bCs/>
          <w:rPrChange w:id="452" w:author="Matthew McBee" w:date="2019-12-03T13:38:00Z">
            <w:rPr>
              <w:ins w:id="453" w:author="Matthew McBee" w:date="2019-12-02T14:41:00Z"/>
            </w:rPr>
          </w:rPrChange>
        </w:rPr>
      </w:pPr>
      <w:ins w:id="454" w:author="Matthew McBee" w:date="2019-12-03T13:38:00Z">
        <w:r>
          <w:rPr>
            <w:b/>
            <w:bCs/>
          </w:rPr>
          <w:t>Analytic approaches.</w:t>
        </w:r>
      </w:ins>
      <w:ins w:id="455"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56" w:author="Matthew McBee" w:date="2019-12-03T13:49:00Z">
        <w:r w:rsidR="00077D30">
          <w:t>1.5</w:t>
        </w:r>
      </w:ins>
      <w:ins w:id="457" w:author="Matthew McBee" w:date="2019-12-03T13:39:00Z">
        <w:r>
          <w:t xml:space="preserve"> and three years of age</w:t>
        </w:r>
      </w:ins>
      <w:ins w:id="458" w:author="Matthew McBee" w:date="2019-12-03T13:49:00Z">
        <w:r w:rsidR="00077D30">
          <w:t>, and incorporated the two different sets of covariates designated above. Additional features sp</w:t>
        </w:r>
      </w:ins>
      <w:ins w:id="459"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60" w:author="Matthew McBee" w:date="2019-12-02T14:20:00Z"/>
        </w:rPr>
        <w:pPrChange w:id="461" w:author="Matthew McBee" w:date="2019-12-02T12:58:00Z">
          <w:pPr>
            <w:spacing w:line="480" w:lineRule="auto"/>
            <w:ind w:firstLine="720"/>
            <w:contextualSpacing/>
          </w:pPr>
        </w:pPrChange>
      </w:pPr>
      <w:ins w:id="462" w:author="Matthew McBee" w:date="2019-12-02T14:40:00Z">
        <w:r>
          <w:t xml:space="preserve"> </w:t>
        </w:r>
      </w:ins>
      <w:moveTo w:id="463" w:author="Matthew McBee" w:date="2019-12-02T12:58:00Z">
        <w:del w:id="464" w:author="Matthew McBee" w:date="2019-12-02T13:06:00Z">
          <w:r w:rsidR="007A7AC3" w:rsidDel="007A7AC3">
            <w:delText>This is what we have done here.</w:delText>
          </w:r>
        </w:del>
      </w:moveTo>
      <w:moveToRangeEnd w:id="190"/>
      <w:del w:id="465" w:author="Matthew McBee" w:date="2019-12-02T13:06:00Z">
        <w:r w:rsidR="00D7197E" w:rsidDel="0066385F">
          <w:delText>f</w:delText>
        </w:r>
      </w:del>
      <w:del w:id="466"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67" w:author="Matthew McBee" w:date="2019-12-02T14:20:00Z"/>
        </w:rPr>
      </w:pPr>
      <w:del w:id="468"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69" w:author="Matthew McBee" w:date="2019-12-02T12:58:00Z"/>
        </w:rPr>
      </w:pPr>
      <w:moveFromRangeStart w:id="470" w:author="Matthew McBee" w:date="2019-12-02T12:58:00Z" w:name="move26183930"/>
      <w:moveFrom w:id="471"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70"/>
      <w:del w:id="472" w:author="Matthew McBee" w:date="2019-12-02T12:58:00Z">
        <w:r w:rsidR="00F96A70" w:rsidDel="007A7AC3">
          <w:tab/>
        </w:r>
      </w:del>
    </w:p>
    <w:p w14:paraId="4DCDF76E" w14:textId="2432B68F" w:rsidR="00E75429" w:rsidDel="0080776D" w:rsidRDefault="00F96A70" w:rsidP="007A7AC3">
      <w:pPr>
        <w:spacing w:line="480" w:lineRule="auto"/>
        <w:ind w:firstLine="720"/>
        <w:rPr>
          <w:del w:id="473" w:author="Matthew McBee" w:date="2019-12-02T14:19:00Z"/>
        </w:rPr>
        <w:pPrChange w:id="474" w:author="Matthew McBee" w:date="2019-12-02T12:58:00Z">
          <w:pPr>
            <w:spacing w:line="480" w:lineRule="auto"/>
          </w:pPr>
        </w:pPrChange>
      </w:pPr>
      <w:del w:id="475" w:author="Matthew McBee" w:date="2019-12-02T12:58:00Z">
        <w:r w:rsidDel="007A7AC3">
          <w:tab/>
        </w:r>
      </w:del>
      <w:del w:id="476"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that propensity score analysis was the most defensible choice for estimating the causal effect of TV watching on 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77"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78" w:author="Matthew McBee" w:date="2019-12-03T13:21:00Z">
        <w:r w:rsidR="00C90761" w:rsidDel="00945C09">
          <w:delText>propensity score model</w:delText>
        </w:r>
      </w:del>
      <w:ins w:id="479"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80"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81" w:author="Matthew McBee" w:date="2019-12-03T13:22:00Z">
        <w:r w:rsidR="00945C09">
          <w:t xml:space="preserve"> One of the most important of these </w:t>
        </w:r>
      </w:ins>
      <w:ins w:id="482" w:author="Matthew McBee" w:date="2019-12-03T13:28:00Z">
        <w:r w:rsidR="00945C09">
          <w:t>is how to incorporate the propensity scores into the inference. We used two such methods in our multiverse analysis: inverse pr</w:t>
        </w:r>
      </w:ins>
      <w:ins w:id="483" w:author="Matthew McBee" w:date="2019-12-03T13:29:00Z">
        <w:r w:rsidR="00945C09">
          <w:t>obability of treatment weighting (IPTW) and stratification.</w:t>
        </w:r>
      </w:ins>
      <w:ins w:id="484" w:author="Matthew McBee" w:date="2019-12-03T13:53:00Z">
        <w:r w:rsidR="00077D30">
          <w:t xml:space="preserve"> Further, because</w:t>
        </w:r>
        <w:r w:rsidR="00077D30" w:rsidRPr="00314131">
          <w:t xml:space="preserve"> propensity score analysis requires dichotomizing the predictor variable, we ran analyses </w:t>
        </w:r>
      </w:ins>
      <w:ins w:id="485" w:author="Matthew McBee" w:date="2019-12-03T13:56:00Z">
        <w:r w:rsidR="00D26CEA">
          <w:t xml:space="preserve">using six </w:t>
        </w:r>
      </w:ins>
      <w:ins w:id="486" w:author="Matthew McBee" w:date="2019-12-03T13:53:00Z">
        <w:r w:rsidR="00077D30" w:rsidRPr="00314131">
          <w:t>different</w:t>
        </w:r>
      </w:ins>
      <w:ins w:id="487" w:author="Matthew McBee" w:date="2019-12-03T13:54:00Z">
        <w:r w:rsidR="00077D30">
          <w:t xml:space="preserve"> percentile</w:t>
        </w:r>
      </w:ins>
      <w:ins w:id="488"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89" w:author="Matthew McBee" w:date="2019-12-03T13:56:00Z">
        <w:r w:rsidR="00D26CEA">
          <w:t xml:space="preserve"> as follows:</w:t>
        </w:r>
      </w:ins>
      <w:del w:id="490"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91" w:author="Matthew McBee" w:date="2019-12-03T13:54:00Z"/>
          <w:rFonts w:ascii="Times New Roman" w:hAnsi="Times New Roman" w:cs="Times New Roman"/>
          <w:sz w:val="24"/>
          <w:szCs w:val="24"/>
          <w:rPrChange w:id="492" w:author="Matthew McBee" w:date="2019-12-03T16:05:00Z">
            <w:rPr>
              <w:ins w:id="493" w:author="Matthew McBee" w:date="2019-12-03T13:54:00Z"/>
            </w:rPr>
          </w:rPrChange>
        </w:rPr>
      </w:pPr>
      <w:ins w:id="494" w:author="Matthew McBee" w:date="2019-12-03T13:54:00Z">
        <w:r w:rsidRPr="00977BE9">
          <w:rPr>
            <w:rFonts w:ascii="Times New Roman" w:hAnsi="Times New Roman" w:cs="Times New Roman"/>
            <w:sz w:val="24"/>
            <w:szCs w:val="24"/>
            <w:rPrChange w:id="495" w:author="Matthew McBee" w:date="2019-12-03T16:05:00Z">
              <w:rPr/>
            </w:rPrChange>
          </w:rPr>
          <w:t>Below 20</w:t>
        </w:r>
        <w:r w:rsidRPr="00977BE9">
          <w:rPr>
            <w:rFonts w:ascii="Times New Roman" w:hAnsi="Times New Roman" w:cs="Times New Roman"/>
            <w:sz w:val="24"/>
            <w:szCs w:val="24"/>
            <w:vertAlign w:val="superscript"/>
            <w:rPrChange w:id="496" w:author="Matthew McBee" w:date="2019-12-03T16:05:00Z">
              <w:rPr/>
            </w:rPrChange>
          </w:rPr>
          <w:t>th</w:t>
        </w:r>
        <w:r w:rsidRPr="00977BE9">
          <w:rPr>
            <w:rFonts w:ascii="Times New Roman" w:hAnsi="Times New Roman" w:cs="Times New Roman"/>
            <w:sz w:val="24"/>
            <w:szCs w:val="24"/>
            <w:rPrChange w:id="497" w:author="Matthew McBee" w:date="2019-12-03T16:05:00Z">
              <w:rPr/>
            </w:rPrChange>
          </w:rPr>
          <w:t xml:space="preserve"> percentile / Above 80</w:t>
        </w:r>
        <w:r w:rsidRPr="00977BE9">
          <w:rPr>
            <w:rFonts w:ascii="Times New Roman" w:hAnsi="Times New Roman" w:cs="Times New Roman"/>
            <w:sz w:val="24"/>
            <w:szCs w:val="24"/>
            <w:vertAlign w:val="superscript"/>
            <w:rPrChange w:id="498" w:author="Matthew McBee" w:date="2019-12-03T16:05:00Z">
              <w:rPr/>
            </w:rPrChange>
          </w:rPr>
          <w:t>th</w:t>
        </w:r>
        <w:r w:rsidRPr="00977BE9">
          <w:rPr>
            <w:rFonts w:ascii="Times New Roman" w:hAnsi="Times New Roman" w:cs="Times New Roman"/>
            <w:sz w:val="24"/>
            <w:szCs w:val="24"/>
            <w:rPrChange w:id="499"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500" w:author="Matthew McBee" w:date="2019-12-03T13:55:00Z"/>
          <w:rFonts w:ascii="Times New Roman" w:hAnsi="Times New Roman" w:cs="Times New Roman"/>
          <w:sz w:val="24"/>
          <w:szCs w:val="24"/>
          <w:rPrChange w:id="501" w:author="Matthew McBee" w:date="2019-12-03T16:05:00Z">
            <w:rPr>
              <w:ins w:id="502" w:author="Matthew McBee" w:date="2019-12-03T13:55:00Z"/>
            </w:rPr>
          </w:rPrChange>
        </w:rPr>
      </w:pPr>
      <w:ins w:id="503" w:author="Matthew McBee" w:date="2019-12-03T13:55:00Z">
        <w:r w:rsidRPr="00977BE9">
          <w:rPr>
            <w:rFonts w:ascii="Times New Roman" w:hAnsi="Times New Roman" w:cs="Times New Roman"/>
            <w:sz w:val="24"/>
            <w:szCs w:val="24"/>
            <w:rPrChange w:id="504" w:author="Matthew McBee" w:date="2019-12-03T16:05:00Z">
              <w:rPr/>
            </w:rPrChange>
          </w:rPr>
          <w:t>Below 30</w:t>
        </w:r>
        <w:r w:rsidRPr="00977BE9">
          <w:rPr>
            <w:rFonts w:ascii="Times New Roman" w:hAnsi="Times New Roman" w:cs="Times New Roman"/>
            <w:sz w:val="24"/>
            <w:szCs w:val="24"/>
            <w:vertAlign w:val="superscript"/>
            <w:rPrChange w:id="505" w:author="Matthew McBee" w:date="2019-12-03T16:05:00Z">
              <w:rPr>
                <w:vertAlign w:val="superscript"/>
              </w:rPr>
            </w:rPrChange>
          </w:rPr>
          <w:t>th</w:t>
        </w:r>
        <w:r w:rsidRPr="00977BE9">
          <w:rPr>
            <w:rFonts w:ascii="Times New Roman" w:hAnsi="Times New Roman" w:cs="Times New Roman"/>
            <w:sz w:val="24"/>
            <w:szCs w:val="24"/>
            <w:rPrChange w:id="506" w:author="Matthew McBee" w:date="2019-12-03T16:05:00Z">
              <w:rPr/>
            </w:rPrChange>
          </w:rPr>
          <w:t xml:space="preserve"> percentile / Above 70</w:t>
        </w:r>
        <w:r w:rsidRPr="00977BE9">
          <w:rPr>
            <w:rFonts w:ascii="Times New Roman" w:hAnsi="Times New Roman" w:cs="Times New Roman"/>
            <w:sz w:val="24"/>
            <w:szCs w:val="24"/>
            <w:vertAlign w:val="superscript"/>
            <w:rPrChange w:id="507" w:author="Matthew McBee" w:date="2019-12-03T16:05:00Z">
              <w:rPr>
                <w:vertAlign w:val="superscript"/>
              </w:rPr>
            </w:rPrChange>
          </w:rPr>
          <w:t>th</w:t>
        </w:r>
        <w:r w:rsidRPr="00977BE9">
          <w:rPr>
            <w:rFonts w:ascii="Times New Roman" w:hAnsi="Times New Roman" w:cs="Times New Roman"/>
            <w:sz w:val="24"/>
            <w:szCs w:val="24"/>
            <w:rPrChange w:id="508"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509" w:author="Matthew McBee" w:date="2019-12-03T13:55:00Z"/>
          <w:rFonts w:ascii="Times New Roman" w:hAnsi="Times New Roman" w:cs="Times New Roman"/>
          <w:sz w:val="24"/>
          <w:szCs w:val="24"/>
          <w:rPrChange w:id="510" w:author="Matthew McBee" w:date="2019-12-03T16:05:00Z">
            <w:rPr>
              <w:ins w:id="511" w:author="Matthew McBee" w:date="2019-12-03T13:55:00Z"/>
            </w:rPr>
          </w:rPrChange>
        </w:rPr>
      </w:pPr>
      <w:ins w:id="512" w:author="Matthew McBee" w:date="2019-12-03T13:55:00Z">
        <w:r w:rsidRPr="00977BE9">
          <w:rPr>
            <w:rFonts w:ascii="Times New Roman" w:hAnsi="Times New Roman" w:cs="Times New Roman"/>
            <w:sz w:val="24"/>
            <w:szCs w:val="24"/>
            <w:rPrChange w:id="513" w:author="Matthew McBee" w:date="2019-12-03T16:05:00Z">
              <w:rPr/>
            </w:rPrChange>
          </w:rPr>
          <w:t>Below 40</w:t>
        </w:r>
        <w:r w:rsidRPr="00977BE9">
          <w:rPr>
            <w:rFonts w:ascii="Times New Roman" w:hAnsi="Times New Roman" w:cs="Times New Roman"/>
            <w:sz w:val="24"/>
            <w:szCs w:val="24"/>
            <w:vertAlign w:val="superscript"/>
            <w:rPrChange w:id="514" w:author="Matthew McBee" w:date="2019-12-03T16:05:00Z">
              <w:rPr>
                <w:vertAlign w:val="superscript"/>
              </w:rPr>
            </w:rPrChange>
          </w:rPr>
          <w:t>th</w:t>
        </w:r>
        <w:r w:rsidRPr="00977BE9">
          <w:rPr>
            <w:rFonts w:ascii="Times New Roman" w:hAnsi="Times New Roman" w:cs="Times New Roman"/>
            <w:sz w:val="24"/>
            <w:szCs w:val="24"/>
            <w:rPrChange w:id="515" w:author="Matthew McBee" w:date="2019-12-03T16:05:00Z">
              <w:rPr/>
            </w:rPrChange>
          </w:rPr>
          <w:t xml:space="preserve"> percentile / Above 60</w:t>
        </w:r>
        <w:r w:rsidRPr="00977BE9">
          <w:rPr>
            <w:rFonts w:ascii="Times New Roman" w:hAnsi="Times New Roman" w:cs="Times New Roman"/>
            <w:sz w:val="24"/>
            <w:szCs w:val="24"/>
            <w:vertAlign w:val="superscript"/>
            <w:rPrChange w:id="516" w:author="Matthew McBee" w:date="2019-12-03T16:05:00Z">
              <w:rPr>
                <w:vertAlign w:val="superscript"/>
              </w:rPr>
            </w:rPrChange>
          </w:rPr>
          <w:t>th</w:t>
        </w:r>
        <w:r w:rsidRPr="00977BE9">
          <w:rPr>
            <w:rFonts w:ascii="Times New Roman" w:hAnsi="Times New Roman" w:cs="Times New Roman"/>
            <w:sz w:val="24"/>
            <w:szCs w:val="24"/>
            <w:rPrChange w:id="517"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518" w:author="Matthew McBee" w:date="2019-12-03T13:55:00Z"/>
          <w:rFonts w:ascii="Times New Roman" w:hAnsi="Times New Roman" w:cs="Times New Roman"/>
          <w:sz w:val="24"/>
          <w:szCs w:val="24"/>
          <w:rPrChange w:id="519" w:author="Matthew McBee" w:date="2019-12-03T16:05:00Z">
            <w:rPr>
              <w:ins w:id="520" w:author="Matthew McBee" w:date="2019-12-03T13:55:00Z"/>
            </w:rPr>
          </w:rPrChange>
        </w:rPr>
      </w:pPr>
      <w:ins w:id="521" w:author="Matthew McBee" w:date="2019-12-03T13:56:00Z">
        <w:r w:rsidRPr="00977BE9">
          <w:rPr>
            <w:rFonts w:ascii="Times New Roman" w:hAnsi="Times New Roman" w:cs="Times New Roman"/>
            <w:sz w:val="24"/>
            <w:szCs w:val="24"/>
            <w:rPrChange w:id="522" w:author="Matthew McBee" w:date="2019-12-03T16:05:00Z">
              <w:rPr/>
            </w:rPrChange>
          </w:rPr>
          <w:t>Below 50</w:t>
        </w:r>
        <w:r w:rsidRPr="00977BE9">
          <w:rPr>
            <w:rFonts w:ascii="Times New Roman" w:hAnsi="Times New Roman" w:cs="Times New Roman"/>
            <w:sz w:val="24"/>
            <w:szCs w:val="24"/>
            <w:vertAlign w:val="superscript"/>
            <w:rPrChange w:id="523" w:author="Matthew McBee" w:date="2019-12-03T16:05:00Z">
              <w:rPr/>
            </w:rPrChange>
          </w:rPr>
          <w:t>th</w:t>
        </w:r>
        <w:r w:rsidRPr="00977BE9">
          <w:rPr>
            <w:rFonts w:ascii="Times New Roman" w:hAnsi="Times New Roman" w:cs="Times New Roman"/>
            <w:sz w:val="24"/>
            <w:szCs w:val="24"/>
            <w:rPrChange w:id="524" w:author="Matthew McBee" w:date="2019-12-03T16:05:00Z">
              <w:rPr/>
            </w:rPrChange>
          </w:rPr>
          <w:t xml:space="preserve"> percentile / Above 50</w:t>
        </w:r>
        <w:r w:rsidRPr="00977BE9">
          <w:rPr>
            <w:rFonts w:ascii="Times New Roman" w:hAnsi="Times New Roman" w:cs="Times New Roman"/>
            <w:sz w:val="24"/>
            <w:szCs w:val="24"/>
            <w:vertAlign w:val="superscript"/>
            <w:rPrChange w:id="525" w:author="Matthew McBee" w:date="2019-12-03T16:05:00Z">
              <w:rPr/>
            </w:rPrChange>
          </w:rPr>
          <w:t>th</w:t>
        </w:r>
        <w:r w:rsidRPr="00977BE9">
          <w:rPr>
            <w:rFonts w:ascii="Times New Roman" w:hAnsi="Times New Roman" w:cs="Times New Roman"/>
            <w:sz w:val="24"/>
            <w:szCs w:val="24"/>
            <w:rPrChange w:id="526"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27" w:author="Matthew McBee" w:date="2019-12-03T13:56:00Z"/>
          <w:rFonts w:ascii="Times New Roman" w:hAnsi="Times New Roman" w:cs="Times New Roman"/>
          <w:sz w:val="24"/>
          <w:szCs w:val="24"/>
          <w:rPrChange w:id="528" w:author="Matthew McBee" w:date="2019-12-03T16:05:00Z">
            <w:rPr>
              <w:ins w:id="529" w:author="Matthew McBee" w:date="2019-12-03T13:56:00Z"/>
            </w:rPr>
          </w:rPrChange>
        </w:rPr>
      </w:pPr>
      <w:ins w:id="530" w:author="Matthew McBee" w:date="2019-12-03T13:56:00Z">
        <w:r w:rsidRPr="00977BE9">
          <w:rPr>
            <w:rFonts w:ascii="Times New Roman" w:hAnsi="Times New Roman" w:cs="Times New Roman"/>
            <w:sz w:val="24"/>
            <w:szCs w:val="24"/>
            <w:rPrChange w:id="531" w:author="Matthew McBee" w:date="2019-12-03T16:05:00Z">
              <w:rPr/>
            </w:rPrChange>
          </w:rPr>
          <w:t>Below 60</w:t>
        </w:r>
        <w:r w:rsidRPr="00977BE9">
          <w:rPr>
            <w:rFonts w:ascii="Times New Roman" w:hAnsi="Times New Roman" w:cs="Times New Roman"/>
            <w:sz w:val="24"/>
            <w:szCs w:val="24"/>
            <w:vertAlign w:val="superscript"/>
            <w:rPrChange w:id="532" w:author="Matthew McBee" w:date="2019-12-03T16:05:00Z">
              <w:rPr>
                <w:vertAlign w:val="superscript"/>
              </w:rPr>
            </w:rPrChange>
          </w:rPr>
          <w:t>th</w:t>
        </w:r>
        <w:r w:rsidRPr="00977BE9">
          <w:rPr>
            <w:rFonts w:ascii="Times New Roman" w:hAnsi="Times New Roman" w:cs="Times New Roman"/>
            <w:sz w:val="24"/>
            <w:szCs w:val="24"/>
            <w:rPrChange w:id="533" w:author="Matthew McBee" w:date="2019-12-03T16:05:00Z">
              <w:rPr/>
            </w:rPrChange>
          </w:rPr>
          <w:t xml:space="preserve"> percentile / Above 60</w:t>
        </w:r>
        <w:r w:rsidRPr="00977BE9">
          <w:rPr>
            <w:rFonts w:ascii="Times New Roman" w:hAnsi="Times New Roman" w:cs="Times New Roman"/>
            <w:sz w:val="24"/>
            <w:szCs w:val="24"/>
            <w:vertAlign w:val="superscript"/>
            <w:rPrChange w:id="534" w:author="Matthew McBee" w:date="2019-12-03T16:05:00Z">
              <w:rPr>
                <w:vertAlign w:val="superscript"/>
              </w:rPr>
            </w:rPrChange>
          </w:rPr>
          <w:t>th</w:t>
        </w:r>
        <w:r w:rsidRPr="00977BE9">
          <w:rPr>
            <w:rFonts w:ascii="Times New Roman" w:hAnsi="Times New Roman" w:cs="Times New Roman"/>
            <w:sz w:val="24"/>
            <w:szCs w:val="24"/>
            <w:rPrChange w:id="535" w:author="Matthew McBee" w:date="2019-12-03T16:05:00Z">
              <w:rPr/>
            </w:rPrChange>
          </w:rPr>
          <w:t xml:space="preserve"> percentile</w:t>
        </w:r>
      </w:ins>
    </w:p>
    <w:p w14:paraId="031D8C27" w14:textId="07F2CBC1" w:rsidR="00D26CEA" w:rsidRDefault="00D26CEA" w:rsidP="00D26CEA">
      <w:pPr>
        <w:pStyle w:val="ListParagraph"/>
        <w:numPr>
          <w:ilvl w:val="0"/>
          <w:numId w:val="10"/>
        </w:numPr>
        <w:spacing w:line="480" w:lineRule="auto"/>
        <w:rPr>
          <w:ins w:id="536" w:author="Matthew McBee" w:date="2019-12-04T09:01:00Z"/>
          <w:rFonts w:ascii="Times New Roman" w:hAnsi="Times New Roman" w:cs="Times New Roman"/>
          <w:sz w:val="24"/>
          <w:szCs w:val="24"/>
        </w:rPr>
      </w:pPr>
      <w:ins w:id="537" w:author="Matthew McBee" w:date="2019-12-03T13:57:00Z">
        <w:r w:rsidRPr="00977BE9">
          <w:rPr>
            <w:rFonts w:ascii="Times New Roman" w:hAnsi="Times New Roman" w:cs="Times New Roman"/>
            <w:sz w:val="24"/>
            <w:szCs w:val="24"/>
            <w:rPrChange w:id="538" w:author="Matthew McBee" w:date="2019-12-03T16:05:00Z">
              <w:rPr/>
            </w:rPrChange>
          </w:rPr>
          <w:t>Below 70</w:t>
        </w:r>
        <w:r w:rsidRPr="00977BE9">
          <w:rPr>
            <w:rFonts w:ascii="Times New Roman" w:hAnsi="Times New Roman" w:cs="Times New Roman"/>
            <w:sz w:val="24"/>
            <w:szCs w:val="24"/>
            <w:vertAlign w:val="superscript"/>
            <w:rPrChange w:id="539" w:author="Matthew McBee" w:date="2019-12-03T16:05:00Z">
              <w:rPr>
                <w:vertAlign w:val="superscript"/>
              </w:rPr>
            </w:rPrChange>
          </w:rPr>
          <w:t>th</w:t>
        </w:r>
        <w:r w:rsidRPr="00977BE9">
          <w:rPr>
            <w:rFonts w:ascii="Times New Roman" w:hAnsi="Times New Roman" w:cs="Times New Roman"/>
            <w:sz w:val="24"/>
            <w:szCs w:val="24"/>
            <w:rPrChange w:id="540" w:author="Matthew McBee" w:date="2019-12-03T16:05:00Z">
              <w:rPr/>
            </w:rPrChange>
          </w:rPr>
          <w:t xml:space="preserve"> percentile / Above 70</w:t>
        </w:r>
        <w:r w:rsidRPr="00977BE9">
          <w:rPr>
            <w:rFonts w:ascii="Times New Roman" w:hAnsi="Times New Roman" w:cs="Times New Roman"/>
            <w:sz w:val="24"/>
            <w:szCs w:val="24"/>
            <w:vertAlign w:val="superscript"/>
            <w:rPrChange w:id="541" w:author="Matthew McBee" w:date="2019-12-03T16:05:00Z">
              <w:rPr>
                <w:vertAlign w:val="superscript"/>
              </w:rPr>
            </w:rPrChange>
          </w:rPr>
          <w:t>th</w:t>
        </w:r>
        <w:r w:rsidRPr="00977BE9">
          <w:rPr>
            <w:rFonts w:ascii="Times New Roman" w:hAnsi="Times New Roman" w:cs="Times New Roman"/>
            <w:sz w:val="24"/>
            <w:szCs w:val="24"/>
            <w:rPrChange w:id="542" w:author="Matthew McBee" w:date="2019-12-03T16:05:00Z">
              <w:rPr/>
            </w:rPrChange>
          </w:rPr>
          <w:t xml:space="preserve"> percentile</w:t>
        </w:r>
      </w:ins>
    </w:p>
    <w:p w14:paraId="519C640A" w14:textId="323B3DFC" w:rsidR="00F55A73" w:rsidRPr="00F55A73" w:rsidRDefault="00F55A73" w:rsidP="00F55A73">
      <w:pPr>
        <w:spacing w:line="480" w:lineRule="auto"/>
        <w:rPr>
          <w:ins w:id="543" w:author="Matthew McBee" w:date="2019-12-04T09:02:00Z"/>
        </w:rPr>
        <w:pPrChange w:id="544" w:author="Matthew McBee" w:date="2019-12-04T09:02:00Z">
          <w:pPr>
            <w:pStyle w:val="ListParagraph"/>
            <w:numPr>
              <w:numId w:val="10"/>
            </w:numPr>
            <w:spacing w:line="480" w:lineRule="auto"/>
            <w:ind w:left="1440" w:hanging="360"/>
          </w:pPr>
        </w:pPrChange>
      </w:pPr>
      <w:ins w:id="545" w:author="Matthew McBee" w:date="2019-12-04T09:02:00Z">
        <w:r>
          <w:t xml:space="preserve">In all the propensity score analyses, we used boosted classification trees (as implemented in the </w:t>
        </w:r>
        <w:r w:rsidRPr="00F55A73">
          <w:rPr>
            <w:i/>
            <w:iCs/>
          </w:rPr>
          <w:t>twang</w:t>
        </w:r>
        <w:r>
          <w:t xml:space="preserve"> package (v. 1.5, Ridgeway, McCaffrey, Morral, Griffin, and Burgette, 2017) to estimate the propensity scores</w:t>
        </w:r>
      </w:ins>
      <w:ins w:id="546" w:author="Matthew McBee" w:date="2019-12-04T09:03:00Z">
        <w:r>
          <w:t xml:space="preserve">, using bagging and cross-validation to prevent overfitting. </w:t>
        </w:r>
      </w:ins>
      <w:ins w:id="547" w:author="Matthew McBee" w:date="2019-12-04T09:06:00Z">
        <w:r>
          <w:t xml:space="preserve">Missing data on covariates </w:t>
        </w:r>
      </w:ins>
      <w:ins w:id="548" w:author="Matthew McBee" w:date="2019-12-04T09:07:00Z">
        <w:r>
          <w:t>is handled automatically by the classification tree approach</w:t>
        </w:r>
        <w:r w:rsidR="007F340F">
          <w:t xml:space="preserve">, in that the missingness is treated as informative and propensity scores can be estimated for cases with missing covariate values. </w:t>
        </w:r>
      </w:ins>
    </w:p>
    <w:p w14:paraId="1C0E81AC" w14:textId="712BC06B" w:rsidR="00C65C27" w:rsidRPr="007F340F" w:rsidRDefault="00945C09" w:rsidP="00D26CEA">
      <w:pPr>
        <w:spacing w:line="480" w:lineRule="auto"/>
        <w:ind w:firstLine="720"/>
        <w:rPr>
          <w:ins w:id="549" w:author="Matthew McBee" w:date="2019-12-03T14:00:00Z"/>
        </w:rPr>
      </w:pPr>
      <w:ins w:id="550" w:author="Matthew McBee" w:date="2019-12-03T13:29:00Z">
        <w:r>
          <w:rPr>
            <w:i/>
            <w:iCs/>
          </w:rPr>
          <w:t>Inverse probability of treatment weighting</w:t>
        </w:r>
        <w:r>
          <w:t xml:space="preserve">. </w:t>
        </w:r>
      </w:ins>
      <w:ins w:id="551" w:author="Matthew McBee" w:date="2019-12-03T13:31:00Z">
        <w:r>
          <w:t>In this method, t</w:t>
        </w:r>
      </w:ins>
      <w:ins w:id="552" w:author="Matthew McBee" w:date="2019-12-03T13:30:00Z">
        <w:r>
          <w:t>he propensity scores are used to construct IPTW weights which, when applied to the data, equalize the distribution of propensity scores between the treatment and control groups</w:t>
        </w:r>
      </w:ins>
      <w:ins w:id="553" w:author="Matthew McBee" w:date="2019-12-03T13:31:00Z">
        <w:r w:rsidR="008827A7">
          <w:t xml:space="preserve"> – and by implication, also equalize the distribution of all of the covariates that were included in the propensity score model</w:t>
        </w:r>
      </w:ins>
      <w:ins w:id="554" w:author="Matthew McBee" w:date="2019-12-03T13:32:00Z">
        <w:r w:rsidR="008827A7">
          <w:t xml:space="preserve"> (Guo &amp; Fraser, 2015)</w:t>
        </w:r>
      </w:ins>
      <w:ins w:id="555" w:author="Matthew McBee" w:date="2019-12-03T13:31:00Z">
        <w:r w:rsidR="008827A7">
          <w:t>.</w:t>
        </w:r>
      </w:ins>
      <w:ins w:id="556" w:author="Matthew McBee" w:date="2019-12-03T13:51:00Z">
        <w:r w:rsidR="00077D30">
          <w:t xml:space="preserve"> </w:t>
        </w:r>
      </w:ins>
      <w:moveToRangeStart w:id="557" w:author="Matthew McBee" w:date="2019-12-03T13:52:00Z" w:name="move26273564"/>
      <w:moveTo w:id="558" w:author="Matthew McBee" w:date="2019-12-03T13:52:00Z">
        <w:del w:id="559"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60" w:author="Matthew McBee" w:date="2019-12-03T16:34:00Z">
        <w:r w:rsidR="007A35F6">
          <w:t xml:space="preserve">We </w:t>
        </w:r>
      </w:ins>
      <w:moveTo w:id="561" w:author="Matthew McBee" w:date="2019-12-03T13:52:00Z">
        <w:r w:rsidR="00077D30" w:rsidRPr="00314131">
          <w:t>estimated both the average treatment effect (ATE) and the average treatment effect for the treated (ATT)</w:t>
        </w:r>
      </w:moveTo>
      <w:ins w:id="562"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63" w:author="Matthew McBee" w:date="2019-12-03T13:52:00Z">
        <w:del w:id="564" w:author="Matthew McBee" w:date="2019-12-03T16:34:00Z">
          <w:r w:rsidR="00077D30" w:rsidRPr="00314131" w:rsidDel="007A35F6">
            <w:delText>.</w:delText>
          </w:r>
        </w:del>
        <w:del w:id="565"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66" w:author="Matthew McBee" w:date="2019-12-03T16:36:00Z">
          <w:r w:rsidR="00077D30" w:rsidRPr="00314131" w:rsidDel="007A35F6">
            <w:delText>Finally, we</w:delText>
          </w:r>
        </w:del>
        <w:del w:id="567"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68" w:author="Matthew McBee" w:date="2019-12-03T16:37:00Z">
        <w:r w:rsidR="007A35F6">
          <w:t>We ran analyses both with and without the inclusion of sample weights to correct for the design-based oversampling of certain demographic groups</w:t>
        </w:r>
      </w:ins>
      <w:ins w:id="569" w:author="Matthew McBee" w:date="2019-12-09T22:22:00Z">
        <w:r w:rsidR="006661FD">
          <w:t>. These were included in the inference via multiplication with the</w:t>
        </w:r>
      </w:ins>
      <w:ins w:id="570" w:author="Matthew McBee" w:date="2019-12-09T22:21:00Z">
        <w:r w:rsidR="006661FD">
          <w:t xml:space="preserve"> IPTW weights</w:t>
        </w:r>
      </w:ins>
      <w:ins w:id="571" w:author="Matthew McBee" w:date="2019-12-03T16:37:00Z">
        <w:r w:rsidR="007A35F6">
          <w:t>. In some analyses, we</w:t>
        </w:r>
        <w:r w:rsidR="007A35F6" w:rsidRPr="00314131">
          <w:t xml:space="preserve"> identified </w:t>
        </w:r>
      </w:ins>
      <w:ins w:id="572" w:author="Matthew McBee" w:date="2019-12-04T08:57:00Z">
        <w:r w:rsidR="00F55A73">
          <w:t>the four</w:t>
        </w:r>
      </w:ins>
      <w:ins w:id="573" w:author="Matthew McBee" w:date="2019-12-03T16:37:00Z">
        <w:r w:rsidR="007A35F6" w:rsidRPr="00314131">
          <w:t xml:space="preserve"> covariates with </w:t>
        </w:r>
      </w:ins>
      <w:ins w:id="574" w:author="Matthew McBee" w:date="2019-12-04T08:57:00Z">
        <w:r w:rsidR="00F55A73">
          <w:t xml:space="preserve">the </w:t>
        </w:r>
      </w:ins>
      <w:ins w:id="575" w:author="Matthew McBee" w:date="2019-12-03T16:37:00Z">
        <w:r w:rsidR="007A35F6" w:rsidRPr="00314131">
          <w:t xml:space="preserve">largest residual imbalance statistics and gave those covariates an additional regression adjustment. </w:t>
        </w:r>
      </w:ins>
      <w:moveTo w:id="576" w:author="Matthew McBee" w:date="2019-12-03T13:52:00Z">
        <w:r w:rsidR="00077D30" w:rsidRPr="00314131">
          <w:t>We ran</w:t>
        </w:r>
      </w:moveTo>
      <w:ins w:id="577" w:author="Matthew McBee" w:date="2019-12-09T22:22:00Z">
        <w:r w:rsidR="006661FD">
          <w:t xml:space="preserve"> e</w:t>
        </w:r>
      </w:ins>
      <w:ins w:id="578" w:author="Matthew McBee" w:date="2019-12-09T22:23:00Z">
        <w:r w:rsidR="006661FD">
          <w:t>very</w:t>
        </w:r>
      </w:ins>
      <w:moveTo w:id="579" w:author="Matthew McBee" w:date="2019-12-03T13:52:00Z">
        <w:r w:rsidR="00077D30" w:rsidRPr="00314131">
          <w:t xml:space="preserve"> analyses both with and without this </w:t>
        </w:r>
        <w:r w:rsidR="00077D30" w:rsidRPr="00D2098F">
          <w:t>doubly-robust</w:t>
        </w:r>
        <w:r w:rsidR="00077D30" w:rsidRPr="00314131">
          <w:t xml:space="preserve"> strategy (Guo &amp; Fraser, 2015). </w:t>
        </w:r>
      </w:moveTo>
      <w:moveFromRangeStart w:id="580" w:author="Matthew McBee" w:date="2019-12-03T13:52:00Z" w:name="move26273564"/>
      <w:moveToRangeEnd w:id="557"/>
      <w:moveFrom w:id="581"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80"/>
      <w:del w:id="582"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83"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84" w:author="Matthew McBee" w:date="2019-12-03T13:58:00Z">
        <w:r w:rsidR="00D26CEA">
          <w:t xml:space="preserve">These conditions were fully crossed, </w:t>
        </w:r>
      </w:ins>
      <w:ins w:id="585" w:author="Matthew McBee" w:date="2019-12-03T16:04:00Z">
        <w:r w:rsidR="00977BE9">
          <w:t xml:space="preserve">with </w:t>
        </w:r>
      </w:ins>
      <w:ins w:id="586" w:author="Matthew McBee" w:date="2019-12-03T13:58:00Z">
        <w:r w:rsidR="00D26CEA">
          <w:t>6 (TV cutpoints) x 2 (outcomes) x 2 (TV ages) x 2 (covariate sets) x 2 (</w:t>
        </w:r>
      </w:ins>
      <w:ins w:id="587" w:author="Matthew McBee" w:date="2019-12-03T16:03:00Z">
        <w:r w:rsidR="00977BE9">
          <w:t>treatment effects</w:t>
        </w:r>
      </w:ins>
      <w:ins w:id="588" w:author="Matthew McBee" w:date="2019-12-03T13:59:00Z">
        <w:r w:rsidR="00D26CEA">
          <w:t xml:space="preserve">) x 2 (sample weights) x 2 (doubly-robust) </w:t>
        </w:r>
      </w:ins>
      <w:ins w:id="589" w:author="Matthew McBee" w:date="2019-12-03T16:02:00Z">
        <w:r w:rsidR="00977BE9">
          <w:t>yielding</w:t>
        </w:r>
      </w:ins>
      <w:ins w:id="590" w:author="Matthew McBee" w:date="2019-12-03T13:59:00Z">
        <w:r w:rsidR="00D26CEA">
          <w:t xml:space="preserve"> 384 IPTW </w:t>
        </w:r>
      </w:ins>
      <w:ins w:id="591" w:author="Matthew McBee" w:date="2019-12-03T16:02:00Z">
        <w:r w:rsidR="00977BE9">
          <w:t xml:space="preserve">propensity score </w:t>
        </w:r>
      </w:ins>
      <w:ins w:id="592" w:author="Matthew McBee" w:date="2019-12-03T14:06:00Z">
        <w:r w:rsidR="00D26CEA">
          <w:t>models</w:t>
        </w:r>
      </w:ins>
      <w:ins w:id="593" w:author="Matthew McBee" w:date="2019-12-03T13:59:00Z">
        <w:r w:rsidR="00D26CEA">
          <w:t>.</w:t>
        </w:r>
      </w:ins>
      <w:ins w:id="594" w:author="Matthew McBee" w:date="2019-12-04T09:18:00Z">
        <w:r w:rsidR="007F340F">
          <w:t xml:space="preserve"> The </w:t>
        </w:r>
        <w:r w:rsidR="007F340F">
          <w:rPr>
            <w:i/>
            <w:iCs/>
          </w:rPr>
          <w:t>survey</w:t>
        </w:r>
        <w:r w:rsidR="007F340F">
          <w:t xml:space="preserve"> package </w:t>
        </w:r>
      </w:ins>
      <w:ins w:id="595" w:author="Matthew McBee" w:date="2019-12-04T09:19:00Z">
        <w:r w:rsidR="000668C4">
          <w:t xml:space="preserve">(v. 3.35-1; </w:t>
        </w:r>
        <w:r w:rsidR="000668C4" w:rsidRPr="000668C4">
          <w:rPr>
            <w:b/>
            <w:bCs/>
            <w:color w:val="FF0000"/>
            <w:rPrChange w:id="596" w:author="Matthew McBee" w:date="2019-12-04T09:19:00Z">
              <w:rPr/>
            </w:rPrChange>
          </w:rPr>
          <w:t>Lumley, 2004, 2019</w:t>
        </w:r>
        <w:r w:rsidR="000668C4">
          <w:t xml:space="preserve">) </w:t>
        </w:r>
      </w:ins>
      <w:ins w:id="597" w:author="Matthew McBee" w:date="2019-12-04T09:18:00Z">
        <w:r w:rsidR="000668C4">
          <w:t xml:space="preserve">was used to </w:t>
        </w:r>
      </w:ins>
      <w:ins w:id="598" w:author="Matthew McBee" w:date="2019-12-04T09:20:00Z">
        <w:r w:rsidR="000668C4">
          <w:t xml:space="preserve">estimate </w:t>
        </w:r>
      </w:ins>
      <w:ins w:id="599" w:author="Matthew McBee" w:date="2019-12-04T09:21:00Z">
        <w:r w:rsidR="000668C4">
          <w:t>the treatment effect after applying IPTW weights.</w:t>
        </w:r>
      </w:ins>
    </w:p>
    <w:p w14:paraId="5D044DCE" w14:textId="58AC98FD" w:rsidR="00D26CEA" w:rsidRPr="000668C4" w:rsidRDefault="00D26CEA" w:rsidP="00D26CEA">
      <w:pPr>
        <w:spacing w:line="480" w:lineRule="auto"/>
        <w:ind w:firstLine="720"/>
      </w:pPr>
      <w:ins w:id="600" w:author="Matthew McBee" w:date="2019-12-03T14:00:00Z">
        <w:r>
          <w:rPr>
            <w:i/>
            <w:iCs/>
          </w:rPr>
          <w:t>Stratification</w:t>
        </w:r>
        <w:r>
          <w:t xml:space="preserve">. An alternative inferential strategy </w:t>
        </w:r>
      </w:ins>
      <w:ins w:id="601" w:author="Matthew McBee" w:date="2019-12-03T14:06:00Z">
        <w:r w:rsidR="00C10F85">
          <w:t xml:space="preserve">using propensity scores </w:t>
        </w:r>
      </w:ins>
      <w:ins w:id="602" w:author="Matthew McBee" w:date="2019-12-03T14:00:00Z">
        <w:r>
          <w:t xml:space="preserve">is to </w:t>
        </w:r>
      </w:ins>
      <w:ins w:id="603" w:author="Matthew McBee" w:date="2019-12-03T15:59:00Z">
        <w:r w:rsidR="00240C90">
          <w:t xml:space="preserve">stratify on them, calculate a treatment effect specific to each stratum, then </w:t>
        </w:r>
        <w:r w:rsidR="00977BE9">
          <w:t>combine th</w:t>
        </w:r>
      </w:ins>
      <w:ins w:id="604" w:author="Matthew McBee" w:date="2019-12-04T08:58:00Z">
        <w:r w:rsidR="00F55A73">
          <w:t>ose stratum-specific estimates</w:t>
        </w:r>
      </w:ins>
      <w:ins w:id="605" w:author="Matthew McBee" w:date="2019-12-03T15:59:00Z">
        <w:r w:rsidR="00977BE9">
          <w:t xml:space="preserve"> </w:t>
        </w:r>
      </w:ins>
      <w:ins w:id="606" w:author="Matthew McBee" w:date="2019-12-04T09:03:00Z">
        <w:r w:rsidR="00F55A73">
          <w:t xml:space="preserve">to </w:t>
        </w:r>
      </w:ins>
      <w:ins w:id="607" w:author="Matthew McBee" w:date="2019-12-04T08:58:00Z">
        <w:r w:rsidR="00F55A73">
          <w:t>produce</w:t>
        </w:r>
      </w:ins>
      <w:ins w:id="608" w:author="Matthew McBee" w:date="2019-12-03T15:59:00Z">
        <w:r w:rsidR="00977BE9">
          <w:t xml:space="preserve"> the average treatment effect (ATE, Guo &amp; Fraser, 2015). </w:t>
        </w:r>
      </w:ins>
      <w:ins w:id="609" w:author="Matthew McBee" w:date="2019-12-03T16:00:00Z">
        <w:r w:rsidR="00977BE9">
          <w:t xml:space="preserve">These models </w:t>
        </w:r>
      </w:ins>
      <w:ins w:id="610" w:author="Matthew McBee" w:date="2019-12-03T16:01:00Z">
        <w:r w:rsidR="00977BE9">
          <w:t>were computed for five different numbers of strata (4, 5, 6, 7, or 8)</w:t>
        </w:r>
      </w:ins>
      <w:ins w:id="611" w:author="Matthew McBee" w:date="2019-12-03T16:02:00Z">
        <w:r w:rsidR="00977BE9">
          <w:t>, which were fully crossed with 6 (TV cutpoints) x 2 (outcomes) x 2 (TV ages) x 2 (covariate sets) yielding 240 stratification propensity score models. Neither sa</w:t>
        </w:r>
      </w:ins>
      <w:ins w:id="612" w:author="Matthew McBee" w:date="2019-12-03T16:03:00Z">
        <w:r w:rsidR="00977BE9">
          <w:t xml:space="preserve">mple weights nor the doubly-robust approach could be implemented in the stratification models, nor could </w:t>
        </w:r>
      </w:ins>
      <w:ins w:id="613" w:author="Matthew McBee" w:date="2019-12-03T16:38:00Z">
        <w:r w:rsidR="007A35F6">
          <w:t>these models estimate the average treatment effect for the treated</w:t>
        </w:r>
      </w:ins>
      <w:ins w:id="614" w:author="Matthew McBee" w:date="2019-12-06T11:43:00Z">
        <w:r w:rsidR="00CF0E5E">
          <w:t xml:space="preserve"> (ATT)</w:t>
        </w:r>
      </w:ins>
      <w:ins w:id="615" w:author="Matthew McBee" w:date="2019-12-03T16:38:00Z">
        <w:r w:rsidR="007A35F6">
          <w:t xml:space="preserve">. </w:t>
        </w:r>
      </w:ins>
      <w:ins w:id="616" w:author="Matthew McBee" w:date="2019-12-04T09:23:00Z">
        <w:r w:rsidR="000668C4">
          <w:t>We used the</w:t>
        </w:r>
      </w:ins>
      <w:ins w:id="617" w:author="Matthew McBee" w:date="2019-12-04T09:22:00Z">
        <w:r w:rsidR="000668C4">
          <w:t xml:space="preserve"> </w:t>
        </w:r>
        <w:r w:rsidR="000668C4">
          <w:rPr>
            <w:i/>
            <w:iCs/>
          </w:rPr>
          <w:t>PSAgraphics</w:t>
        </w:r>
        <w:r w:rsidR="000668C4">
          <w:t xml:space="preserve"> package (</w:t>
        </w:r>
      </w:ins>
      <w:ins w:id="618" w:author="Matthew McBee" w:date="2019-12-04T09:23:00Z">
        <w:r w:rsidR="000668C4">
          <w:t xml:space="preserve">v 2.1.1; </w:t>
        </w:r>
      </w:ins>
      <w:ins w:id="619" w:author="Matthew McBee" w:date="2019-12-04T09:22:00Z">
        <w:r w:rsidR="000668C4">
          <w:t xml:space="preserve">Helmreich &amp; </w:t>
        </w:r>
      </w:ins>
      <w:ins w:id="620" w:author="Matthew McBee" w:date="2019-12-04T09:23:00Z">
        <w:r w:rsidR="000668C4">
          <w:t>Pruzek, 2009) to</w:t>
        </w:r>
      </w:ins>
      <w:ins w:id="621" w:author="Matthew McBee" w:date="2019-12-04T09:24:00Z">
        <w:r w:rsidR="000668C4">
          <w:t xml:space="preserve"> perform the stratified analysis</w:t>
        </w:r>
      </w:ins>
      <w:ins w:id="622" w:author="Matthew McBee" w:date="2019-12-06T11:43:00Z">
        <w:r w:rsidR="00CF0E5E">
          <w:t>,</w:t>
        </w:r>
      </w:ins>
      <w:ins w:id="623" w:author="Matthew McBee" w:date="2019-12-04T09:24:00Z">
        <w:r w:rsidR="000668C4">
          <w:t xml:space="preserve"> and calculate</w:t>
        </w:r>
      </w:ins>
      <w:ins w:id="624" w:author="Matthew McBee" w:date="2019-12-06T11:43:00Z">
        <w:r w:rsidR="00CF0E5E">
          <w:t>d</w:t>
        </w:r>
      </w:ins>
      <w:ins w:id="625" w:author="Matthew McBee" w:date="2019-12-04T09:24:00Z">
        <w:r w:rsidR="000668C4">
          <w:t xml:space="preserve"> </w:t>
        </w:r>
        <w:r w:rsidR="000668C4" w:rsidRPr="000668C4">
          <w:rPr>
            <w:i/>
            <w:iCs/>
            <w:rPrChange w:id="626" w:author="Matthew McBee" w:date="2019-12-04T09:24:00Z">
              <w:rPr/>
            </w:rPrChange>
          </w:rPr>
          <w:t>p</w:t>
        </w:r>
        <w:r w:rsidR="000668C4">
          <w:t>-values for the treatment effect estimates using the normal approximation.</w:t>
        </w:r>
      </w:ins>
    </w:p>
    <w:p w14:paraId="53CAE845" w14:textId="55BE9DFE" w:rsidR="00DB5C0E" w:rsidRPr="000668C4" w:rsidRDefault="00001ECF" w:rsidP="00C65C27">
      <w:pPr>
        <w:spacing w:line="480" w:lineRule="auto"/>
        <w:ind w:firstLine="720"/>
        <w:rPr>
          <w:ins w:id="627" w:author="Matthew McBee" w:date="2019-12-04T09:26:00Z"/>
        </w:rPr>
      </w:pPr>
      <w:r>
        <w:rPr>
          <w:b/>
        </w:rPr>
        <w:t>Linear Regression.</w:t>
      </w:r>
      <w:r w:rsidR="00860DFF">
        <w:t xml:space="preserve"> Linear regression models are less robust than propensity score models </w:t>
      </w:r>
      <w:del w:id="628" w:author="Matthew McBee" w:date="2019-12-06T12:29:00Z">
        <w:r w:rsidR="00860DFF" w:rsidDel="00CF0E5E">
          <w:delText xml:space="preserve">yet </w:delText>
        </w:r>
      </w:del>
      <w:ins w:id="629" w:author="Matthew McBee" w:date="2019-12-06T12:29:00Z">
        <w:r w:rsidR="00CF0E5E">
          <w:t xml:space="preserve">but </w:t>
        </w:r>
      </w:ins>
      <w:r w:rsidR="00860DFF">
        <w:t xml:space="preserve">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xml:space="preserve">. </w:t>
      </w:r>
      <w:del w:id="630" w:author="Matthew McBee" w:date="2019-12-04T09:04:00Z">
        <w:r w:rsidR="00F94B40" w:rsidDel="00F55A73">
          <w:delText>W</w:delText>
        </w:r>
        <w:r w:rsidR="00DB5C0E" w:rsidDel="00F55A73">
          <w:delText xml:space="preserve">e ran </w:delText>
        </w:r>
        <w:r w:rsidR="00B32805" w:rsidDel="00F55A73">
          <w:delText>four linear regression analyses, estimating both raw and standardized attention scores from TV watching at both ~1.5 and ~3yrs.</w:delText>
        </w:r>
      </w:del>
      <w:ins w:id="631" w:author="Matthew McBee" w:date="2019-12-04T09:04:00Z">
        <w:r w:rsidR="00F55A73">
          <w:t>Linear regression models do not require the TV exposure variable to be dichotomized, but they do require resear</w:t>
        </w:r>
      </w:ins>
      <w:ins w:id="632" w:author="Matthew McBee" w:date="2019-12-04T09:05:00Z">
        <w:r w:rsidR="00F55A73">
          <w:t xml:space="preserve">chers to specify an appropriate functional form for the relationship between TV exposure and attention. We fit regression models </w:t>
        </w:r>
      </w:ins>
      <w:ins w:id="633" w:author="Matthew McBee" w:date="2019-12-04T09:08:00Z">
        <w:r w:rsidR="007F340F">
          <w:t>of polynomial order one (e.g. linear), two, and three</w:t>
        </w:r>
      </w:ins>
      <w:ins w:id="634" w:author="Matthew McBee" w:date="2019-12-06T12:29:00Z">
        <w:r w:rsidR="00493850">
          <w:t xml:space="preserve"> for the TV effect, with linear relations specified for the covariates</w:t>
        </w:r>
      </w:ins>
      <w:ins w:id="635" w:author="Matthew McBee" w:date="2019-12-04T09:14:00Z">
        <w:r w:rsidR="007F340F">
          <w:t xml:space="preserve">. The </w:t>
        </w:r>
      </w:ins>
      <w:ins w:id="636" w:author="Matthew McBee" w:date="2019-12-04T09:15:00Z">
        <w:r w:rsidR="007F340F">
          <w:softHyphen/>
        </w:r>
        <w:r w:rsidR="007F340F" w:rsidRPr="007F340F">
          <w:rPr>
            <w:i/>
            <w:iCs/>
            <w:rPrChange w:id="637" w:author="Matthew McBee" w:date="2019-12-04T09:15:00Z">
              <w:rPr/>
            </w:rPrChange>
          </w:rPr>
          <w:t>p</w:t>
        </w:r>
        <w:r w:rsidR="007F340F">
          <w:softHyphen/>
          <w:t xml:space="preserve">-value for the effect of TV on attention was calculated via a joint </w:t>
        </w:r>
        <w:r w:rsidR="007F340F">
          <w:rPr>
            <w:i/>
            <w:iCs/>
          </w:rPr>
          <w:t>F</w:t>
        </w:r>
        <w:r w:rsidR="007F340F">
          <w:t xml:space="preserve"> test comparing a model co</w:t>
        </w:r>
      </w:ins>
      <w:ins w:id="638" w:author="Matthew McBee" w:date="2019-12-04T09:16:00Z">
        <w:r w:rsidR="007F340F">
          <w:t xml:space="preserve">ntaining the TV variables plus all covariates against a </w:t>
        </w:r>
      </w:ins>
      <w:ins w:id="639" w:author="Matthew McBee" w:date="2019-12-09T22:23:00Z">
        <w:r w:rsidR="006661FD">
          <w:t xml:space="preserve">covariate-only </w:t>
        </w:r>
      </w:ins>
      <w:ins w:id="640" w:author="Matthew McBee" w:date="2019-12-04T09:16:00Z">
        <w:r w:rsidR="007F340F">
          <w:t xml:space="preserve">baseline model. The point estimate for the TV effect in the poly-2 and </w:t>
        </w:r>
      </w:ins>
      <w:ins w:id="641" w:author="Matthew McBee" w:date="2019-12-04T09:17:00Z">
        <w:r w:rsidR="007F340F">
          <w:t>-3 models was computed by linearizing the slope (via computation of a partial derivative) at the median TV exposure</w:t>
        </w:r>
      </w:ins>
      <w:ins w:id="642" w:author="Matthew McBee" w:date="2019-12-05T13:24:00Z">
        <w:r w:rsidR="00B71AF9">
          <w:t xml:space="preserve"> at age ~1.5 and age ~3</w:t>
        </w:r>
      </w:ins>
      <w:ins w:id="643" w:author="Matthew McBee" w:date="2019-12-04T09:17:00Z">
        <w:r w:rsidR="007F340F">
          <w:t>. Thi</w:t>
        </w:r>
      </w:ins>
      <w:ins w:id="644" w:author="Matthew McBee" w:date="2019-12-04T09:18:00Z">
        <w:r w:rsidR="007F340F">
          <w:t>s estimate and its associated standard error w</w:t>
        </w:r>
      </w:ins>
      <w:ins w:id="645" w:author="Matthew McBee" w:date="2019-12-04T09:29:00Z">
        <w:r w:rsidR="004E1ADF">
          <w:t>ere</w:t>
        </w:r>
      </w:ins>
      <w:ins w:id="646" w:author="Matthew McBee" w:date="2019-12-04T09:18:00Z">
        <w:r w:rsidR="007F340F">
          <w:t xml:space="preserve"> </w:t>
        </w:r>
      </w:ins>
      <w:ins w:id="647" w:author="Matthew McBee" w:date="2019-12-04T09:29:00Z">
        <w:r w:rsidR="004E1ADF">
          <w:t>calculated using the</w:t>
        </w:r>
      </w:ins>
      <w:ins w:id="648" w:author="Matthew McBee" w:date="2019-12-04T09:25:00Z">
        <w:r w:rsidR="000668C4">
          <w:t xml:space="preserve"> </w:t>
        </w:r>
        <w:r w:rsidR="000668C4">
          <w:rPr>
            <w:i/>
            <w:iCs/>
          </w:rPr>
          <w:t>multcomp</w:t>
        </w:r>
        <w:r w:rsidR="000668C4">
          <w:t xml:space="preserve"> package (v</w:t>
        </w:r>
      </w:ins>
      <w:ins w:id="649" w:author="Matthew McBee" w:date="2019-12-04T09:26:00Z">
        <w:r w:rsidR="000668C4">
          <w:t>. 1.4-10</w:t>
        </w:r>
      </w:ins>
      <w:ins w:id="650" w:author="Matthew McBee" w:date="2019-12-04T09:25:00Z">
        <w:r w:rsidR="000668C4">
          <w:t xml:space="preserve">, </w:t>
        </w:r>
        <w:r w:rsidR="000668C4" w:rsidRPr="000668C4">
          <w:rPr>
            <w:b/>
            <w:bCs/>
            <w:color w:val="FF0000"/>
            <w:rPrChange w:id="651" w:author="Matthew McBee" w:date="2019-12-04T09:26:00Z">
              <w:rPr/>
            </w:rPrChange>
          </w:rPr>
          <w:t>Hothon, Bretz, &amp; Westfall, 200</w:t>
        </w:r>
      </w:ins>
      <w:ins w:id="652" w:author="Matthew McBee" w:date="2019-12-04T09:26:00Z">
        <w:r w:rsidR="000668C4" w:rsidRPr="000668C4">
          <w:rPr>
            <w:b/>
            <w:bCs/>
            <w:color w:val="FF0000"/>
            <w:rPrChange w:id="653" w:author="Matthew McBee" w:date="2019-12-04T09:26:00Z">
              <w:rPr/>
            </w:rPrChange>
          </w:rPr>
          <w:t>8</w:t>
        </w:r>
        <w:r w:rsidR="000668C4">
          <w:t>)</w:t>
        </w:r>
      </w:ins>
      <w:ins w:id="654" w:author="Matthew McBee" w:date="2019-12-04T09:29:00Z">
        <w:r w:rsidR="004E1ADF">
          <w:t xml:space="preserve"> via the specification of custom contrast coefficients</w:t>
        </w:r>
      </w:ins>
      <w:ins w:id="655" w:author="Matthew McBee" w:date="2019-12-09T22:24:00Z">
        <w:r w:rsidR="006661FD">
          <w:t xml:space="preserve"> to encode the partial derivative for the linearized slope</w:t>
        </w:r>
      </w:ins>
      <w:ins w:id="656" w:author="Matthew McBee" w:date="2019-12-04T09:26:00Z">
        <w:r w:rsidR="000668C4">
          <w:t>. We fit models both with and without s</w:t>
        </w:r>
      </w:ins>
      <w:ins w:id="657" w:author="Matthew McBee" w:date="2019-12-04T09:27:00Z">
        <w:r w:rsidR="000668C4">
          <w:t xml:space="preserve">ample weights, again using the </w:t>
        </w:r>
        <w:r w:rsidR="000668C4">
          <w:rPr>
            <w:i/>
            <w:iCs/>
          </w:rPr>
          <w:t>survey</w:t>
        </w:r>
        <w:r w:rsidR="000668C4">
          <w:t xml:space="preserve"> package to perform the weighted analysis. Finally, we performed our analysis using both listwise deletion of cases with missing values and using multiple imputation (as implemented by the </w:t>
        </w:r>
        <w:r w:rsidR="000668C4">
          <w:rPr>
            <w:i/>
            <w:iCs/>
          </w:rPr>
          <w:t>mi</w:t>
        </w:r>
      </w:ins>
      <w:ins w:id="658" w:author="Matthew McBee" w:date="2019-12-04T09:28:00Z">
        <w:r w:rsidR="000668C4">
          <w:rPr>
            <w:i/>
            <w:iCs/>
          </w:rPr>
          <w:t>ce</w:t>
        </w:r>
        <w:r w:rsidR="000668C4">
          <w:t xml:space="preserve"> package, v. 3.6.0; van Buuren &amp; Groothius-Oudshoorn, 2011). </w:t>
        </w:r>
      </w:ins>
      <w:ins w:id="659" w:author="Matthew McBee" w:date="2019-12-04T09:30:00Z">
        <w:r w:rsidR="004E1ADF">
          <w:t xml:space="preserve">However, sample weights could not be combined with multiple imputation, so these conditions were not fully crossed. </w:t>
        </w:r>
      </w:ins>
      <w:ins w:id="660" w:author="Matthew McBee" w:date="2019-12-04T09:38:00Z">
        <w:r w:rsidR="004E1ADF">
          <w:t>Using listwise deletion, w</w:t>
        </w:r>
      </w:ins>
      <w:ins w:id="661" w:author="Matthew McBee" w:date="2019-12-04T09:30:00Z">
        <w:r w:rsidR="004E1ADF">
          <w:t xml:space="preserve">e fit </w:t>
        </w:r>
      </w:ins>
      <w:ins w:id="662" w:author="Matthew McBee" w:date="2019-12-04T09:31:00Z">
        <w:r w:rsidR="004E1ADF">
          <w:t xml:space="preserve">2 (outcomes) x 2 (TV ages) x 2 (covariate sets) x 3 (polynomial functional forms) x </w:t>
        </w:r>
      </w:ins>
      <w:ins w:id="663" w:author="Matthew McBee" w:date="2019-12-04T09:32:00Z">
        <w:r w:rsidR="004E1ADF">
          <w:t>2 (sample weights)</w:t>
        </w:r>
      </w:ins>
      <w:ins w:id="664" w:author="Matthew McBee" w:date="2019-12-04T09:34:00Z">
        <w:r w:rsidR="004E1ADF">
          <w:t xml:space="preserve"> =</w:t>
        </w:r>
      </w:ins>
      <w:ins w:id="665" w:author="Matthew McBee" w:date="2019-12-04T09:38:00Z">
        <w:r w:rsidR="004E1ADF">
          <w:t xml:space="preserve"> 48 models. Using multiple imputation, we fit 2 (outcomes) x 2 (TV ages) x 2 (covariate sets) x 3 (polynomial functional forms) </w:t>
        </w:r>
      </w:ins>
      <w:ins w:id="666" w:author="Matthew McBee" w:date="2019-12-04T09:39:00Z">
        <w:r w:rsidR="004E1ADF">
          <w:t>= 24 models. A total of 72 linear regression models were fit to the data.</w:t>
        </w:r>
      </w:ins>
    </w:p>
    <w:p w14:paraId="2B185206" w14:textId="233AD1D5" w:rsidR="000668C4" w:rsidRPr="000668C4" w:rsidDel="004E1ADF" w:rsidRDefault="000668C4" w:rsidP="00C65C27">
      <w:pPr>
        <w:spacing w:line="480" w:lineRule="auto"/>
        <w:ind w:firstLine="720"/>
        <w:rPr>
          <w:del w:id="667" w:author="Matthew McBee" w:date="2019-12-04T09:39:00Z"/>
        </w:rPr>
      </w:pPr>
    </w:p>
    <w:p w14:paraId="591B8C31" w14:textId="7BC690AC" w:rsidR="00090C76" w:rsidRDefault="00001ECF" w:rsidP="00441F44">
      <w:pPr>
        <w:spacing w:line="480" w:lineRule="auto"/>
        <w:ind w:firstLine="720"/>
        <w:rPr>
          <w:ins w:id="668" w:author="Matthew McBee" w:date="2019-12-04T10:32:00Z"/>
        </w:rPr>
      </w:pPr>
      <w:r>
        <w:rPr>
          <w:b/>
        </w:rPr>
        <w:t>Logistic Regression.</w:t>
      </w:r>
      <w:r w:rsidR="00516A90">
        <w:rPr>
          <w:b/>
        </w:rPr>
        <w:t xml:space="preserve"> </w:t>
      </w:r>
      <w:r w:rsidR="00E75429">
        <w:t xml:space="preserve">Finally, </w:t>
      </w:r>
      <w:del w:id="669" w:author="Matthew McBee" w:date="2019-12-06T12:30:00Z">
        <w:r w:rsidR="00E75429" w:rsidDel="00493850">
          <w:delText>a</w:delText>
        </w:r>
        <w:r w:rsidR="00171491" w:rsidDel="00493850">
          <w:delText xml:space="preserve">s a close replication attempt of </w:delText>
        </w:r>
        <w:r w:rsidR="0003406A" w:rsidDel="00493850">
          <w:delText>the</w:delText>
        </w:r>
      </w:del>
      <w:ins w:id="670" w:author="Matthew McBee" w:date="2019-12-06T12:30:00Z">
        <w:r w:rsidR="00493850">
          <w:t>to replicate the analysis used in the</w:t>
        </w:r>
      </w:ins>
      <w:r w:rsidR="0003406A">
        <w:t xml:space="preserv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w:t>
      </w:r>
      <w:del w:id="671" w:author="Matthew McBee" w:date="2019-12-04T10:15:00Z">
        <w:r w:rsidR="00441F44" w:rsidDel="005E3B32">
          <w:delText>Behavior Problems Index</w:delText>
        </w:r>
      </w:del>
      <w:ins w:id="672" w:author="Matthew McBee" w:date="2019-12-04T10:15:00Z">
        <w:r w:rsidR="005E3B32">
          <w:t>within-sex standardized attention score</w:t>
        </w:r>
      </w:ins>
      <w:del w:id="673" w:author="Matthew McBee" w:date="2019-12-04T10:15:00Z">
        <w:r w:rsidR="00441F44" w:rsidDel="005E3B32">
          <w:delText xml:space="preserve"> of </w:delText>
        </w:r>
      </w:del>
      <w:ins w:id="674" w:author="Matthew McBee" w:date="2019-12-04T10:15:00Z">
        <w:r w:rsidR="005E3B32">
          <w:t xml:space="preserve"> of </w:t>
        </w:r>
      </w:ins>
      <w:r w:rsidR="00441F44">
        <w:t>120). The</w:t>
      </w:r>
      <w:del w:id="675" w:author="Matthew McBee" w:date="2019-12-05T13:35:00Z">
        <w:r w:rsidR="00441F44" w:rsidDel="00B71AF9">
          <w:delText xml:space="preserve"> authors</w:delText>
        </w:r>
      </w:del>
      <w:ins w:id="676" w:author="Matthew McBee" w:date="2019-12-05T13:35:00Z">
        <w:r w:rsidR="00B71AF9">
          <w:t>y</w:t>
        </w:r>
      </w:ins>
      <w:r w:rsidR="00441F44">
        <w:t xml:space="preserve"> argued that using this cut point yielded a rate of problematic attention similar to its incidence in the population</w:t>
      </w:r>
      <w:ins w:id="677" w:author="Matthew McBee" w:date="2019-12-09T22:25:00Z">
        <w:r w:rsidR="006661FD">
          <w:t>. B</w:t>
        </w:r>
      </w:ins>
      <w:del w:id="678" w:author="Matthew McBee" w:date="2019-12-06T12:31:00Z">
        <w:r w:rsidR="00441F44" w:rsidDel="00493850">
          <w:delText>. B</w:delText>
        </w:r>
      </w:del>
      <w:r w:rsidR="00441F44">
        <w:t xml:space="preserve">ut would their conclusions </w:t>
      </w:r>
      <w:del w:id="679" w:author="Matthew McBee" w:date="2019-12-05T13:35:00Z">
        <w:r w:rsidR="00441F44" w:rsidDel="00387FDF">
          <w:delText xml:space="preserve">regarding TV’s effects </w:delText>
        </w:r>
      </w:del>
      <w:r w:rsidR="00441F44">
        <w:t xml:space="preserve">have been the same if they had used a </w:t>
      </w:r>
      <w:ins w:id="680" w:author="Matthew McBee" w:date="2019-12-04T10:15:00Z">
        <w:r w:rsidR="005E3B32">
          <w:t xml:space="preserve">different </w:t>
        </w:r>
      </w:ins>
      <w:r w:rsidR="00441F44">
        <w:t>cut point</w:t>
      </w:r>
      <w:ins w:id="681" w:author="Matthew McBee" w:date="2019-12-04T10:16:00Z">
        <w:r w:rsidR="005E3B32">
          <w:t>?</w:t>
        </w:r>
      </w:ins>
      <w:del w:id="682" w:author="Matthew McBee" w:date="2019-12-04T10:16:00Z">
        <w:r w:rsidR="00441F44" w:rsidDel="005E3B32">
          <w:delText xml:space="preserve"> of 119 or 121? </w:delText>
        </w:r>
        <w:r w:rsidR="00E75429" w:rsidDel="005E3B32">
          <w:delText>We performed 42 analyses, systematically varying the cut</w:delText>
        </w:r>
        <w:r w:rsidR="00D6588E" w:rsidDel="005E3B32">
          <w:delText xml:space="preserve"> </w:delText>
        </w:r>
        <w:r w:rsidR="00E75429" w:rsidDel="005E3B32">
          <w:delText xml:space="preserve">point </w:delText>
        </w:r>
        <w:r w:rsidR="00171491" w:rsidDel="005E3B32">
          <w:delText>between problematic and n</w:delText>
        </w:r>
        <w:r w:rsidR="00E75429" w:rsidDel="005E3B32">
          <w:delText>on-problematic attention scores and examining outcomes for TV-watching at both ~1.5 and ~3years</w:delText>
        </w:r>
        <w:r w:rsidR="00171491" w:rsidDel="005E3B32">
          <w:delText>.</w:delText>
        </w:r>
        <w:r w:rsidR="00516A90" w:rsidDel="005E3B32">
          <w:delText xml:space="preserve"> </w:delText>
        </w:r>
        <w:r w:rsidDel="005E3B32">
          <w:delText>Thus, across the three different sets of analyses, we examined the</w:delText>
        </w:r>
      </w:del>
      <w:ins w:id="683" w:author="Matthew McBee" w:date="2019-12-04T10:16:00Z">
        <w:r w:rsidR="005E3B32">
          <w:t xml:space="preserve"> We</w:t>
        </w:r>
      </w:ins>
      <w:ins w:id="684" w:author="Matthew McBee" w:date="2019-12-04T10:17:00Z">
        <w:r w:rsidR="005E3B32">
          <w:t xml:space="preserve"> defined multiple dichotomous outcome variables by varying the standardized attention cutpoint from 110 to 130</w:t>
        </w:r>
      </w:ins>
      <w:ins w:id="685" w:author="Matthew McBee" w:date="2019-12-04T10:18:00Z">
        <w:r w:rsidR="005E3B32">
          <w:t>. We produced percenti</w:t>
        </w:r>
      </w:ins>
      <w:ins w:id="686" w:author="Matthew McBee" w:date="2019-12-04T10:19:00Z">
        <w:r w:rsidR="005E3B32">
          <w:t xml:space="preserve">le-equivalent cutpoints on the raw attention outcome. Like the linear regression models, we fit models with and without sample weights, and also with and without multiple imputation of </w:t>
        </w:r>
      </w:ins>
      <w:ins w:id="687" w:author="Matthew McBee" w:date="2019-12-04T10:20:00Z">
        <w:r w:rsidR="005E3B32">
          <w:t>missing data (though these could not be combined). With listwise d</w:t>
        </w:r>
      </w:ins>
      <w:ins w:id="688" w:author="Matthew McBee" w:date="2019-12-04T10:21:00Z">
        <w:r w:rsidR="005E3B32">
          <w:t>eletion, this</w:t>
        </w:r>
      </w:ins>
      <w:ins w:id="689" w:author="Matthew McBee" w:date="2019-12-04T10:20:00Z">
        <w:r w:rsidR="005E3B32">
          <w:t xml:space="preserve"> yielded </w:t>
        </w:r>
      </w:ins>
      <w:ins w:id="690" w:author="Matthew McBee" w:date="2019-12-04T10:21:00Z">
        <w:r w:rsidR="005E3B32">
          <w:t xml:space="preserve">21 (attention cutpoints) x </w:t>
        </w:r>
      </w:ins>
      <w:ins w:id="691" w:author="Matthew McBee" w:date="2019-12-04T10:20:00Z">
        <w:r w:rsidR="005E3B32">
          <w:t>2 (outcomes) x 2 (TV ages) x 2 (covariate sets) x</w:t>
        </w:r>
      </w:ins>
      <w:ins w:id="692" w:author="Matthew McBee" w:date="2019-12-04T10:21:00Z">
        <w:r w:rsidR="005E3B32">
          <w:t xml:space="preserve"> </w:t>
        </w:r>
      </w:ins>
      <w:ins w:id="693" w:author="Matthew McBee" w:date="2019-12-04T10:20:00Z">
        <w:r w:rsidR="005E3B32">
          <w:t xml:space="preserve">2 (sample weights) = </w:t>
        </w:r>
      </w:ins>
      <w:ins w:id="694" w:author="Matthew McBee" w:date="2019-12-04T10:21:00Z">
        <w:r w:rsidR="005E3B32">
          <w:t>336</w:t>
        </w:r>
      </w:ins>
      <w:ins w:id="695" w:author="Matthew McBee" w:date="2019-12-04T10:20:00Z">
        <w:r w:rsidR="005E3B32">
          <w:t xml:space="preserve"> models. Using multiple imputation, </w:t>
        </w:r>
      </w:ins>
      <w:ins w:id="696" w:author="Matthew McBee" w:date="2019-12-04T10:22:00Z">
        <w:r w:rsidR="005E3B32">
          <w:t xml:space="preserve">we fit 21 (attention cutpoints) x 2 (outcomes) x 2 (TV ages) x 2 (covariate sets) = </w:t>
        </w:r>
      </w:ins>
      <w:del w:id="697" w:author="Matthew McBee" w:date="2019-12-04T10:16:00Z">
        <w:r w:rsidDel="005E3B32">
          <w:delText xml:space="preserve"> relationship between early TV exposure and later attention problems in this data set in </w:delText>
        </w:r>
        <w:r w:rsidR="0015413C" w:rsidDel="005E3B32">
          <w:delText>82</w:delText>
        </w:r>
        <w:r w:rsidDel="005E3B32">
          <w:delText xml:space="preserve"> distinct ways.</w:delText>
        </w:r>
        <w:r w:rsidR="00171491" w:rsidDel="005E3B32">
          <w:delText xml:space="preserve"> </w:delText>
        </w:r>
      </w:del>
      <w:ins w:id="698" w:author="Matthew McBee" w:date="2019-12-04T10:22:00Z">
        <w:r w:rsidR="005E3B32">
          <w:t>168 model</w:t>
        </w:r>
      </w:ins>
      <w:ins w:id="699" w:author="Matthew McBee" w:date="2019-12-05T13:36:00Z">
        <w:r w:rsidR="00387FDF">
          <w:t>s</w:t>
        </w:r>
      </w:ins>
      <w:ins w:id="700" w:author="Matthew McBee" w:date="2019-12-04T10:22:00Z">
        <w:r w:rsidR="005E3B32">
          <w:t>, for a total of 504 logisti</w:t>
        </w:r>
      </w:ins>
      <w:ins w:id="701" w:author="Matthew McBee" w:date="2019-12-04T10:25:00Z">
        <w:r w:rsidR="005E3B32">
          <w:t>c</w:t>
        </w:r>
      </w:ins>
      <w:ins w:id="702" w:author="Matthew McBee" w:date="2019-12-04T10:22:00Z">
        <w:r w:rsidR="005E3B32">
          <w:t xml:space="preserve"> regression models.</w:t>
        </w:r>
      </w:ins>
      <w:ins w:id="703" w:author="Matthew McBee" w:date="2019-12-04T10:23:00Z">
        <w:r w:rsidR="005E3B32">
          <w:t xml:space="preserve"> However, because of sparseness on the attention outcome (particularly the raw version), frequently the imposition of two adjacent cutoffs (e.g, 121 and 122) would produce identical categoriz</w:t>
        </w:r>
      </w:ins>
      <w:ins w:id="704" w:author="Matthew McBee" w:date="2019-12-04T10:24:00Z">
        <w:r w:rsidR="005E3B32">
          <w:t xml:space="preserve">ations of the outcome and </w:t>
        </w:r>
      </w:ins>
      <w:ins w:id="705" w:author="Matthew McBee" w:date="2019-12-04T10:26:00Z">
        <w:r w:rsidR="00057C0F">
          <w:t xml:space="preserve">therefore </w:t>
        </w:r>
      </w:ins>
      <w:ins w:id="706" w:author="Matthew McBee" w:date="2019-12-04T10:24:00Z">
        <w:r w:rsidR="005E3B32">
          <w:t>redundant results.</w:t>
        </w:r>
      </w:ins>
      <w:ins w:id="707" w:author="Matthew McBee" w:date="2019-12-09T22:25:00Z">
        <w:r w:rsidR="006661FD">
          <w:t xml:space="preserve"> This was especially common on the raw attention outcome variable.</w:t>
        </w:r>
      </w:ins>
      <w:ins w:id="708" w:author="Matthew McBee" w:date="2019-12-04T10:24:00Z">
        <w:r w:rsidR="005E3B32">
          <w:t xml:space="preserve"> After purging these redundanc</w:t>
        </w:r>
      </w:ins>
      <w:ins w:id="709" w:author="Matthew McBee" w:date="2019-12-04T10:25:00Z">
        <w:r w:rsidR="005E3B32">
          <w:t>ies</w:t>
        </w:r>
      </w:ins>
      <w:ins w:id="710" w:author="Matthew McBee" w:date="2019-12-04T10:24:00Z">
        <w:r w:rsidR="005E3B32">
          <w:t xml:space="preserve">, we were left with 192 unique logistic regression </w:t>
        </w:r>
      </w:ins>
      <w:ins w:id="711" w:author="Matthew McBee" w:date="2019-12-04T10:25:00Z">
        <w:r w:rsidR="005E3B32">
          <w:t xml:space="preserve">models. We used the </w:t>
        </w:r>
        <w:r w:rsidR="005E3B32">
          <w:rPr>
            <w:i/>
            <w:iCs/>
          </w:rPr>
          <w:t>survey</w:t>
        </w:r>
        <w:r w:rsidR="005E3B32">
          <w:t xml:space="preserve"> and </w:t>
        </w:r>
        <w:r w:rsidR="005E3B32">
          <w:rPr>
            <w:i/>
            <w:iCs/>
          </w:rPr>
          <w:t>mice</w:t>
        </w:r>
        <w:r w:rsidR="005E3B32">
          <w:t xml:space="preserve"> packages to incorporate sample weights and to perform multiple imputation.</w:t>
        </w:r>
      </w:ins>
      <w:ins w:id="712" w:author="Matthew McBee" w:date="2019-12-04T10:24:00Z">
        <w:r w:rsidR="005E3B32">
          <w:t xml:space="preserve"> </w:t>
        </w:r>
      </w:ins>
    </w:p>
    <w:p w14:paraId="67A8F017" w14:textId="2A499DA9" w:rsidR="00057C0F" w:rsidRDefault="00057C0F" w:rsidP="00441F44">
      <w:pPr>
        <w:spacing w:line="480" w:lineRule="auto"/>
        <w:ind w:firstLine="720"/>
        <w:rPr>
          <w:ins w:id="713" w:author="Matthew McBee" w:date="2019-12-04T10:22:00Z"/>
        </w:rPr>
      </w:pPr>
      <w:ins w:id="714" w:author="Matthew McBee" w:date="2019-12-04T10:32:00Z">
        <w:r>
          <w:t>In tot</w:t>
        </w:r>
      </w:ins>
      <w:ins w:id="715" w:author="Matthew McBee" w:date="2019-12-04T10:33:00Z">
        <w:r>
          <w:t>al, we fit 888 non-redundant models to the data</w:t>
        </w:r>
      </w:ins>
      <w:ins w:id="716" w:author="Matthew McBee" w:date="2019-12-04T10:34:00Z">
        <w:r>
          <w:t xml:space="preserve">, including </w:t>
        </w:r>
      </w:ins>
      <w:ins w:id="717" w:author="Matthew McBee" w:date="2019-12-04T10:33:00Z">
        <w:r>
          <w:t>384 IPTW propensity score</w:t>
        </w:r>
      </w:ins>
      <w:ins w:id="718" w:author="Matthew McBee" w:date="2019-12-04T10:34:00Z">
        <w:r>
          <w:t xml:space="preserve">, 192 stratified propensity score, </w:t>
        </w:r>
      </w:ins>
      <w:ins w:id="719" w:author="Matthew McBee" w:date="2019-12-04T10:33:00Z">
        <w:r>
          <w:t xml:space="preserve">72 linear regression, </w:t>
        </w:r>
      </w:ins>
      <w:ins w:id="720" w:author="Matthew McBee" w:date="2019-12-04T10:34:00Z">
        <w:r>
          <w:t xml:space="preserve">and </w:t>
        </w:r>
      </w:ins>
      <w:ins w:id="721" w:author="Matthew McBee" w:date="2019-12-04T10:33:00Z">
        <w:r>
          <w:t>192 logistic</w:t>
        </w:r>
      </w:ins>
      <w:ins w:id="722" w:author="Matthew McBee" w:date="2019-12-04T10:34:00Z">
        <w:r>
          <w:t xml:space="preserve"> regression models. </w:t>
        </w:r>
      </w:ins>
    </w:p>
    <w:p w14:paraId="3EB070FD" w14:textId="3BC43542" w:rsidR="005E3B32" w:rsidRPr="00441F44" w:rsidDel="00057C0F" w:rsidRDefault="005E3B32" w:rsidP="00441F44">
      <w:pPr>
        <w:spacing w:line="480" w:lineRule="auto"/>
        <w:ind w:firstLine="720"/>
        <w:rPr>
          <w:del w:id="723" w:author="Matthew McBee" w:date="2019-12-04T10:26:00Z"/>
        </w:rPr>
      </w:pPr>
    </w:p>
    <w:p w14:paraId="78E9F500" w14:textId="1CD74C3A" w:rsidR="00AF4568" w:rsidDel="00057C0F" w:rsidRDefault="00AF4568" w:rsidP="00563338">
      <w:pPr>
        <w:rPr>
          <w:del w:id="724" w:author="Matthew McBee" w:date="2019-12-04T10:26:00Z"/>
          <w:b/>
        </w:rPr>
      </w:pPr>
    </w:p>
    <w:p w14:paraId="7BA3D5ED" w14:textId="50BA1341" w:rsidR="004C75BC" w:rsidRPr="003D64BA" w:rsidDel="008827A7" w:rsidRDefault="004C75BC" w:rsidP="004C75BC">
      <w:pPr>
        <w:spacing w:line="480" w:lineRule="auto"/>
        <w:jc w:val="center"/>
        <w:rPr>
          <w:del w:id="725" w:author="Matthew McBee" w:date="2019-12-03T13:41:00Z"/>
          <w:b/>
        </w:rPr>
      </w:pPr>
      <w:del w:id="726"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727" w:author="Matthew McBee" w:date="2019-12-03T13:41:00Z"/>
          <w:b/>
        </w:rPr>
      </w:pPr>
      <w:del w:id="728" w:author="Matthew McBee" w:date="2019-12-03T13:41:00Z">
        <w:r w:rsidRPr="0003674E" w:rsidDel="008827A7">
          <w:rPr>
            <w:b/>
          </w:rPr>
          <w:delText>Data</w:delText>
        </w:r>
      </w:del>
    </w:p>
    <w:p w14:paraId="0275A680" w14:textId="00086881" w:rsidR="004C75BC" w:rsidRPr="0003674E" w:rsidDel="008827A7" w:rsidRDefault="004C75BC" w:rsidP="004C75BC">
      <w:pPr>
        <w:rPr>
          <w:del w:id="729" w:author="Matthew McBee" w:date="2019-12-03T13:41:00Z"/>
        </w:rPr>
      </w:pPr>
    </w:p>
    <w:p w14:paraId="7681246F" w14:textId="2AD127F1" w:rsidR="004C75BC" w:rsidRPr="00425BB7" w:rsidDel="008827A7" w:rsidRDefault="004C75BC" w:rsidP="004C75BC">
      <w:pPr>
        <w:spacing w:line="480" w:lineRule="auto"/>
        <w:ind w:firstLine="720"/>
        <w:rPr>
          <w:del w:id="730" w:author="Matthew McBee" w:date="2019-12-03T13:41:00Z"/>
          <w:color w:val="000000" w:themeColor="text1"/>
        </w:rPr>
      </w:pPr>
      <w:del w:id="731"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available via the NLS Investigator 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732" w:author="Matthew McBee" w:date="2019-12-03T13:41:00Z"/>
        </w:rPr>
      </w:pPr>
      <w:del w:id="733"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734" w:author="Matthew McBee" w:date="2019-12-03T13:41:00Z"/>
        </w:rPr>
      </w:pPr>
      <w:del w:id="735"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736" w:author="Matthew McBee" w:date="2019-12-03T13:41:00Z"/>
        </w:rPr>
      </w:pPr>
      <w:del w:id="737"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738" w:author="Matthew McBee" w:date="2019-12-03T13:41:00Z"/>
        </w:rPr>
      </w:pPr>
      <w:del w:id="739"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740" w:author="Matthew McBee" w:date="2019-12-03T13:41:00Z"/>
        </w:rPr>
      </w:pPr>
      <w:del w:id="741"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742" w:author="Matthew McBee" w:date="2019-12-03T13:41:00Z"/>
        </w:rPr>
      </w:pPr>
    </w:p>
    <w:p w14:paraId="49555D86" w14:textId="6157BF52" w:rsidR="004C75BC" w:rsidDel="005471F1" w:rsidRDefault="004C75BC" w:rsidP="005471F1">
      <w:pPr>
        <w:spacing w:line="480" w:lineRule="auto"/>
        <w:ind w:firstLine="720"/>
        <w:rPr>
          <w:del w:id="743" w:author="Matthew McBee" w:date="2019-12-02T14:42:00Z"/>
        </w:rPr>
        <w:pPrChange w:id="744" w:author="Matthew McBee" w:date="2019-12-02T14:42:00Z">
          <w:pPr>
            <w:spacing w:line="480" w:lineRule="auto"/>
            <w:ind w:firstLine="720"/>
          </w:pPr>
        </w:pPrChange>
      </w:pPr>
      <w:del w:id="745"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746"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747" w:author="Matthew McBee" w:date="2019-12-02T14:42:00Z"/>
        </w:rPr>
        <w:pPrChange w:id="748" w:author="Matthew McBee" w:date="2019-12-02T14:42:00Z">
          <w:pPr>
            <w:spacing w:line="480" w:lineRule="auto"/>
            <w:ind w:firstLine="720"/>
          </w:pPr>
        </w:pPrChange>
      </w:pPr>
      <w:del w:id="749"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750" w:author="Matthew McBee" w:date="2019-12-03T13:41:00Z"/>
        </w:rPr>
      </w:pPr>
      <w:del w:id="751"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taken from work by 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752" w:author="Matthew McBee" w:date="2019-12-03T13:41:00Z"/>
        </w:rPr>
      </w:pPr>
      <w:del w:id="753"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754" w:author="Matthew McBee" w:date="2019-12-03T13:41:00Z"/>
        </w:rPr>
      </w:pPr>
      <w:del w:id="755"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756" w:author="Matthew McBee" w:date="2019-12-03T16:39:00Z"/>
          <w:b/>
        </w:rPr>
      </w:pPr>
      <w:r>
        <w:rPr>
          <w:b/>
        </w:rPr>
        <w:t>Results</w:t>
      </w:r>
    </w:p>
    <w:p w14:paraId="2DCD95E6" w14:textId="2198EEDF" w:rsidR="007A35F6" w:rsidRPr="00057C0F" w:rsidRDefault="007A35F6" w:rsidP="007A35F6">
      <w:pPr>
        <w:spacing w:line="480" w:lineRule="auto"/>
        <w:ind w:firstLine="720"/>
        <w:rPr>
          <w:ins w:id="757" w:author="Matthew McBee" w:date="2019-12-03T16:39:00Z"/>
        </w:rPr>
      </w:pPr>
      <w:ins w:id="758" w:author="Matthew McBee" w:date="2019-12-03T16:39:00Z">
        <w:r>
          <w:t>Space limitations prevent</w:t>
        </w:r>
      </w:ins>
      <w:ins w:id="759" w:author="Matthew McBee" w:date="2019-12-09T22:26:00Z">
        <w:r w:rsidR="006661FD">
          <w:t xml:space="preserve"> </w:t>
        </w:r>
      </w:ins>
      <w:ins w:id="760" w:author="Matthew McBee" w:date="2019-12-03T16:39:00Z">
        <w:r>
          <w:t xml:space="preserve">us from displaying </w:t>
        </w:r>
      </w:ins>
      <w:ins w:id="761" w:author="Matthew McBee" w:date="2019-12-05T13:37:00Z">
        <w:r w:rsidR="00387FDF">
          <w:t>detailed</w:t>
        </w:r>
      </w:ins>
      <w:ins w:id="762" w:author="Matthew McBee" w:date="2019-12-03T16:39:00Z">
        <w:r>
          <w:t xml:space="preserve"> results from any specific model in this paper. However, the github repository “Results” directory contains a subdirectory for every analysis conducted</w:t>
        </w:r>
      </w:ins>
      <w:ins w:id="763" w:author="Matthew McBee" w:date="2019-12-09T22:26:00Z">
        <w:r w:rsidR="006661FD">
          <w:t xml:space="preserve"> (even the redundant logistic models)</w:t>
        </w:r>
      </w:ins>
      <w:ins w:id="764" w:author="Matthew McBee" w:date="2019-12-03T16:39:00Z">
        <w:r>
          <w:t>, which includes descriptive statistics, diagnostic tables and plots, and formatted model results</w:t>
        </w:r>
      </w:ins>
      <w:ins w:id="765" w:author="Matthew McBee" w:date="2019-12-04T10:26:00Z">
        <w:r w:rsidR="00057C0F">
          <w:t xml:space="preserve">, which were produced using the </w:t>
        </w:r>
        <w:r w:rsidR="00057C0F">
          <w:rPr>
            <w:i/>
            <w:iCs/>
          </w:rPr>
          <w:t>stargazer</w:t>
        </w:r>
        <w:r w:rsidR="00057C0F">
          <w:t xml:space="preserve"> package (</w:t>
        </w:r>
      </w:ins>
      <w:ins w:id="766" w:author="Matthew McBee" w:date="2019-12-04T10:35:00Z">
        <w:r w:rsidR="00057C0F">
          <w:t xml:space="preserve">v. 5.2.1; </w:t>
        </w:r>
      </w:ins>
      <w:ins w:id="767" w:author="Matthew McBee" w:date="2019-12-04T10:34:00Z">
        <w:r w:rsidR="00057C0F">
          <w:t>Hlavac, 2015</w:t>
        </w:r>
      </w:ins>
      <w:ins w:id="768" w:author="Matthew McBee" w:date="2019-12-04T10:35:00Z">
        <w:r w:rsidR="00057C0F">
          <w:t>)</w:t>
        </w:r>
      </w:ins>
      <w:ins w:id="769" w:author="Matthew McBee" w:date="2019-12-04T10:29:00Z">
        <w:r w:rsidR="00057C0F">
          <w:t>. Figures may be browsed on the github site. However, tables will a</w:t>
        </w:r>
      </w:ins>
      <w:ins w:id="770" w:author="Matthew McBee" w:date="2019-12-04T10:30:00Z">
        <w:r w:rsidR="00057C0F">
          <w:t xml:space="preserve">ppear as unrendered HTML code unless the link to the table is prefixed with </w:t>
        </w:r>
      </w:ins>
      <w:ins w:id="771" w:author="Matthew McBee" w:date="2019-12-04T10:31:00Z">
        <w:r w:rsidR="00057C0F">
          <w:fldChar w:fldCharType="begin"/>
        </w:r>
        <w:r w:rsidR="00057C0F">
          <w:instrText xml:space="preserve"> HYPERLINK "http://htmlpreview.github.com/?" </w:instrText>
        </w:r>
        <w:r w:rsidR="00057C0F">
          <w:fldChar w:fldCharType="separate"/>
        </w:r>
        <w:r w:rsidR="00057C0F" w:rsidRPr="00057C0F">
          <w:rPr>
            <w:rStyle w:val="Hyperlink"/>
          </w:rPr>
          <w:t>http://htmlpreview.github.com/?</w:t>
        </w:r>
        <w:r w:rsidR="00057C0F">
          <w:fldChar w:fldCharType="end"/>
        </w:r>
        <w:r w:rsidR="00057C0F">
          <w:t>. The easiest way to examine the results in detail is to download our Github repository to your local computer; o</w:t>
        </w:r>
      </w:ins>
      <w:ins w:id="772" w:author="Matthew McBee" w:date="2019-12-04T10:32:00Z">
        <w:r w:rsidR="00057C0F">
          <w:t xml:space="preserve">nce downloaded, </w:t>
        </w:r>
      </w:ins>
      <w:ins w:id="773" w:author="Matthew McBee" w:date="2019-12-05T13:37:00Z">
        <w:r w:rsidR="00387FDF">
          <w:t xml:space="preserve">html </w:t>
        </w:r>
      </w:ins>
      <w:ins w:id="774" w:author="Matthew McBee" w:date="2019-12-04T10:32:00Z">
        <w:r w:rsidR="00057C0F">
          <w:t xml:space="preserve">tables will </w:t>
        </w:r>
      </w:ins>
      <w:ins w:id="775" w:author="Matthew McBee" w:date="2019-12-05T13:37:00Z">
        <w:r w:rsidR="00387FDF">
          <w:t>render</w:t>
        </w:r>
      </w:ins>
      <w:ins w:id="776" w:author="Matthew McBee" w:date="2019-12-04T10:32:00Z">
        <w:r w:rsidR="00057C0F">
          <w:t xml:space="preserve"> in your web browser</w:t>
        </w:r>
      </w:ins>
      <w:ins w:id="777" w:author="Matthew McBee" w:date="2019-12-05T13:37:00Z">
        <w:r w:rsidR="00387FDF">
          <w:t xml:space="preserve"> upon opening</w:t>
        </w:r>
      </w:ins>
      <w:ins w:id="778" w:author="Matthew McBee" w:date="2019-12-04T10:32:00Z">
        <w:r w:rsidR="00057C0F">
          <w:t>.</w:t>
        </w:r>
      </w:ins>
    </w:p>
    <w:p w14:paraId="7B536ED2" w14:textId="56770551" w:rsidR="007A35F6" w:rsidDel="00057C0F" w:rsidRDefault="007A35F6" w:rsidP="004C75BC">
      <w:pPr>
        <w:spacing w:line="480" w:lineRule="auto"/>
        <w:jc w:val="center"/>
        <w:rPr>
          <w:del w:id="779" w:author="Matthew McBee" w:date="2019-12-04T10:34:00Z"/>
          <w:b/>
        </w:rPr>
      </w:pPr>
    </w:p>
    <w:p w14:paraId="45E0F333" w14:textId="77777777" w:rsidR="004C75BC" w:rsidRDefault="004C75BC" w:rsidP="004C75BC">
      <w:pPr>
        <w:spacing w:line="480" w:lineRule="auto"/>
        <w:rPr>
          <w:b/>
        </w:rPr>
      </w:pPr>
      <w:r>
        <w:rPr>
          <w:b/>
        </w:rPr>
        <w:t>Descriptive statistics</w:t>
      </w:r>
    </w:p>
    <w:p w14:paraId="0C362F11" w14:textId="523327F8" w:rsidR="004C75BC" w:rsidDel="00057C0F" w:rsidRDefault="004C75BC" w:rsidP="00984265">
      <w:pPr>
        <w:spacing w:line="480" w:lineRule="auto"/>
        <w:ind w:firstLine="720"/>
        <w:rPr>
          <w:del w:id="780" w:author="Matthew McBee" w:date="2019-12-04T10:36:00Z"/>
        </w:rPr>
      </w:pPr>
      <w:r>
        <w:t xml:space="preserve">Tables 1 and 2 provide descriptive statistics for the continuous and categorical variables. </w:t>
      </w:r>
      <w:del w:id="781" w:author="Matthew McBee" w:date="2019-12-04T10:35:00Z">
        <w:r w:rsidR="00A73424" w:rsidDel="00057C0F">
          <w:delText xml:space="preserve">These were formatted using the </w:delText>
        </w:r>
        <w:r w:rsidR="00A73424" w:rsidRPr="00A73424" w:rsidDel="00057C0F">
          <w:rPr>
            <w:i/>
          </w:rPr>
          <w:delText>stargazer</w:delText>
        </w:r>
        <w:r w:rsidR="00A73424" w:rsidDel="00057C0F">
          <w:delText xml:space="preserve"> package (Hlavac, 2015</w:delText>
        </w:r>
        <w:r w:rsidR="001C5929" w:rsidDel="00057C0F">
          <w:delText xml:space="preserve">).  </w:delText>
        </w:r>
      </w:del>
      <w:del w:id="782" w:author="Matthew McBee" w:date="2019-12-06T12:32:00Z">
        <w:r w:rsidR="00454B3A" w:rsidRPr="00A73424" w:rsidDel="00493850">
          <w:delText>Figure</w:delText>
        </w:r>
        <w:r w:rsidR="00454B3A" w:rsidDel="00493850">
          <w:delText xml:space="preserve"> 1 displays histograms of TV use measured at ages 1.5 and 3.  </w:delText>
        </w:r>
      </w:del>
      <w:del w:id="783" w:author="Matthew McBee" w:date="2019-12-04T10:36:00Z">
        <w:r w:rsidR="00D36316" w:rsidDel="00057C0F">
          <w:delText>Recall that propensity score analysis requires that the treatment variable be categorical, and that we used two different sets of cut</w:delText>
        </w:r>
        <w:r w:rsidR="00D6588E" w:rsidDel="00057C0F">
          <w:delText xml:space="preserve"> </w:delText>
        </w:r>
        <w:r w:rsidR="00D36316" w:rsidDel="00057C0F">
          <w:delText>points (50</w:delText>
        </w:r>
        <w:r w:rsidR="00D36316" w:rsidRPr="00D36316" w:rsidDel="00057C0F">
          <w:rPr>
            <w:vertAlign w:val="superscript"/>
          </w:rPr>
          <w:delText>th</w:delText>
        </w:r>
        <w:r w:rsidR="00D36316" w:rsidDel="00057C0F">
          <w:delText xml:space="preserve"> percentile and below-20</w:delText>
        </w:r>
        <w:r w:rsidR="00D36316" w:rsidRPr="00D36316" w:rsidDel="00057C0F">
          <w:rPr>
            <w:vertAlign w:val="superscript"/>
          </w:rPr>
          <w:delText>th</w:delText>
        </w:r>
        <w:r w:rsidR="00D36316" w:rsidDel="00057C0F">
          <w:delText xml:space="preserve"> vs. above-80% percentile)</w:delText>
        </w:r>
        <w:r w:rsidR="00367CA4" w:rsidDel="00057C0F">
          <w:delText xml:space="preserve"> </w:delText>
        </w:r>
        <w:r w:rsidR="00CC2C48" w:rsidDel="00057C0F">
          <w:delText>to define the</w:delText>
        </w:r>
        <w:r w:rsidR="00367CA4" w:rsidDel="00057C0F">
          <w:delText xml:space="preserve"> low- and high-TV groups. </w:delText>
        </w:r>
        <w:r w:rsidDel="00057C0F">
          <w:delText>Table 3 provides descriptive statistics for TV use for dual sets of low- and high-TV categories based on the age 1.5 and age 3 data.</w:delText>
        </w:r>
        <w:r w:rsidR="00D53750" w:rsidDel="00057C0F">
          <w:delText xml:space="preserve">  </w:delText>
        </w:r>
        <w:r w:rsidDel="00057C0F">
          <w:delText>Space limitations prevented us from including the descriptive statistics broken down by TV category by age of measurement and cut</w:delText>
        </w:r>
        <w:r w:rsidR="00D6588E" w:rsidDel="00057C0F">
          <w:delText xml:space="preserve"> </w:delText>
        </w:r>
        <w:r w:rsidDel="00057C0F">
          <w:delText>point</w:delText>
        </w:r>
        <w:r w:rsidR="00A57C26" w:rsidDel="00057C0F">
          <w:delText>.</w:delText>
        </w:r>
        <w:r w:rsidDel="00057C0F">
          <w:delText xml:space="preserve"> They can be found on our project’s OSF page (</w:delText>
        </w:r>
        <w:r w:rsidR="003F2AD4" w:rsidDel="00057C0F">
          <w:rPr>
            <w:rStyle w:val="Hyperlink"/>
          </w:rPr>
          <w:fldChar w:fldCharType="begin"/>
        </w:r>
        <w:r w:rsidR="003F2AD4" w:rsidDel="00057C0F">
          <w:rPr>
            <w:rStyle w:val="Hyperlink"/>
          </w:rPr>
          <w:delInstrText xml:space="preserve"> HYPERLINK "file:///C:\\Users\\rbrand\\AppData\\Local\\Microsoft\\Windows\\Temporary%20Internet%20Files\\Content.Outlook\\SFRHOTIT\\goo.gl\\93uWt4" </w:delInstrText>
        </w:r>
        <w:r w:rsidR="003F2AD4" w:rsidDel="00057C0F">
          <w:rPr>
            <w:rStyle w:val="Hyperlink"/>
          </w:rPr>
          <w:fldChar w:fldCharType="separate"/>
        </w:r>
        <w:r w:rsidRPr="00C95943" w:rsidDel="00057C0F">
          <w:rPr>
            <w:rStyle w:val="Hyperlink"/>
          </w:rPr>
          <w:delText>goo.gl/93uWt4</w:delText>
        </w:r>
        <w:r w:rsidR="003F2AD4" w:rsidDel="00057C0F">
          <w:rPr>
            <w:rStyle w:val="Hyperlink"/>
          </w:rPr>
          <w:fldChar w:fldCharType="end"/>
        </w:r>
        <w:r w:rsidDel="00057C0F">
          <w:delText>)</w:delText>
        </w:r>
        <w:r w:rsidR="00742929" w:rsidDel="00057C0F">
          <w:delText xml:space="preserve"> under Tables →</w:delText>
        </w:r>
        <w:r w:rsidR="005936F3" w:rsidDel="00057C0F">
          <w:delText xml:space="preserve"> </w:delText>
        </w:r>
        <w:r w:rsidR="003A33A3" w:rsidDel="00057C0F">
          <w:delText xml:space="preserve">Descriptives. </w:delText>
        </w:r>
      </w:del>
    </w:p>
    <w:p w14:paraId="318D891D" w14:textId="72E3941D" w:rsidR="002434FE" w:rsidRDefault="002A3118" w:rsidP="00984265">
      <w:pPr>
        <w:spacing w:line="480" w:lineRule="auto"/>
        <w:ind w:firstLine="720"/>
        <w:rPr>
          <w:ins w:id="784" w:author="Matthew McBee" w:date="2019-12-06T16:19:00Z"/>
        </w:rPr>
      </w:pPr>
      <w:r>
        <w:t xml:space="preserve">Figure </w:t>
      </w:r>
      <w:del w:id="785" w:author="Matthew McBee" w:date="2019-12-06T12:32:00Z">
        <w:r w:rsidR="006720C4" w:rsidDel="00493850">
          <w:delText>2</w:delText>
        </w:r>
      </w:del>
      <w:ins w:id="786" w:author="Matthew McBee" w:date="2019-12-06T12:32:00Z">
        <w:r w:rsidR="00493850">
          <w:t>1</w:t>
        </w:r>
      </w:ins>
      <w:r w:rsidR="004C75BC">
        <w:t xml:space="preserve"> displays a set of scatterplots displaying the relationship between TV consumption and within-sex standardized attention measured at age 7. </w:t>
      </w:r>
      <w:ins w:id="787" w:author="Matthew McBee" w:date="2019-12-06T12:32:00Z">
        <w:r w:rsidR="00493850">
          <w:t xml:space="preserve">The plots in the second column portray the relationship between TV measured at age ~3 </w:t>
        </w:r>
      </w:ins>
      <w:ins w:id="788" w:author="Matthew McBee" w:date="2019-12-06T12:33:00Z">
        <w:r w:rsidR="00493850">
          <w:t>and attention, both without controls (top row) and with controls (</w:t>
        </w:r>
      </w:ins>
      <w:ins w:id="789" w:author="Matthew McBee" w:date="2019-12-06T16:19:00Z">
        <w:r w:rsidR="00CC4DA2">
          <w:t>bottom</w:t>
        </w:r>
      </w:ins>
      <w:ins w:id="790" w:author="Matthew McBee" w:date="2019-12-06T12:33:00Z">
        <w:r w:rsidR="00493850">
          <w:t xml:space="preserve"> row). Missing data on covariates dramatically reduced the sample size for these residualized points</w:t>
        </w:r>
      </w:ins>
      <w:ins w:id="791" w:author="Matthew McBee" w:date="2019-12-06T12:34:00Z">
        <w:r w:rsidR="00493850">
          <w:t xml:space="preserve">, so the figure also displays imputed data taken from the first (of 10) </w:t>
        </w:r>
      </w:ins>
      <w:ins w:id="792" w:author="Matthew McBee" w:date="2019-12-06T16:19:00Z">
        <w:r w:rsidR="00CC4DA2">
          <w:t>multiple</w:t>
        </w:r>
      </w:ins>
      <w:ins w:id="793" w:author="Matthew McBee" w:date="2019-12-06T12:34:00Z">
        <w:r w:rsidR="00493850">
          <w:t xml:space="preserve"> imputations. The figure contains two different non-parametric smoothed regression l</w:t>
        </w:r>
      </w:ins>
      <w:ins w:id="794" w:author="Matthew McBee" w:date="2019-12-06T12:35:00Z">
        <w:r w:rsidR="00493850">
          <w:t xml:space="preserve">ines: the solid blue line fits to complete data only, while the dashed red line </w:t>
        </w:r>
      </w:ins>
      <w:ins w:id="795" w:author="Matthew McBee" w:date="2019-12-06T12:36:00Z">
        <w:r w:rsidR="00493850">
          <w:t>fits to all the data, including the imputed portion. These scatterplots are characterized by a complete lack of a</w:t>
        </w:r>
      </w:ins>
      <w:ins w:id="796" w:author="Matthew McBee" w:date="2019-12-06T12:37:00Z">
        <w:r w:rsidR="00493850">
          <w:t xml:space="preserve">pparent gross relationship between TV and attention, but also by the </w:t>
        </w:r>
      </w:ins>
      <w:ins w:id="797" w:author="Matthew McBee" w:date="2019-12-06T12:39:00Z">
        <w:r w:rsidR="00493850">
          <w:t>presence</w:t>
        </w:r>
      </w:ins>
      <w:ins w:id="798" w:author="Matthew McBee" w:date="2019-12-06T12:37:00Z">
        <w:r w:rsidR="00493850">
          <w:t xml:space="preserve"> of a non-linear “wiggle” in the smoothed trajectory</w:t>
        </w:r>
      </w:ins>
      <w:ins w:id="799" w:author="Matthew McBee" w:date="2019-12-06T12:39:00Z">
        <w:r w:rsidR="00493850">
          <w:t>. This non-</w:t>
        </w:r>
      </w:ins>
      <w:ins w:id="800" w:author="Matthew McBee" w:date="2019-12-06T12:40:00Z">
        <w:r w:rsidR="002B6574">
          <w:t>linearity</w:t>
        </w:r>
      </w:ins>
      <w:ins w:id="801" w:author="Matthew McBee" w:date="2019-12-06T12:39:00Z">
        <w:r w:rsidR="00493850">
          <w:t xml:space="preserve"> is diminished but not eliminated by the </w:t>
        </w:r>
      </w:ins>
      <w:ins w:id="802" w:author="Matthew McBee" w:date="2019-12-06T12:40:00Z">
        <w:r w:rsidR="00493850">
          <w:t>controlling for</w:t>
        </w:r>
      </w:ins>
      <w:ins w:id="803" w:author="Matthew McBee" w:date="2019-12-06T12:39:00Z">
        <w:r w:rsidR="00493850">
          <w:t xml:space="preserve"> covariates</w:t>
        </w:r>
      </w:ins>
      <w:ins w:id="804" w:author="Matthew McBee" w:date="2019-12-06T12:40:00Z">
        <w:r w:rsidR="002B6574">
          <w:t>, especially when imputation was used</w:t>
        </w:r>
      </w:ins>
      <w:ins w:id="805" w:author="Matthew McBee" w:date="2019-12-06T12:41:00Z">
        <w:r w:rsidR="002B6574">
          <w:t xml:space="preserve">. We will argue that this feature of the data has important implications for the some of the model </w:t>
        </w:r>
      </w:ins>
      <w:ins w:id="806" w:author="Matthew McBee" w:date="2019-12-06T12:42:00Z">
        <w:r w:rsidR="002B6574">
          <w:t>results.</w:t>
        </w:r>
      </w:ins>
    </w:p>
    <w:p w14:paraId="1FB61074" w14:textId="6801A143" w:rsidR="00CC4DA2" w:rsidRDefault="00CC4DA2" w:rsidP="00CC4DA2">
      <w:pPr>
        <w:spacing w:line="480" w:lineRule="auto"/>
        <w:ind w:firstLine="720"/>
        <w:jc w:val="center"/>
        <w:rPr>
          <w:ins w:id="807" w:author="Matthew McBee" w:date="2019-12-06T16:19:00Z"/>
        </w:rPr>
      </w:pPr>
      <w:ins w:id="808" w:author="Matthew McBee" w:date="2019-12-06T16:19:00Z">
        <w:r>
          <w:t>______________</w:t>
        </w:r>
      </w:ins>
      <w:ins w:id="809" w:author="Matthew McBee" w:date="2019-12-06T16:20:00Z">
        <w:r>
          <w:t>________</w:t>
        </w:r>
      </w:ins>
      <w:ins w:id="810" w:author="Matthew McBee" w:date="2019-12-06T16:19:00Z">
        <w:r>
          <w:t>________</w:t>
        </w:r>
      </w:ins>
    </w:p>
    <w:p w14:paraId="79B5E71D" w14:textId="33808511" w:rsidR="00CC4DA2" w:rsidRDefault="00CC4DA2" w:rsidP="00CC4DA2">
      <w:pPr>
        <w:spacing w:line="480" w:lineRule="auto"/>
        <w:ind w:firstLine="720"/>
        <w:jc w:val="center"/>
        <w:rPr>
          <w:ins w:id="811" w:author="Matthew McBee" w:date="2019-12-06T16:20:00Z"/>
        </w:rPr>
      </w:pPr>
      <w:ins w:id="812" w:author="Matthew McBee" w:date="2019-12-06T16:19:00Z">
        <w:r>
          <w:t xml:space="preserve">Tables 1 &amp; 2 </w:t>
        </w:r>
      </w:ins>
      <w:ins w:id="813" w:author="Matthew McBee" w:date="2019-12-06T16:20:00Z">
        <w:r>
          <w:t>and Figure 1 about here</w:t>
        </w:r>
      </w:ins>
    </w:p>
    <w:p w14:paraId="647DABC6" w14:textId="4E64E8BA" w:rsidR="00CC4DA2" w:rsidRDefault="00CC4DA2" w:rsidP="00CC4DA2">
      <w:pPr>
        <w:spacing w:line="480" w:lineRule="auto"/>
        <w:ind w:firstLine="720"/>
        <w:jc w:val="center"/>
        <w:rPr>
          <w:ins w:id="814" w:author="Matthew McBee" w:date="2019-12-06T12:42:00Z"/>
        </w:rPr>
        <w:pPrChange w:id="815" w:author="Matthew McBee" w:date="2019-12-06T16:19:00Z">
          <w:pPr>
            <w:spacing w:line="480" w:lineRule="auto"/>
            <w:ind w:firstLine="720"/>
          </w:pPr>
        </w:pPrChange>
      </w:pPr>
      <w:ins w:id="816" w:author="Matthew McBee" w:date="2019-12-06T16:20:00Z">
        <w:r>
          <w:t>______________________________</w:t>
        </w:r>
      </w:ins>
    </w:p>
    <w:p w14:paraId="521BD29D" w14:textId="0FA40C95" w:rsidR="002B6574" w:rsidRDefault="002B6574" w:rsidP="00477378">
      <w:pPr>
        <w:spacing w:line="480" w:lineRule="auto"/>
        <w:ind w:firstLine="720"/>
        <w:rPr>
          <w:ins w:id="817" w:author="Matthew McBee" w:date="2019-12-06T16:09:00Z"/>
        </w:rPr>
      </w:pPr>
      <w:ins w:id="818" w:author="Matthew McBee" w:date="2019-12-06T12:42:00Z">
        <w:r w:rsidRPr="002B6574">
          <w:rPr>
            <w:b/>
            <w:bCs/>
            <w:rPrChange w:id="819" w:author="Matthew McBee" w:date="2019-12-06T12:46:00Z">
              <w:rPr/>
            </w:rPrChange>
          </w:rPr>
          <w:t>IPTW propensity score analysis results</w:t>
        </w:r>
        <w:r>
          <w:t xml:space="preserve">. Figure </w:t>
        </w:r>
      </w:ins>
      <w:ins w:id="820" w:author="Matthew McBee" w:date="2019-12-06T16:09:00Z">
        <w:r w:rsidR="00165274">
          <w:t>2</w:t>
        </w:r>
      </w:ins>
      <w:ins w:id="821" w:author="Matthew McBee" w:date="2019-12-06T12:42:00Z">
        <w:r>
          <w:t xml:space="preserve"> summarizes the IP</w:t>
        </w:r>
      </w:ins>
      <w:ins w:id="822" w:author="Matthew McBee" w:date="2019-12-06T12:43:00Z">
        <w:r>
          <w:t xml:space="preserve">TW propensity score model results. The top panel displays the point estimates and 95% confidence intervals of the treatment effect estimate (rescaled to a Cohen’s </w:t>
        </w:r>
        <w:r>
          <w:rPr>
            <w:i/>
            <w:iCs/>
          </w:rPr>
          <w:t>d</w:t>
        </w:r>
        <w:r>
          <w:t xml:space="preserve"> metric)</w:t>
        </w:r>
      </w:ins>
      <w:ins w:id="823" w:author="Matthew McBee" w:date="2019-12-06T12:44:00Z">
        <w:r>
          <w:t xml:space="preserve"> for the within-sex standardized attention outcome</w:t>
        </w:r>
      </w:ins>
      <w:ins w:id="824" w:author="Matthew McBee" w:date="2019-12-06T12:47:00Z">
        <w:r>
          <w:t xml:space="preserve"> when TV is measured at age ~1.5 (left subpanel) and at age ~3 (right subpanel)</w:t>
        </w:r>
      </w:ins>
      <w:ins w:id="825" w:author="Matthew McBee" w:date="2019-12-06T12:44:00Z">
        <w:r>
          <w:t xml:space="preserve">. The middle panel displays the same for the raw attention outcome. </w:t>
        </w:r>
      </w:ins>
      <w:ins w:id="826" w:author="Matthew McBee" w:date="2019-12-06T12:45:00Z">
        <w:r>
          <w:t xml:space="preserve">Both panels are arranged such that a higher score means worse (or more impaired) attention. Statistically significant estimates are designated by colored </w:t>
        </w:r>
      </w:ins>
      <w:ins w:id="827" w:author="Matthew McBee" w:date="2019-12-06T12:46:00Z">
        <w:r>
          <w:t xml:space="preserve">points and confidence limits that do not include zero. </w:t>
        </w:r>
      </w:ins>
      <w:ins w:id="828" w:author="Matthew McBee" w:date="2019-12-06T15:29:00Z">
        <w:r w:rsidR="00514B83">
          <w:t xml:space="preserve">The median effect size across all IPTW models was </w:t>
        </w:r>
        <w:r w:rsidR="00514B83">
          <w:rPr>
            <w:i/>
            <w:iCs/>
          </w:rPr>
          <w:t>d</w:t>
        </w:r>
        <w:r w:rsidR="00514B83">
          <w:t xml:space="preserve"> = 0.068</w:t>
        </w:r>
        <w:r w:rsidR="00477378">
          <w:t>, with empirical 2.5</w:t>
        </w:r>
        <w:r w:rsidR="00477378" w:rsidRPr="00477378">
          <w:rPr>
            <w:vertAlign w:val="superscript"/>
            <w:rPrChange w:id="829" w:author="Matthew McBee" w:date="2019-12-06T15:29:00Z">
              <w:rPr/>
            </w:rPrChange>
          </w:rPr>
          <w:t>th</w:t>
        </w:r>
        <w:r w:rsidR="00477378">
          <w:t xml:space="preserve"> and 97.5</w:t>
        </w:r>
        <w:r w:rsidR="00477378" w:rsidRPr="00477378">
          <w:rPr>
            <w:vertAlign w:val="superscript"/>
            <w:rPrChange w:id="830" w:author="Matthew McBee" w:date="2019-12-06T15:29:00Z">
              <w:rPr/>
            </w:rPrChange>
          </w:rPr>
          <w:t>th</w:t>
        </w:r>
        <w:r w:rsidR="00477378">
          <w:t xml:space="preserve"> percentiles </w:t>
        </w:r>
      </w:ins>
      <w:ins w:id="831" w:author="Matthew McBee" w:date="2019-12-06T15:35:00Z">
        <w:r w:rsidR="00477378">
          <w:t xml:space="preserve">of </w:t>
        </w:r>
      </w:ins>
      <w:ins w:id="832" w:author="Matthew McBee" w:date="2019-12-06T15:30:00Z">
        <w:r w:rsidR="00477378">
          <w:t xml:space="preserve">[-0.082, 0.203]. </w:t>
        </w:r>
      </w:ins>
      <w:ins w:id="833" w:author="Matthew McBee" w:date="2019-12-06T12:46:00Z">
        <w:r>
          <w:t xml:space="preserve">The bottom panel shows the distribution of </w:t>
        </w:r>
        <w:r>
          <w:softHyphen/>
          <w:t xml:space="preserve">p-values for the TV effect </w:t>
        </w:r>
      </w:ins>
      <w:ins w:id="834" w:author="Matthew McBee" w:date="2019-12-06T12:48:00Z">
        <w:r>
          <w:t>from the</w:t>
        </w:r>
      </w:ins>
      <w:ins w:id="835" w:author="Matthew McBee" w:date="2019-12-06T12:46:00Z">
        <w:r>
          <w:t xml:space="preserve"> models, presented in order from </w:t>
        </w:r>
      </w:ins>
      <w:ins w:id="836" w:author="Matthew McBee" w:date="2019-12-06T12:47:00Z">
        <w:r>
          <w:t>largest to smallest.</w:t>
        </w:r>
      </w:ins>
      <w:ins w:id="837" w:author="Matthew McBee" w:date="2019-12-06T12:56:00Z">
        <w:r>
          <w:t xml:space="preserve"> </w:t>
        </w:r>
      </w:ins>
      <w:ins w:id="838" w:author="Matthew McBee" w:date="2019-12-06T12:57:00Z">
        <w:r w:rsidR="00166E31">
          <w:t>Overall, 99</w:t>
        </w:r>
      </w:ins>
      <w:ins w:id="839" w:author="Matthew McBee" w:date="2019-12-06T12:56:00Z">
        <w:r>
          <w:t xml:space="preserve"> out of 384 models </w:t>
        </w:r>
      </w:ins>
      <w:ins w:id="840" w:author="Matthew McBee" w:date="2019-12-06T12:57:00Z">
        <w:r w:rsidR="00166E31">
          <w:t>(25.8%) produced a</w:t>
        </w:r>
      </w:ins>
      <w:ins w:id="841" w:author="Matthew McBee" w:date="2019-12-06T12:56:00Z">
        <w:r>
          <w:t xml:space="preserve"> statistically significant </w:t>
        </w:r>
      </w:ins>
      <w:ins w:id="842" w:author="Matthew McBee" w:date="2019-12-06T12:57:00Z">
        <w:r w:rsidR="00166E31">
          <w:t>TV effect on attention</w:t>
        </w:r>
      </w:ins>
      <w:ins w:id="843" w:author="Matthew McBee" w:date="2019-12-06T13:04:00Z">
        <w:r w:rsidR="00166E31">
          <w:t>, and direction of all of these was TV is harmful</w:t>
        </w:r>
      </w:ins>
      <w:ins w:id="844" w:author="Matthew McBee" w:date="2019-12-06T13:05:00Z">
        <w:r w:rsidR="00166E31">
          <w:t>.</w:t>
        </w:r>
      </w:ins>
      <w:ins w:id="845" w:author="Matthew McBee" w:date="2019-12-06T15:28:00Z">
        <w:r w:rsidR="00514B83">
          <w:t xml:space="preserve"> </w:t>
        </w:r>
      </w:ins>
    </w:p>
    <w:p w14:paraId="23836481" w14:textId="7A9BB05D" w:rsidR="00165274" w:rsidRDefault="00165274" w:rsidP="00165274">
      <w:pPr>
        <w:spacing w:line="480" w:lineRule="auto"/>
        <w:ind w:firstLine="720"/>
        <w:jc w:val="center"/>
        <w:rPr>
          <w:ins w:id="846" w:author="Matthew McBee" w:date="2019-12-06T16:09:00Z"/>
        </w:rPr>
      </w:pPr>
      <w:ins w:id="847" w:author="Matthew McBee" w:date="2019-12-06T16:09:00Z">
        <w:r>
          <w:t>________________</w:t>
        </w:r>
      </w:ins>
    </w:p>
    <w:p w14:paraId="41C9CF21" w14:textId="570E2197" w:rsidR="00165274" w:rsidRDefault="00165274" w:rsidP="00165274">
      <w:pPr>
        <w:spacing w:line="480" w:lineRule="auto"/>
        <w:ind w:firstLine="720"/>
        <w:jc w:val="center"/>
        <w:rPr>
          <w:ins w:id="848" w:author="Matthew McBee" w:date="2019-12-06T16:09:00Z"/>
        </w:rPr>
      </w:pPr>
      <w:ins w:id="849" w:author="Matthew McBee" w:date="2019-12-06T16:09:00Z">
        <w:r>
          <w:t>Figure 2 about here</w:t>
        </w:r>
      </w:ins>
    </w:p>
    <w:p w14:paraId="542B8BC6" w14:textId="2BA7024B" w:rsidR="00165274" w:rsidRDefault="00165274" w:rsidP="00165274">
      <w:pPr>
        <w:spacing w:line="480" w:lineRule="auto"/>
        <w:ind w:firstLine="720"/>
        <w:jc w:val="center"/>
        <w:rPr>
          <w:ins w:id="850" w:author="Matthew McBee" w:date="2019-12-06T12:48:00Z"/>
        </w:rPr>
        <w:pPrChange w:id="851" w:author="Matthew McBee" w:date="2019-12-06T16:09:00Z">
          <w:pPr>
            <w:spacing w:line="480" w:lineRule="auto"/>
            <w:ind w:firstLine="720"/>
          </w:pPr>
        </w:pPrChange>
      </w:pPr>
      <w:ins w:id="852" w:author="Matthew McBee" w:date="2019-12-06T16:09:00Z">
        <w:r>
          <w:t>________________</w:t>
        </w:r>
      </w:ins>
    </w:p>
    <w:p w14:paraId="6FDD4D0E" w14:textId="3FFC7E55" w:rsidR="002B6574" w:rsidRDefault="002B6574" w:rsidP="00984265">
      <w:pPr>
        <w:spacing w:line="480" w:lineRule="auto"/>
        <w:ind w:firstLine="720"/>
        <w:rPr>
          <w:ins w:id="853" w:author="Matthew McBee" w:date="2019-12-06T16:10:00Z"/>
        </w:rPr>
      </w:pPr>
      <w:ins w:id="854" w:author="Matthew McBee" w:date="2019-12-06T12:48:00Z">
        <w:r w:rsidRPr="002B6574">
          <w:rPr>
            <w:b/>
            <w:bCs/>
            <w:rPrChange w:id="855" w:author="Matthew McBee" w:date="2019-12-06T12:49:00Z">
              <w:rPr/>
            </w:rPrChange>
          </w:rPr>
          <w:t>Stratific</w:t>
        </w:r>
      </w:ins>
      <w:ins w:id="856" w:author="Matthew McBee" w:date="2019-12-06T12:49:00Z">
        <w:r w:rsidRPr="002B6574">
          <w:rPr>
            <w:b/>
            <w:bCs/>
            <w:rPrChange w:id="857" w:author="Matthew McBee" w:date="2019-12-06T12:49:00Z">
              <w:rPr/>
            </w:rPrChange>
          </w:rPr>
          <w:t>ation propensity score analysis results</w:t>
        </w:r>
        <w:r>
          <w:rPr>
            <w:b/>
            <w:bCs/>
          </w:rPr>
          <w:t>.</w:t>
        </w:r>
        <w:r w:rsidRPr="002B6574">
          <w:rPr>
            <w:b/>
            <w:bCs/>
            <w:rPrChange w:id="858" w:author="Matthew McBee" w:date="2019-12-06T12:49:00Z">
              <w:rPr/>
            </w:rPrChange>
          </w:rPr>
          <w:t xml:space="preserve"> </w:t>
        </w:r>
      </w:ins>
      <w:ins w:id="859" w:author="Matthew McBee" w:date="2019-12-06T12:58:00Z">
        <w:r w:rsidR="00166E31">
          <w:t>St</w:t>
        </w:r>
      </w:ins>
      <w:ins w:id="860" w:author="Matthew McBee" w:date="2019-12-06T15:19:00Z">
        <w:r w:rsidR="00F06593">
          <w:t>r</w:t>
        </w:r>
      </w:ins>
      <w:ins w:id="861" w:author="Matthew McBee" w:date="2019-12-06T12:58:00Z">
        <w:r w:rsidR="00166E31">
          <w:t xml:space="preserve">atification model results are presented in Figure </w:t>
        </w:r>
      </w:ins>
      <w:ins w:id="862" w:author="Matthew McBee" w:date="2019-12-06T16:09:00Z">
        <w:r w:rsidR="00165274">
          <w:t>3</w:t>
        </w:r>
      </w:ins>
      <w:ins w:id="863" w:author="Matthew McBee" w:date="2019-12-06T12:58:00Z">
        <w:r w:rsidR="00166E31">
          <w:t xml:space="preserve">, which has the same structure as Figure </w:t>
        </w:r>
      </w:ins>
      <w:ins w:id="864" w:author="Matthew McBee" w:date="2019-12-09T22:26:00Z">
        <w:r w:rsidR="006661FD">
          <w:t>2</w:t>
        </w:r>
      </w:ins>
      <w:ins w:id="865" w:author="Matthew McBee" w:date="2019-12-06T12:58:00Z">
        <w:r w:rsidR="00166E31">
          <w:t xml:space="preserve">. </w:t>
        </w:r>
      </w:ins>
      <w:ins w:id="866" w:author="Matthew McBee" w:date="2019-12-06T15:30:00Z">
        <w:r w:rsidR="00477378">
          <w:t xml:space="preserve">The median effect size across all IPTW models was </w:t>
        </w:r>
        <w:r w:rsidR="00477378">
          <w:rPr>
            <w:i/>
            <w:iCs/>
          </w:rPr>
          <w:t>d</w:t>
        </w:r>
        <w:r w:rsidR="00477378">
          <w:t xml:space="preserve"> = -0.016, with empirical 2.5</w:t>
        </w:r>
        <w:r w:rsidR="00477378" w:rsidRPr="0069431E">
          <w:rPr>
            <w:vertAlign w:val="superscript"/>
          </w:rPr>
          <w:t>th</w:t>
        </w:r>
        <w:r w:rsidR="00477378">
          <w:t xml:space="preserve"> and 97.5</w:t>
        </w:r>
        <w:r w:rsidR="00477378" w:rsidRPr="0069431E">
          <w:rPr>
            <w:vertAlign w:val="superscript"/>
          </w:rPr>
          <w:t>th</w:t>
        </w:r>
        <w:r w:rsidR="00477378">
          <w:t xml:space="preserve"> percentiles</w:t>
        </w:r>
      </w:ins>
      <w:ins w:id="867" w:author="Matthew McBee" w:date="2019-12-06T15:35:00Z">
        <w:r w:rsidR="00477378">
          <w:t xml:space="preserve"> of </w:t>
        </w:r>
      </w:ins>
      <w:ins w:id="868" w:author="Matthew McBee" w:date="2019-12-06T15:30:00Z">
        <w:r w:rsidR="00477378">
          <w:t>[-0.141, 0.</w:t>
        </w:r>
      </w:ins>
      <w:ins w:id="869" w:author="Matthew McBee" w:date="2019-12-06T15:31:00Z">
        <w:r w:rsidR="00477378">
          <w:t>079</w:t>
        </w:r>
      </w:ins>
      <w:ins w:id="870" w:author="Matthew McBee" w:date="2019-12-06T15:30:00Z">
        <w:r w:rsidR="00477378">
          <w:t>]</w:t>
        </w:r>
      </w:ins>
      <w:ins w:id="871" w:author="Matthew McBee" w:date="2019-12-06T15:31:00Z">
        <w:r w:rsidR="00477378">
          <w:t>, where higher values indicate worse attention</w:t>
        </w:r>
      </w:ins>
      <w:ins w:id="872" w:author="Matthew McBee" w:date="2019-12-06T15:30:00Z">
        <w:r w:rsidR="00477378">
          <w:t xml:space="preserve">. </w:t>
        </w:r>
      </w:ins>
      <w:ins w:id="873" w:author="Matthew McBee" w:date="2019-12-06T15:31:00Z">
        <w:r w:rsidR="00477378">
          <w:t xml:space="preserve">Only one </w:t>
        </w:r>
      </w:ins>
      <w:ins w:id="874" w:author="Matthew McBee" w:date="2019-12-06T12:59:00Z">
        <w:r w:rsidR="00166E31">
          <w:t xml:space="preserve">of </w:t>
        </w:r>
      </w:ins>
      <w:ins w:id="875" w:author="Matthew McBee" w:date="2019-12-06T15:31:00Z">
        <w:r w:rsidR="00477378">
          <w:t xml:space="preserve">the </w:t>
        </w:r>
      </w:ins>
      <w:ins w:id="876" w:author="Matthew McBee" w:date="2019-12-06T12:59:00Z">
        <w:r w:rsidR="00166E31">
          <w:t>240 models (</w:t>
        </w:r>
      </w:ins>
      <w:ins w:id="877" w:author="Matthew McBee" w:date="2019-12-06T13:03:00Z">
        <w:r w:rsidR="00166E31">
          <w:t>0</w:t>
        </w:r>
      </w:ins>
      <w:ins w:id="878" w:author="Matthew McBee" w:date="2019-12-06T12:59:00Z">
        <w:r w:rsidR="00166E31">
          <w:t>.</w:t>
        </w:r>
      </w:ins>
      <w:ins w:id="879" w:author="Matthew McBee" w:date="2019-12-06T13:03:00Z">
        <w:r w:rsidR="00166E31">
          <w:t>4</w:t>
        </w:r>
      </w:ins>
      <w:ins w:id="880" w:author="Matthew McBee" w:date="2019-12-06T12:59:00Z">
        <w:r w:rsidR="00166E31">
          <w:t xml:space="preserve">%) produced statistically significant results, and </w:t>
        </w:r>
      </w:ins>
      <w:ins w:id="881" w:author="Matthew McBee" w:date="2019-12-06T13:03:00Z">
        <w:r w:rsidR="00166E31">
          <w:t>its point estimate</w:t>
        </w:r>
      </w:ins>
      <w:ins w:id="882" w:author="Matthew McBee" w:date="2019-12-06T13:05:00Z">
        <w:r w:rsidR="00166E31">
          <w:t xml:space="preserve"> indicated a beneficial effect of TV exposur</w:t>
        </w:r>
      </w:ins>
      <w:ins w:id="883" w:author="Matthew McBee" w:date="2019-12-06T15:27:00Z">
        <w:r w:rsidR="00514B83">
          <w:t>e</w:t>
        </w:r>
      </w:ins>
      <w:ins w:id="884" w:author="Matthew McBee" w:date="2019-12-06T15:32:00Z">
        <w:r w:rsidR="00477378">
          <w:t>.</w:t>
        </w:r>
      </w:ins>
    </w:p>
    <w:p w14:paraId="21A95C7B" w14:textId="77777777" w:rsidR="00165274" w:rsidRDefault="00165274" w:rsidP="00165274">
      <w:pPr>
        <w:spacing w:line="480" w:lineRule="auto"/>
        <w:ind w:firstLine="720"/>
        <w:jc w:val="center"/>
        <w:rPr>
          <w:ins w:id="885" w:author="Matthew McBee" w:date="2019-12-06T16:10:00Z"/>
        </w:rPr>
      </w:pPr>
      <w:ins w:id="886" w:author="Matthew McBee" w:date="2019-12-06T16:10:00Z">
        <w:r>
          <w:t>________________</w:t>
        </w:r>
      </w:ins>
    </w:p>
    <w:p w14:paraId="794DA336" w14:textId="34B72117" w:rsidR="00165274" w:rsidRDefault="00165274" w:rsidP="00165274">
      <w:pPr>
        <w:spacing w:line="480" w:lineRule="auto"/>
        <w:ind w:firstLine="720"/>
        <w:jc w:val="center"/>
        <w:rPr>
          <w:ins w:id="887" w:author="Matthew McBee" w:date="2019-12-06T16:10:00Z"/>
        </w:rPr>
      </w:pPr>
      <w:ins w:id="888" w:author="Matthew McBee" w:date="2019-12-06T16:10:00Z">
        <w:r>
          <w:t>Figure 3 about here</w:t>
        </w:r>
      </w:ins>
    </w:p>
    <w:p w14:paraId="327B483A" w14:textId="77777777" w:rsidR="00165274" w:rsidRDefault="00165274" w:rsidP="00165274">
      <w:pPr>
        <w:spacing w:line="480" w:lineRule="auto"/>
        <w:ind w:firstLine="720"/>
        <w:jc w:val="center"/>
        <w:rPr>
          <w:ins w:id="889" w:author="Matthew McBee" w:date="2019-12-06T16:10:00Z"/>
        </w:rPr>
      </w:pPr>
      <w:ins w:id="890" w:author="Matthew McBee" w:date="2019-12-06T16:10:00Z">
        <w:r>
          <w:t>________________</w:t>
        </w:r>
      </w:ins>
    </w:p>
    <w:p w14:paraId="213F27B9" w14:textId="323EA218" w:rsidR="00166E31" w:rsidRDefault="00166E31" w:rsidP="00984265">
      <w:pPr>
        <w:spacing w:line="480" w:lineRule="auto"/>
        <w:ind w:firstLine="720"/>
        <w:rPr>
          <w:ins w:id="891" w:author="Matthew McBee" w:date="2019-12-06T16:10:00Z"/>
        </w:rPr>
      </w:pPr>
      <w:ins w:id="892" w:author="Matthew McBee" w:date="2019-12-06T13:05:00Z">
        <w:r w:rsidRPr="00166E31">
          <w:rPr>
            <w:b/>
            <w:bCs/>
            <w:rPrChange w:id="893" w:author="Matthew McBee" w:date="2019-12-06T13:05:00Z">
              <w:rPr/>
            </w:rPrChange>
          </w:rPr>
          <w:t xml:space="preserve">Linear regression results. </w:t>
        </w:r>
      </w:ins>
      <w:ins w:id="894" w:author="Matthew McBee" w:date="2019-12-06T13:06:00Z">
        <w:r w:rsidRPr="00166E31">
          <w:rPr>
            <w:rPrChange w:id="895" w:author="Matthew McBee" w:date="2019-12-06T13:06:00Z">
              <w:rPr>
                <w:b/>
                <w:bCs/>
              </w:rPr>
            </w:rPrChange>
          </w:rPr>
          <w:t xml:space="preserve">Linear regression model results are presented in Figure </w:t>
        </w:r>
      </w:ins>
      <w:ins w:id="896" w:author="Matthew McBee" w:date="2019-12-06T16:09:00Z">
        <w:r w:rsidR="00165274">
          <w:t>4</w:t>
        </w:r>
      </w:ins>
      <w:ins w:id="897" w:author="Matthew McBee" w:date="2019-12-06T13:07:00Z">
        <w:r>
          <w:t xml:space="preserve">. </w:t>
        </w:r>
      </w:ins>
      <w:ins w:id="898" w:author="Matthew McBee" w:date="2019-12-06T15:19:00Z">
        <w:r w:rsidR="00514B83">
          <w:t xml:space="preserve">The top and center rows depict the </w:t>
        </w:r>
      </w:ins>
      <w:ins w:id="899" w:author="Matthew McBee" w:date="2019-12-06T15:25:00Z">
        <w:r w:rsidR="00514B83">
          <w:t xml:space="preserve">TV slope </w:t>
        </w:r>
      </w:ins>
      <w:ins w:id="900" w:author="Matthew McBee" w:date="2019-12-06T15:24:00Z">
        <w:r w:rsidR="00514B83">
          <w:t xml:space="preserve">point estimate and confidence </w:t>
        </w:r>
      </w:ins>
      <w:ins w:id="901" w:author="Matthew McBee" w:date="2019-12-06T15:25:00Z">
        <w:r w:rsidR="00514B83">
          <w:t>intervals in terms of raw units (e.g., the expected change in attention given a one-hour per day change in TV exposure).</w:t>
        </w:r>
      </w:ins>
      <w:ins w:id="902" w:author="Matthew McBee" w:date="2019-12-06T15:26:00Z">
        <w:r w:rsidR="00514B83">
          <w:t xml:space="preserve"> T</w:t>
        </w:r>
      </w:ins>
      <w:ins w:id="903" w:author="Matthew McBee" w:date="2019-12-06T15:21:00Z">
        <w:r w:rsidR="00514B83">
          <w:t xml:space="preserve">he </w:t>
        </w:r>
      </w:ins>
      <w:ins w:id="904" w:author="Matthew McBee" w:date="2019-12-06T15:26:00Z">
        <w:r w:rsidR="00514B83">
          <w:t>estimates</w:t>
        </w:r>
      </w:ins>
      <w:ins w:id="905" w:author="Matthew McBee" w:date="2019-12-06T15:21:00Z">
        <w:r w:rsidR="00514B83">
          <w:t xml:space="preserve"> for models incorporating </w:t>
        </w:r>
      </w:ins>
      <w:ins w:id="906" w:author="Matthew McBee" w:date="2019-12-06T15:20:00Z">
        <w:r w:rsidR="00514B83">
          <w:t>squared or cubed functional forms</w:t>
        </w:r>
      </w:ins>
      <w:ins w:id="907" w:author="Matthew McBee" w:date="2019-12-06T15:21:00Z">
        <w:r w:rsidR="00514B83">
          <w:t xml:space="preserve"> were calculated by linearizing the slope at the </w:t>
        </w:r>
      </w:ins>
      <w:ins w:id="908" w:author="Matthew McBee" w:date="2019-12-06T15:22:00Z">
        <w:r w:rsidR="00514B83">
          <w:t>median level of TV use.</w:t>
        </w:r>
      </w:ins>
      <w:ins w:id="909" w:author="Matthew McBee" w:date="2019-12-06T15:20:00Z">
        <w:r w:rsidR="00514B83">
          <w:t xml:space="preserve"> </w:t>
        </w:r>
      </w:ins>
      <w:ins w:id="910" w:author="Matthew McBee" w:date="2019-12-06T15:32:00Z">
        <w:r w:rsidR="00477378">
          <w:t>Converting these point estimates to standardized regression coefficients (betas)</w:t>
        </w:r>
      </w:ins>
      <w:ins w:id="911" w:author="Matthew McBee" w:date="2019-12-06T15:33:00Z">
        <w:r w:rsidR="00477378">
          <w:t xml:space="preserve"> allows the estimates from the within-sex standardized attention and raw attention outcomes to be placed on a common scale. The median beta coefficient for the regression models was </w:t>
        </w:r>
      </w:ins>
      <m:oMath>
        <m:r>
          <w:ins w:id="912" w:author="Matthew McBee" w:date="2019-12-06T15:34:00Z">
            <w:rPr>
              <w:rFonts w:ascii="Cambria Math" w:hAnsi="Cambria Math"/>
            </w:rPr>
            <m:t>β</m:t>
          </w:ins>
        </m:r>
      </m:oMath>
      <w:ins w:id="913" w:author="Matthew McBee" w:date="2019-12-06T15:33:00Z">
        <w:r w:rsidR="00477378">
          <w:t xml:space="preserve"> = 0.028, </w:t>
        </w:r>
      </w:ins>
      <w:ins w:id="914" w:author="Matthew McBee" w:date="2019-12-06T16:18:00Z">
        <w:r w:rsidR="00CC4DA2">
          <w:t>wi</w:t>
        </w:r>
      </w:ins>
      <w:ins w:id="915" w:author="Matthew McBee" w:date="2019-12-06T16:19:00Z">
        <w:r w:rsidR="00CC4DA2">
          <w:t xml:space="preserve">th </w:t>
        </w:r>
      </w:ins>
      <w:ins w:id="916" w:author="Matthew McBee" w:date="2019-12-06T15:34:00Z">
        <w:r w:rsidR="00477378">
          <w:t>empirical 2.5</w:t>
        </w:r>
        <w:r w:rsidR="00477378" w:rsidRPr="00477378">
          <w:rPr>
            <w:vertAlign w:val="superscript"/>
            <w:rPrChange w:id="917" w:author="Matthew McBee" w:date="2019-12-06T15:34:00Z">
              <w:rPr/>
            </w:rPrChange>
          </w:rPr>
          <w:t>th</w:t>
        </w:r>
        <w:r w:rsidR="00477378">
          <w:t xml:space="preserve"> and 97.5</w:t>
        </w:r>
        <w:r w:rsidR="00477378" w:rsidRPr="00477378">
          <w:rPr>
            <w:vertAlign w:val="superscript"/>
            <w:rPrChange w:id="918" w:author="Matthew McBee" w:date="2019-12-06T15:34:00Z">
              <w:rPr/>
            </w:rPrChange>
          </w:rPr>
          <w:t>th</w:t>
        </w:r>
        <w:r w:rsidR="00477378">
          <w:t xml:space="preserve"> percentiles of [-0.040, 0.163]</w:t>
        </w:r>
      </w:ins>
      <w:ins w:id="919" w:author="Matthew McBee" w:date="2019-12-06T15:35:00Z">
        <w:r w:rsidR="00477378">
          <w:t xml:space="preserve">. </w:t>
        </w:r>
      </w:ins>
      <w:ins w:id="920" w:author="Matthew McBee" w:date="2019-12-06T13:07:00Z">
        <w:r>
          <w:t>Thirteen of the 72 models</w:t>
        </w:r>
      </w:ins>
      <w:ins w:id="921" w:author="Matthew McBee" w:date="2019-12-06T13:08:00Z">
        <w:r w:rsidR="00395B4D">
          <w:t xml:space="preserve"> (18.1%)</w:t>
        </w:r>
      </w:ins>
      <w:ins w:id="922" w:author="Matthew McBee" w:date="2019-12-06T13:07:00Z">
        <w:r>
          <w:t xml:space="preserve"> produced statistically significant </w:t>
        </w:r>
        <w:r w:rsidR="00395B4D">
          <w:t xml:space="preserve">estimates for the effect of TV; all of these were in the direction of harm. </w:t>
        </w:r>
      </w:ins>
    </w:p>
    <w:p w14:paraId="17CB757C" w14:textId="77777777" w:rsidR="00165274" w:rsidRDefault="00165274" w:rsidP="00165274">
      <w:pPr>
        <w:spacing w:line="480" w:lineRule="auto"/>
        <w:ind w:firstLine="720"/>
        <w:jc w:val="center"/>
        <w:rPr>
          <w:ins w:id="923" w:author="Matthew McBee" w:date="2019-12-06T16:10:00Z"/>
        </w:rPr>
      </w:pPr>
      <w:ins w:id="924" w:author="Matthew McBee" w:date="2019-12-06T16:10:00Z">
        <w:r>
          <w:t>________________</w:t>
        </w:r>
      </w:ins>
    </w:p>
    <w:p w14:paraId="7366DD27" w14:textId="6BACB765" w:rsidR="00165274" w:rsidRDefault="00165274" w:rsidP="00165274">
      <w:pPr>
        <w:spacing w:line="480" w:lineRule="auto"/>
        <w:ind w:firstLine="720"/>
        <w:jc w:val="center"/>
        <w:rPr>
          <w:ins w:id="925" w:author="Matthew McBee" w:date="2019-12-06T16:10:00Z"/>
        </w:rPr>
      </w:pPr>
      <w:ins w:id="926" w:author="Matthew McBee" w:date="2019-12-06T16:10:00Z">
        <w:r>
          <w:t>Figure 4 about here</w:t>
        </w:r>
      </w:ins>
    </w:p>
    <w:p w14:paraId="4C3F0978" w14:textId="77777777" w:rsidR="00165274" w:rsidRDefault="00165274" w:rsidP="00165274">
      <w:pPr>
        <w:spacing w:line="480" w:lineRule="auto"/>
        <w:ind w:firstLine="720"/>
        <w:jc w:val="center"/>
        <w:rPr>
          <w:ins w:id="927" w:author="Matthew McBee" w:date="2019-12-06T16:10:00Z"/>
        </w:rPr>
      </w:pPr>
      <w:ins w:id="928" w:author="Matthew McBee" w:date="2019-12-06T16:10:00Z">
        <w:r>
          <w:t>________________</w:t>
        </w:r>
      </w:ins>
    </w:p>
    <w:p w14:paraId="2C32106A" w14:textId="3356FF4F" w:rsidR="00395B4D" w:rsidRDefault="00477378" w:rsidP="00984265">
      <w:pPr>
        <w:spacing w:line="480" w:lineRule="auto"/>
        <w:ind w:firstLine="720"/>
        <w:rPr>
          <w:ins w:id="929" w:author="Matthew McBee" w:date="2019-12-06T16:10:00Z"/>
        </w:rPr>
      </w:pPr>
      <w:ins w:id="930" w:author="Matthew McBee" w:date="2019-12-06T15:36:00Z">
        <w:r w:rsidRPr="00165274">
          <w:rPr>
            <w:b/>
            <w:bCs/>
            <w:rPrChange w:id="931" w:author="Matthew McBee" w:date="2019-12-06T16:06:00Z">
              <w:rPr/>
            </w:rPrChange>
          </w:rPr>
          <w:t>Logistic regression results</w:t>
        </w:r>
        <w:r>
          <w:t xml:space="preserve">. Logistic regression model results are presented in Figure </w:t>
        </w:r>
      </w:ins>
      <w:ins w:id="932" w:author="Matthew McBee" w:date="2019-12-06T16:09:00Z">
        <w:r w:rsidR="00165274">
          <w:t>5</w:t>
        </w:r>
      </w:ins>
      <w:ins w:id="933" w:author="Matthew McBee" w:date="2019-12-06T15:36:00Z">
        <w:r>
          <w:t xml:space="preserve">. </w:t>
        </w:r>
      </w:ins>
      <w:ins w:id="934" w:author="Matthew McBee" w:date="2019-12-06T16:01:00Z">
        <w:r>
          <w:t xml:space="preserve">Effect size point estimates and confidence bounds are given in odds ratio </w:t>
        </w:r>
      </w:ins>
      <w:ins w:id="935" w:author="Matthew McBee" w:date="2019-12-06T16:03:00Z">
        <w:r w:rsidR="00165274">
          <w:t xml:space="preserve">(OR) </w:t>
        </w:r>
      </w:ins>
      <w:ins w:id="936" w:author="Matthew McBee" w:date="2019-12-06T16:01:00Z">
        <w:r>
          <w:t>unit</w:t>
        </w:r>
      </w:ins>
      <w:ins w:id="937" w:author="Matthew McBee" w:date="2019-12-06T16:03:00Z">
        <w:r w:rsidR="00165274">
          <w:t xml:space="preserve">s, where </w:t>
        </w:r>
      </w:ins>
      <w:ins w:id="938" w:author="Matthew McBee" w:date="2019-12-06T16:04:00Z">
        <w:r w:rsidR="00165274">
          <w:t xml:space="preserve">ORs greater than one indicate a higher risk of being classified into the ‘problematic attention’ category as defined by the attention cutpoint </w:t>
        </w:r>
      </w:ins>
      <w:ins w:id="939" w:author="Matthew McBee" w:date="2019-12-06T16:06:00Z">
        <w:r w:rsidR="00165274">
          <w:t>(</w:t>
        </w:r>
      </w:ins>
      <w:ins w:id="940" w:author="Matthew McBee" w:date="2019-12-06T16:04:00Z">
        <w:r w:rsidR="00165274">
          <w:t xml:space="preserve">which varied </w:t>
        </w:r>
      </w:ins>
      <w:ins w:id="941" w:author="Matthew McBee" w:date="2019-12-06T16:05:00Z">
        <w:r w:rsidR="00165274">
          <w:t>across models</w:t>
        </w:r>
      </w:ins>
      <w:ins w:id="942" w:author="Matthew McBee" w:date="2019-12-06T16:06:00Z">
        <w:r w:rsidR="00165274">
          <w:t>)</w:t>
        </w:r>
      </w:ins>
      <w:ins w:id="943" w:author="Matthew McBee" w:date="2019-12-06T16:01:00Z">
        <w:r>
          <w:t xml:space="preserve">. The median OR was </w:t>
        </w:r>
      </w:ins>
      <w:ins w:id="944" w:author="Matthew McBee" w:date="2019-12-06T16:02:00Z">
        <w:r w:rsidR="00165274">
          <w:t>1.035, with empirical 2.5</w:t>
        </w:r>
        <w:r w:rsidR="00165274" w:rsidRPr="00165274">
          <w:rPr>
            <w:vertAlign w:val="superscript"/>
            <w:rPrChange w:id="945" w:author="Matthew McBee" w:date="2019-12-06T16:02:00Z">
              <w:rPr/>
            </w:rPrChange>
          </w:rPr>
          <w:t>th</w:t>
        </w:r>
        <w:r w:rsidR="00165274">
          <w:t xml:space="preserve"> and 97.5</w:t>
        </w:r>
        <w:r w:rsidR="00165274" w:rsidRPr="00165274">
          <w:rPr>
            <w:vertAlign w:val="superscript"/>
            <w:rPrChange w:id="946" w:author="Matthew McBee" w:date="2019-12-06T16:02:00Z">
              <w:rPr/>
            </w:rPrChange>
          </w:rPr>
          <w:t>th</w:t>
        </w:r>
        <w:r w:rsidR="00165274">
          <w:t xml:space="preserve"> percentiles of [0.988, 1.175]. </w:t>
        </w:r>
      </w:ins>
      <w:ins w:id="947" w:author="Matthew McBee" w:date="2019-12-06T16:03:00Z">
        <w:r w:rsidR="00165274">
          <w:t>Sixty of the 192 models (31.3%) produced significant estimates</w:t>
        </w:r>
      </w:ins>
      <w:ins w:id="948" w:author="Matthew McBee" w:date="2019-12-06T16:06:00Z">
        <w:r w:rsidR="00165274">
          <w:t>; all in the direction of harm.</w:t>
        </w:r>
      </w:ins>
    </w:p>
    <w:p w14:paraId="67438CE2" w14:textId="77777777" w:rsidR="00165274" w:rsidRDefault="00165274" w:rsidP="00165274">
      <w:pPr>
        <w:spacing w:line="480" w:lineRule="auto"/>
        <w:ind w:firstLine="720"/>
        <w:jc w:val="center"/>
        <w:rPr>
          <w:ins w:id="949" w:author="Matthew McBee" w:date="2019-12-06T16:10:00Z"/>
        </w:rPr>
      </w:pPr>
      <w:ins w:id="950" w:author="Matthew McBee" w:date="2019-12-06T16:10:00Z">
        <w:r>
          <w:t>________________</w:t>
        </w:r>
      </w:ins>
    </w:p>
    <w:p w14:paraId="2580955E" w14:textId="601727B0" w:rsidR="00165274" w:rsidRDefault="00165274" w:rsidP="00165274">
      <w:pPr>
        <w:spacing w:line="480" w:lineRule="auto"/>
        <w:ind w:firstLine="720"/>
        <w:jc w:val="center"/>
        <w:rPr>
          <w:ins w:id="951" w:author="Matthew McBee" w:date="2019-12-06T16:10:00Z"/>
        </w:rPr>
      </w:pPr>
      <w:ins w:id="952" w:author="Matthew McBee" w:date="2019-12-06T16:10:00Z">
        <w:r>
          <w:t>Figure 5 about here</w:t>
        </w:r>
      </w:ins>
    </w:p>
    <w:p w14:paraId="50EEF3C4" w14:textId="6985AF85" w:rsidR="00165274" w:rsidRDefault="00165274" w:rsidP="00165274">
      <w:pPr>
        <w:spacing w:line="480" w:lineRule="auto"/>
        <w:ind w:firstLine="720"/>
        <w:jc w:val="center"/>
        <w:rPr>
          <w:ins w:id="953" w:author="Matthew McBee" w:date="2019-12-06T16:10:00Z"/>
        </w:rPr>
      </w:pPr>
      <w:ins w:id="954" w:author="Matthew McBee" w:date="2019-12-06T16:10:00Z">
        <w:r>
          <w:t>________________</w:t>
        </w:r>
      </w:ins>
    </w:p>
    <w:p w14:paraId="48AB6EC9" w14:textId="04EDA65B" w:rsidR="00165274" w:rsidRDefault="00165274" w:rsidP="00165274">
      <w:pPr>
        <w:pBdr>
          <w:bottom w:val="single" w:sz="12" w:space="1" w:color="auto"/>
        </w:pBdr>
        <w:spacing w:line="480" w:lineRule="auto"/>
        <w:ind w:firstLine="720"/>
        <w:rPr>
          <w:ins w:id="955" w:author="Matthew McBee" w:date="2019-12-09T22:26:00Z"/>
        </w:rPr>
      </w:pPr>
      <w:ins w:id="956" w:author="Matthew McBee" w:date="2019-12-06T16:10:00Z">
        <w:r w:rsidRPr="00165274">
          <w:rPr>
            <w:b/>
            <w:bCs/>
            <w:rPrChange w:id="957" w:author="Matthew McBee" w:date="2019-12-06T16:11:00Z">
              <w:rPr/>
            </w:rPrChange>
          </w:rPr>
          <w:t>Overal</w:t>
        </w:r>
      </w:ins>
      <w:ins w:id="958" w:author="Matthew McBee" w:date="2019-12-06T16:11:00Z">
        <w:r w:rsidRPr="00165274">
          <w:rPr>
            <w:b/>
            <w:bCs/>
            <w:rPrChange w:id="959" w:author="Matthew McBee" w:date="2019-12-06T16:11:00Z">
              <w:rPr/>
            </w:rPrChange>
          </w:rPr>
          <w:t>l summary</w:t>
        </w:r>
        <w:r>
          <w:rPr>
            <w:b/>
            <w:bCs/>
          </w:rPr>
          <w:t>.</w:t>
        </w:r>
        <w:r>
          <w:t xml:space="preserve"> Figure 6 summarizes the distribution of </w:t>
        </w:r>
        <w:r>
          <w:softHyphen/>
        </w:r>
        <w:r>
          <w:rPr>
            <w:i/>
            <w:iCs/>
          </w:rPr>
          <w:t>p</w:t>
        </w:r>
        <w:r>
          <w:t>-values across models. Over</w:t>
        </w:r>
      </w:ins>
      <w:ins w:id="960" w:author="Matthew McBee" w:date="2019-12-06T16:12:00Z">
        <w:r>
          <w:t xml:space="preserve">all, 175 of 888 models (19.7%) produced statistical significance. </w:t>
        </w:r>
        <w:r w:rsidR="00CC4DA2">
          <w:t xml:space="preserve">The right margin of the figure </w:t>
        </w:r>
      </w:ins>
      <w:ins w:id="961" w:author="Matthew McBee" w:date="2019-12-06T16:13:00Z">
        <w:r w:rsidR="00CC4DA2">
          <w:t xml:space="preserve">is a histogram of the distribution of </w:t>
        </w:r>
        <w:r w:rsidR="00CC4DA2">
          <w:rPr>
            <w:i/>
            <w:iCs/>
          </w:rPr>
          <w:t>p</w:t>
        </w:r>
        <w:r w:rsidR="00CC4DA2">
          <w:t xml:space="preserve">-values. The dashed horizonal line at </w:t>
        </w:r>
        <w:r w:rsidR="00CC4DA2">
          <w:rPr>
            <w:i/>
            <w:iCs/>
          </w:rPr>
          <w:t>p</w:t>
        </w:r>
        <w:r w:rsidR="00CC4DA2" w:rsidRPr="00CC4DA2">
          <w:rPr>
            <w:rPrChange w:id="962" w:author="Matthew McBee" w:date="2019-12-06T16:13:00Z">
              <w:rPr>
                <w:i/>
                <w:iCs/>
              </w:rPr>
            </w:rPrChange>
          </w:rPr>
          <w:t xml:space="preserve"> = .05</w:t>
        </w:r>
        <w:r w:rsidR="00CC4DA2">
          <w:t xml:space="preserve"> shows the threshold for significance. Th</w:t>
        </w:r>
      </w:ins>
      <w:ins w:id="963" w:author="Matthew McBee" w:date="2019-12-06T16:14:00Z">
        <w:r w:rsidR="00CC4DA2">
          <w:t xml:space="preserve">is figure can be interpreted as a uniform quantile-quantile plot. The </w:t>
        </w:r>
        <w:r w:rsidR="00CC4DA2">
          <w:rPr>
            <w:i/>
            <w:iCs/>
          </w:rPr>
          <w:t>p</w:t>
        </w:r>
        <w:r w:rsidR="00CC4DA2">
          <w:t>-values would fall along the diagonal refe</w:t>
        </w:r>
      </w:ins>
      <w:ins w:id="964" w:author="Matthew McBee" w:date="2019-12-06T16:15:00Z">
        <w:r w:rsidR="00CC4DA2">
          <w:t xml:space="preserve">rence line if they were uniformly distributed, as </w:t>
        </w:r>
      </w:ins>
      <w:ins w:id="965" w:author="Matthew McBee" w:date="2019-12-06T16:16:00Z">
        <w:r w:rsidR="00CC4DA2">
          <w:t>would be expected</w:t>
        </w:r>
      </w:ins>
      <w:ins w:id="966" w:author="Matthew McBee" w:date="2019-12-06T16:15:00Z">
        <w:r w:rsidR="00CC4DA2">
          <w:t xml:space="preserve"> under the null.</w:t>
        </w:r>
      </w:ins>
      <w:ins w:id="967" w:author="Matthew McBee" w:date="2019-12-06T16:16:00Z">
        <w:r w:rsidR="00CC4DA2">
          <w:t xml:space="preserve"> However, we caution readers against interpreting this </w:t>
        </w:r>
      </w:ins>
      <w:ins w:id="968" w:author="Matthew McBee" w:date="2019-12-06T16:17:00Z">
        <w:r w:rsidR="00CC4DA2">
          <w:rPr>
            <w:i/>
            <w:iCs/>
          </w:rPr>
          <w:t>p</w:t>
        </w:r>
        <w:r w:rsidR="00CC4DA2">
          <w:t xml:space="preserve">-value distribution as </w:t>
        </w:r>
      </w:ins>
      <w:ins w:id="969" w:author="Matthew McBee" w:date="2019-12-06T16:21:00Z">
        <w:r w:rsidR="00CC4DA2">
          <w:t xml:space="preserve">a </w:t>
        </w:r>
        <w:r w:rsidR="00CC4DA2" w:rsidRPr="00CC4DA2">
          <w:rPr>
            <w:i/>
            <w:iCs/>
            <w:rPrChange w:id="970" w:author="Matthew McBee" w:date="2019-12-06T16:21:00Z">
              <w:rPr/>
            </w:rPrChange>
          </w:rPr>
          <w:t>p</w:t>
        </w:r>
        <w:r w:rsidR="00CC4DA2">
          <w:t xml:space="preserve">-curve offering </w:t>
        </w:r>
      </w:ins>
      <w:ins w:id="971" w:author="Matthew McBee" w:date="2019-12-06T16:17:00Z">
        <w:r w:rsidR="00CC4DA2">
          <w:t xml:space="preserve">evidence of a substantive harmful effect of TV exposure for reasons we will elaborate in the next section. The null </w:t>
        </w:r>
      </w:ins>
      <w:ins w:id="972" w:author="Matthew McBee" w:date="2019-12-09T22:27:00Z">
        <w:r w:rsidR="006661FD">
          <w:t xml:space="preserve">hypothesis </w:t>
        </w:r>
      </w:ins>
      <w:ins w:id="973" w:author="Matthew McBee" w:date="2019-12-06T16:17:00Z">
        <w:r w:rsidR="00CC4DA2">
          <w:t xml:space="preserve">can be false without a </w:t>
        </w:r>
      </w:ins>
      <w:ins w:id="974" w:author="Matthew McBee" w:date="2019-12-06T16:18:00Z">
        <w:r w:rsidR="00CC4DA2">
          <w:t>particular favored alternative being true.</w:t>
        </w:r>
      </w:ins>
    </w:p>
    <w:p w14:paraId="1D8586C2" w14:textId="4F28076B" w:rsidR="006661FD" w:rsidRDefault="006661FD" w:rsidP="006661FD">
      <w:pPr>
        <w:pBdr>
          <w:bottom w:val="single" w:sz="12" w:space="1" w:color="auto"/>
        </w:pBdr>
        <w:spacing w:line="480" w:lineRule="auto"/>
        <w:ind w:firstLine="720"/>
        <w:jc w:val="center"/>
        <w:rPr>
          <w:ins w:id="975" w:author="Matthew McBee" w:date="2019-12-09T22:26:00Z"/>
        </w:rPr>
      </w:pPr>
      <w:ins w:id="976" w:author="Matthew McBee" w:date="2019-12-09T22:26:00Z">
        <w:r>
          <w:t xml:space="preserve">Figure </w:t>
        </w:r>
      </w:ins>
      <w:ins w:id="977" w:author="Matthew McBee" w:date="2019-12-09T22:27:00Z">
        <w:r>
          <w:t>6</w:t>
        </w:r>
      </w:ins>
      <w:ins w:id="978" w:author="Matthew McBee" w:date="2019-12-09T22:26:00Z">
        <w:r>
          <w:t xml:space="preserve"> about here</w:t>
        </w:r>
      </w:ins>
    </w:p>
    <w:p w14:paraId="7376F7E4" w14:textId="302AAA6F" w:rsidR="007D00C0" w:rsidDel="002434FE" w:rsidRDefault="00A57C26" w:rsidP="002434FE">
      <w:pPr>
        <w:spacing w:line="480" w:lineRule="auto"/>
        <w:ind w:firstLine="720"/>
        <w:rPr>
          <w:del w:id="979" w:author="Matthew McBee" w:date="2019-12-04T10:37:00Z"/>
          <w:b/>
        </w:rPr>
        <w:pPrChange w:id="980" w:author="Matthew McBee" w:date="2019-12-04T10:37:00Z">
          <w:pPr>
            <w:spacing w:line="480" w:lineRule="auto"/>
            <w:ind w:firstLine="720"/>
          </w:pPr>
        </w:pPrChange>
      </w:pPr>
      <w:del w:id="981" w:author="Matthew McBee" w:date="2019-12-04T10:37:00Z">
        <w:r w:rsidDel="002434FE">
          <w:delText>T</w:delText>
        </w:r>
        <w:r w:rsidR="004C75BC" w:rsidDel="002434FE">
          <w:delText>he lack of any obvious systematic relationship between TV and attention</w:delText>
        </w:r>
        <w:r w:rsidDel="002434FE">
          <w:delText xml:space="preserve"> is apparent</w:delText>
        </w:r>
        <w:r w:rsidR="004C75BC" w:rsidDel="002434FE">
          <w:delText>. These observations hold regardless of whether TV use is measured at age 1.5 or age 3</w:delText>
        </w:r>
        <w:r w:rsidDel="002434FE">
          <w:delText>,</w:delText>
        </w:r>
        <w:r w:rsidR="004C75BC" w:rsidDel="002434FE">
          <w:delText xml:space="preserve"> whether the response variable is adjusted for covariates or not</w:delText>
        </w:r>
        <w:r w:rsidR="0046005B" w:rsidDel="002434FE">
          <w:delText>, and whether the standardized or raw attention measure is considered</w:delText>
        </w:r>
        <w:r w:rsidR="004C75BC" w:rsidDel="002434FE">
          <w:delText>. We note that a similar figure was not presented by Christakis et al (2004)</w:delText>
        </w:r>
        <w:r w:rsidR="0043273E" w:rsidDel="002434FE">
          <w:delText>.</w:delText>
        </w:r>
        <w:r w:rsidR="004C75BC" w:rsidDel="002434FE">
          <w:delText xml:space="preserve"> </w:delText>
        </w:r>
        <w:r w:rsidR="0043273E" w:rsidDel="002434FE">
          <w:delText>D</w:delText>
        </w:r>
        <w:r w:rsidR="004C75BC" w:rsidDel="002434FE">
          <w:delText xml:space="preserve">oing so would likely have dramatically reduced the credibility of a claimed link between TV and attention deficits. </w:delText>
        </w:r>
      </w:del>
    </w:p>
    <w:p w14:paraId="69C44B8B" w14:textId="311AA98F" w:rsidR="004C75BC" w:rsidRPr="00072E82" w:rsidDel="002434FE" w:rsidRDefault="004C75BC" w:rsidP="002434FE">
      <w:pPr>
        <w:spacing w:line="480" w:lineRule="auto"/>
        <w:ind w:firstLine="720"/>
        <w:rPr>
          <w:del w:id="982" w:author="Matthew McBee" w:date="2019-12-04T10:37:00Z"/>
        </w:rPr>
        <w:pPrChange w:id="983" w:author="Matthew McBee" w:date="2019-12-04T10:37:00Z">
          <w:pPr>
            <w:spacing w:line="480" w:lineRule="auto"/>
          </w:pPr>
        </w:pPrChange>
      </w:pPr>
      <w:del w:id="984" w:author="Matthew McBee" w:date="2019-12-04T10:37:00Z">
        <w:r w:rsidRPr="00602EB7" w:rsidDel="002434FE">
          <w:rPr>
            <w:b/>
          </w:rPr>
          <w:delText>Propensity Score Models</w:delText>
        </w:r>
      </w:del>
    </w:p>
    <w:p w14:paraId="2A930EE8" w14:textId="1C66A836" w:rsidR="004C75BC" w:rsidRPr="00DE36EF" w:rsidDel="002434FE" w:rsidRDefault="004C75BC" w:rsidP="002434FE">
      <w:pPr>
        <w:spacing w:line="480" w:lineRule="auto"/>
        <w:ind w:firstLine="720"/>
        <w:rPr>
          <w:del w:id="985" w:author="Matthew McBee" w:date="2019-12-04T10:37:00Z"/>
        </w:rPr>
        <w:pPrChange w:id="986" w:author="Matthew McBee" w:date="2019-12-04T10:37:00Z">
          <w:pPr>
            <w:spacing w:line="480" w:lineRule="auto"/>
          </w:pPr>
        </w:pPrChange>
      </w:pPr>
      <w:del w:id="987" w:author="Matthew McBee" w:date="2019-12-04T10:37:00Z">
        <w:r w:rsidRPr="00072E82" w:rsidDel="002434FE">
          <w:tab/>
          <w:delText xml:space="preserve">We fit a total of </w:delText>
        </w:r>
        <w:r w:rsidR="002A0B26" w:rsidDel="002434FE">
          <w:delText>36</w:delText>
        </w:r>
        <w:r w:rsidR="0046005B" w:rsidRPr="00072E82" w:rsidDel="002434FE">
          <w:delText xml:space="preserve"> </w:delText>
        </w:r>
        <w:r w:rsidRPr="00072E82" w:rsidDel="002434FE">
          <w:delText>different propensity score analysis models to the data. The models varied on the following dimensions:</w:delText>
        </w:r>
      </w:del>
    </w:p>
    <w:p w14:paraId="66AFA25C" w14:textId="30F88C8C" w:rsidR="004C75BC" w:rsidRPr="00D2098F" w:rsidDel="002434FE" w:rsidRDefault="004C75BC" w:rsidP="002434FE">
      <w:pPr>
        <w:spacing w:line="480" w:lineRule="auto"/>
        <w:ind w:firstLine="720"/>
        <w:rPr>
          <w:del w:id="988" w:author="Matthew McBee" w:date="2019-12-04T10:37:00Z"/>
        </w:rPr>
        <w:pPrChange w:id="989" w:author="Matthew McBee" w:date="2019-12-04T10:37:00Z">
          <w:pPr>
            <w:pStyle w:val="ListParagraph"/>
            <w:numPr>
              <w:numId w:val="6"/>
            </w:numPr>
            <w:spacing w:after="0" w:line="480" w:lineRule="auto"/>
            <w:ind w:hanging="360"/>
          </w:pPr>
        </w:pPrChange>
      </w:pPr>
      <w:del w:id="990" w:author="Matthew McBee" w:date="2019-12-04T10:37:00Z">
        <w:r w:rsidRPr="00D2098F" w:rsidDel="002434FE">
          <w:rPr>
            <w:b/>
          </w:rPr>
          <w:delText>Outcome</w:delText>
        </w:r>
        <w:r w:rsidRPr="00D2098F" w:rsidDel="002434FE">
          <w:delText>: raw versus standardized attention</w:delText>
        </w:r>
      </w:del>
    </w:p>
    <w:p w14:paraId="7AF49995" w14:textId="41106AAC" w:rsidR="004C75BC" w:rsidRPr="00D2098F" w:rsidDel="002434FE" w:rsidRDefault="004C75BC" w:rsidP="002434FE">
      <w:pPr>
        <w:spacing w:line="480" w:lineRule="auto"/>
        <w:ind w:firstLine="720"/>
        <w:rPr>
          <w:del w:id="991" w:author="Matthew McBee" w:date="2019-12-04T10:37:00Z"/>
        </w:rPr>
        <w:pPrChange w:id="992" w:author="Matthew McBee" w:date="2019-12-04T10:37:00Z">
          <w:pPr>
            <w:pStyle w:val="ListParagraph"/>
            <w:numPr>
              <w:numId w:val="6"/>
            </w:numPr>
            <w:spacing w:after="0" w:line="480" w:lineRule="auto"/>
            <w:ind w:hanging="360"/>
          </w:pPr>
        </w:pPrChange>
      </w:pPr>
      <w:del w:id="993" w:author="Matthew McBee" w:date="2019-12-04T10:37:00Z">
        <w:r w:rsidRPr="00D2098F" w:rsidDel="002434FE">
          <w:rPr>
            <w:b/>
          </w:rPr>
          <w:delText>Use of propensity scores</w:delText>
        </w:r>
        <w:r w:rsidRPr="00D2098F" w:rsidDel="002434FE">
          <w:delText>: weights versus stratified analysis</w:delText>
        </w:r>
      </w:del>
    </w:p>
    <w:p w14:paraId="14B4D421" w14:textId="383C84A5" w:rsidR="004C75BC" w:rsidRPr="00D2098F" w:rsidDel="002434FE" w:rsidRDefault="004C75BC" w:rsidP="002434FE">
      <w:pPr>
        <w:spacing w:line="480" w:lineRule="auto"/>
        <w:ind w:firstLine="720"/>
        <w:rPr>
          <w:del w:id="994" w:author="Matthew McBee" w:date="2019-12-04T10:37:00Z"/>
        </w:rPr>
        <w:pPrChange w:id="995" w:author="Matthew McBee" w:date="2019-12-04T10:37:00Z">
          <w:pPr>
            <w:pStyle w:val="ListParagraph"/>
            <w:numPr>
              <w:numId w:val="6"/>
            </w:numPr>
            <w:spacing w:after="0" w:line="480" w:lineRule="auto"/>
            <w:ind w:hanging="360"/>
          </w:pPr>
        </w:pPrChange>
      </w:pPr>
      <w:del w:id="996" w:author="Matthew McBee" w:date="2019-12-04T10:37:00Z">
        <w:r w:rsidRPr="00D2098F" w:rsidDel="002434FE">
          <w:rPr>
            <w:b/>
          </w:rPr>
          <w:delText xml:space="preserve">Age when TV use was measured: </w:delText>
        </w:r>
        <w:r w:rsidRPr="00D2098F" w:rsidDel="002434FE">
          <w:delText>1.5 versus 3</w:delText>
        </w:r>
        <w:r w:rsidR="00072E82" w:rsidDel="002434FE">
          <w:delText xml:space="preserve"> years</w:delText>
        </w:r>
      </w:del>
    </w:p>
    <w:p w14:paraId="783AB826" w14:textId="4AB44489" w:rsidR="004C75BC" w:rsidRPr="00D2098F" w:rsidDel="002434FE" w:rsidRDefault="004C75BC" w:rsidP="002434FE">
      <w:pPr>
        <w:spacing w:line="480" w:lineRule="auto"/>
        <w:ind w:firstLine="720"/>
        <w:rPr>
          <w:del w:id="997" w:author="Matthew McBee" w:date="2019-12-04T10:37:00Z"/>
        </w:rPr>
        <w:pPrChange w:id="998" w:author="Matthew McBee" w:date="2019-12-04T10:37:00Z">
          <w:pPr>
            <w:pStyle w:val="ListParagraph"/>
            <w:numPr>
              <w:numId w:val="6"/>
            </w:numPr>
            <w:spacing w:after="0" w:line="480" w:lineRule="auto"/>
            <w:ind w:hanging="360"/>
          </w:pPr>
        </w:pPrChange>
      </w:pPr>
      <w:del w:id="999" w:author="Matthew McBee" w:date="2019-12-04T10:37:00Z">
        <w:r w:rsidRPr="00D2098F" w:rsidDel="002434FE">
          <w:rPr>
            <w:b/>
          </w:rPr>
          <w:delText>Additional covariate adjustment:</w:delText>
        </w:r>
        <w:r w:rsidRPr="00D2098F" w:rsidDel="002434FE">
          <w:delText xml:space="preserve"> yes (“doubly robust”) versus no</w:delText>
        </w:r>
      </w:del>
    </w:p>
    <w:p w14:paraId="3BB28907" w14:textId="58ABD582" w:rsidR="004C75BC" w:rsidRPr="00D2098F" w:rsidDel="002434FE" w:rsidRDefault="004C75BC" w:rsidP="002434FE">
      <w:pPr>
        <w:spacing w:line="480" w:lineRule="auto"/>
        <w:ind w:firstLine="720"/>
        <w:rPr>
          <w:del w:id="1000" w:author="Matthew McBee" w:date="2019-12-04T10:37:00Z"/>
        </w:rPr>
        <w:pPrChange w:id="1001" w:author="Matthew McBee" w:date="2019-12-04T10:37:00Z">
          <w:pPr>
            <w:pStyle w:val="ListParagraph"/>
            <w:numPr>
              <w:numId w:val="6"/>
            </w:numPr>
            <w:spacing w:after="0" w:line="480" w:lineRule="auto"/>
            <w:ind w:hanging="360"/>
          </w:pPr>
        </w:pPrChange>
      </w:pPr>
      <w:del w:id="1002" w:author="Matthew McBee" w:date="2019-12-04T10:37:00Z">
        <w:r w:rsidRPr="00D2098F" w:rsidDel="002434FE">
          <w:rPr>
            <w:b/>
          </w:rPr>
          <w:delText>Causal effect estimand</w:delText>
        </w:r>
        <w:r w:rsidRPr="00D2098F" w:rsidDel="002434FE">
          <w:delText>: average treatment effect (ATE) versus average treatment effect for the treated (ATT)</w:delText>
        </w:r>
      </w:del>
    </w:p>
    <w:p w14:paraId="4B3FAA7C" w14:textId="2EC3907B" w:rsidR="004C75BC" w:rsidRPr="00D2098F" w:rsidDel="002434FE" w:rsidRDefault="004C75BC" w:rsidP="002434FE">
      <w:pPr>
        <w:spacing w:line="480" w:lineRule="auto"/>
        <w:ind w:firstLine="720"/>
        <w:rPr>
          <w:del w:id="1003" w:author="Matthew McBee" w:date="2019-12-04T10:37:00Z"/>
        </w:rPr>
        <w:pPrChange w:id="1004" w:author="Matthew McBee" w:date="2019-12-04T10:37:00Z">
          <w:pPr>
            <w:pStyle w:val="ListParagraph"/>
            <w:numPr>
              <w:numId w:val="6"/>
            </w:numPr>
            <w:spacing w:after="0" w:line="480" w:lineRule="auto"/>
            <w:ind w:hanging="360"/>
          </w:pPr>
        </w:pPrChange>
      </w:pPr>
      <w:del w:id="1005" w:author="Matthew McBee" w:date="2019-12-04T10:37:00Z">
        <w:r w:rsidRPr="00D2098F" w:rsidDel="002434FE">
          <w:rPr>
            <w:b/>
          </w:rPr>
          <w:delText>Cut</w:delText>
        </w:r>
        <w:r w:rsidR="00D6588E" w:rsidRPr="00D2098F" w:rsidDel="002434FE">
          <w:rPr>
            <w:b/>
          </w:rPr>
          <w:delText xml:space="preserve"> </w:delText>
        </w:r>
        <w:r w:rsidRPr="00D2098F" w:rsidDel="002434FE">
          <w:rPr>
            <w:b/>
          </w:rPr>
          <w:delText>points for defining high and low TV groups</w:delText>
        </w:r>
        <w:r w:rsidRPr="00D2098F" w:rsidDel="002434FE">
          <w:delText>: &lt; 20</w:delText>
        </w:r>
        <w:r w:rsidRPr="00D2098F" w:rsidDel="002434FE">
          <w:rPr>
            <w:vertAlign w:val="superscript"/>
          </w:rPr>
          <w:delText>th</w:delText>
        </w:r>
        <w:r w:rsidRPr="00D2098F" w:rsidDel="002434FE">
          <w:delText xml:space="preserve"> / &gt; 80</w:delText>
        </w:r>
        <w:r w:rsidRPr="00D2098F" w:rsidDel="002434FE">
          <w:rPr>
            <w:vertAlign w:val="superscript"/>
          </w:rPr>
          <w:delText>th</w:delText>
        </w:r>
        <w:r w:rsidRPr="00D2098F" w:rsidDel="002434FE">
          <w:delText xml:space="preserve"> percentiles versus median split</w:delText>
        </w:r>
      </w:del>
    </w:p>
    <w:p w14:paraId="647C21D3" w14:textId="3370AD11" w:rsidR="004C75BC" w:rsidDel="002434FE" w:rsidRDefault="001C6FA1" w:rsidP="002434FE">
      <w:pPr>
        <w:spacing w:line="480" w:lineRule="auto"/>
        <w:ind w:firstLine="720"/>
        <w:rPr>
          <w:del w:id="1006" w:author="Matthew McBee" w:date="2019-12-04T10:37:00Z"/>
        </w:rPr>
        <w:pPrChange w:id="1007" w:author="Matthew McBee" w:date="2019-12-04T10:37:00Z">
          <w:pPr>
            <w:spacing w:line="480" w:lineRule="auto"/>
            <w:ind w:firstLine="360"/>
          </w:pPr>
        </w:pPrChange>
      </w:pPr>
      <w:del w:id="1008" w:author="Matthew McBee" w:date="2019-12-04T10:37:00Z">
        <w:r w:rsidDel="002434FE">
          <w:delText xml:space="preserve">The stratified analyses could not estimate the ATT, could not incorporate additional post-stratification covariate adjustment, and could not incorporate sample weights. </w:delText>
        </w:r>
        <w:r w:rsidR="004C75BC" w:rsidDel="002434FE">
          <w:delText>Thus, there are a total of four stratification models, 2 (outcome) x 2 (TV age)</w:delText>
        </w:r>
        <w:r w:rsidR="00D25FB6" w:rsidDel="002434FE">
          <w:delText>,</w:delText>
        </w:r>
        <w:r w:rsidR="004C75BC" w:rsidDel="002434FE">
          <w:delText xml:space="preserve"> and </w:delText>
        </w:r>
        <w:r w:rsidR="002A0B26" w:rsidDel="002434FE">
          <w:delText>32</w:delText>
        </w:r>
        <w:r w:rsidR="00D06159" w:rsidDel="002434FE">
          <w:delText xml:space="preserve"> </w:delText>
        </w:r>
        <w:r w:rsidR="004C75BC" w:rsidDel="002434FE">
          <w:delText>models that use the propensity scores as inverse probability of treatment weights (IPTW; Guo &amp; Fraser, 2015): 2 (outcome) x 2 (TV age) x 2 (doubly robust) x  2 (estimand) x 2 (</w:delText>
        </w:r>
        <w:r w:rsidR="00864861" w:rsidDel="002434FE">
          <w:delText>cut point</w:delText>
        </w:r>
        <w:r w:rsidR="004C75BC" w:rsidDel="002434FE">
          <w:delText xml:space="preserve">s). The </w:delText>
        </w:r>
        <w:r w:rsidR="004C75BC" w:rsidDel="002434FE">
          <w:rPr>
            <w:i/>
          </w:rPr>
          <w:delText>R</w:delText>
        </w:r>
        <w:r w:rsidR="004C75BC" w:rsidDel="002434FE">
          <w:delText xml:space="preserve"> packages </w:delText>
        </w:r>
        <w:r w:rsidR="004C75BC" w:rsidRPr="0003674E" w:rsidDel="002434FE">
          <w:rPr>
            <w:i/>
          </w:rPr>
          <w:delText xml:space="preserve">twang </w:delText>
        </w:r>
        <w:r w:rsidR="00B44AC4" w:rsidDel="002434FE">
          <w:delText xml:space="preserve">v1.5 </w:delText>
        </w:r>
        <w:r w:rsidR="004C75BC" w:rsidRPr="0003674E" w:rsidDel="002434FE">
          <w:delText>(</w:delText>
        </w:r>
        <w:r w:rsidR="004C75BC" w:rsidRPr="0003674E" w:rsidDel="002434FE">
          <w:rPr>
            <w:i/>
          </w:rPr>
          <w:delText xml:space="preserve">Toolkit for Weighting and Analysis of Non-Equivalent Groups; </w:delText>
        </w:r>
        <w:r w:rsidR="004C75BC" w:rsidRPr="0003674E" w:rsidDel="002434FE">
          <w:delText xml:space="preserve">Ridgeway, McCaffrey, Morral, Griffin, &amp; Burgette, 2017) </w:delText>
        </w:r>
        <w:r w:rsidR="004C75BC" w:rsidDel="002434FE">
          <w:delText xml:space="preserve">and </w:delText>
        </w:r>
        <w:r w:rsidR="004C75BC" w:rsidDel="002434FE">
          <w:rPr>
            <w:i/>
          </w:rPr>
          <w:delText>survey</w:delText>
        </w:r>
        <w:r w:rsidR="004C75BC" w:rsidDel="002434FE">
          <w:delText xml:space="preserve"> v3.33 (Lumley, 2017) were used to fit the weighting models, while the </w:delText>
        </w:r>
        <w:r w:rsidR="004C75BC" w:rsidDel="002434FE">
          <w:rPr>
            <w:i/>
          </w:rPr>
          <w:delText xml:space="preserve">PSAgraphics </w:delText>
        </w:r>
        <w:r w:rsidR="004C75BC" w:rsidDel="002434FE">
          <w:delText>package v2.1.1 (</w:delText>
        </w:r>
        <w:r w:rsidR="004C75BC" w:rsidRPr="0003674E" w:rsidDel="002434FE">
          <w:delText>Helmreich</w:delText>
        </w:r>
        <w:r w:rsidR="004C75BC" w:rsidDel="002434FE">
          <w:delText xml:space="preserve"> </w:delText>
        </w:r>
        <w:r w:rsidR="004C75BC" w:rsidRPr="0003674E" w:rsidDel="002434FE">
          <w:delText>&amp; Pruzek</w:delText>
        </w:r>
        <w:r w:rsidR="004C75BC" w:rsidDel="002434FE">
          <w:delText>,</w:delText>
        </w:r>
        <w:r w:rsidR="004C75BC" w:rsidRPr="0003674E" w:rsidDel="002434FE">
          <w:delText xml:space="preserve"> 2009)</w:delText>
        </w:r>
        <w:r w:rsidR="004C75BC" w:rsidDel="002434FE">
          <w:delText xml:space="preserve"> was used to fit the stratification models. The </w:delText>
        </w:r>
        <w:r w:rsidR="004C75BC" w:rsidDel="002434FE">
          <w:rPr>
            <w:i/>
          </w:rPr>
          <w:delText>twang</w:delText>
        </w:r>
        <w:r w:rsidR="004C75BC" w:rsidDel="002434FE">
          <w:delText xml:space="preserve"> package use</w:delText>
        </w:r>
        <w:r w:rsidR="00367CA4" w:rsidDel="002434FE">
          <w:delText xml:space="preserve">s boosted classification trees </w:delText>
        </w:r>
        <w:r w:rsidR="004C75BC" w:rsidDel="002434FE">
          <w:delText>to estimate the propensity scores such that the covariate balance is optimized</w:delText>
        </w:r>
        <w:r w:rsidR="00B52A30" w:rsidDel="002434FE">
          <w:delText>,</w:delText>
        </w:r>
        <w:r w:rsidR="004C75BC" w:rsidDel="002434FE">
          <w:delText xml:space="preserve"> therefore slightly different sets of propensity scores were generated for our models estimating ATE versus ATT. </w:delText>
        </w:r>
      </w:del>
    </w:p>
    <w:p w14:paraId="092A8023" w14:textId="284AC5EF" w:rsidR="004C75BC" w:rsidDel="002434FE" w:rsidRDefault="00C846CA" w:rsidP="002434FE">
      <w:pPr>
        <w:spacing w:line="480" w:lineRule="auto"/>
        <w:ind w:firstLine="720"/>
        <w:rPr>
          <w:del w:id="1009" w:author="Matthew McBee" w:date="2019-12-04T10:37:00Z"/>
        </w:rPr>
        <w:pPrChange w:id="1010" w:author="Matthew McBee" w:date="2019-12-04T10:37:00Z">
          <w:pPr>
            <w:spacing w:line="480" w:lineRule="auto"/>
          </w:pPr>
        </w:pPrChange>
      </w:pPr>
      <w:del w:id="1011" w:author="Matthew McBee" w:date="2019-12-04T10:37:00Z">
        <w:r w:rsidDel="002434FE">
          <w:tab/>
        </w:r>
        <w:r w:rsidR="00EF6DE6" w:rsidDel="002434FE">
          <w:delText>We examined three pieces of diagnostic</w:delText>
        </w:r>
        <w:r w:rsidR="0015164E" w:rsidDel="002434FE">
          <w:delText xml:space="preserve"> information to detect possible problems with the propensity score models that could have resulted in erroneous results. We </w:delText>
        </w:r>
        <w:r w:rsidR="003B454B" w:rsidDel="002434FE">
          <w:delText>computed</w:delText>
        </w:r>
        <w:r w:rsidR="004C75BC" w:rsidDel="002434FE">
          <w:delText xml:space="preserve"> the model’s correct classification rate (“hit rate”)</w:delText>
        </w:r>
        <w:r w:rsidR="003B454B" w:rsidDel="002434FE">
          <w:delText xml:space="preserve"> in order to verify that the covariates were adequately related to TV use.</w:delText>
        </w:r>
        <w:r w:rsidR="004C75BC" w:rsidDel="002434FE">
          <w:delText xml:space="preserve"> Our models generated hit rates in the 77-82% range. </w:delText>
        </w:r>
        <w:r w:rsidDel="002434FE">
          <w:delText xml:space="preserve">We also examined the distribution of propensity scores for the low- and high-TV groups in order to determine whether adequate common support existed to justify proceeding with the analysis. </w:delText>
        </w:r>
        <w:r w:rsidR="00F71A45" w:rsidDel="002434FE">
          <w:delText xml:space="preserve">Figure 3 provides a typical example plot; the rest are presented on our project’s OSF page (Figures → Diagnostic: Propensity Score Distribution by Groups). </w:delText>
        </w:r>
        <w:r w:rsidDel="002434FE">
          <w:delText xml:space="preserve">Common support was evinced for all the models. We also examined balance statistics after applying the propensity scores to determine whether </w:delText>
        </w:r>
        <w:r w:rsidR="0050204D" w:rsidDel="002434FE">
          <w:delText>covariates were adequately balanced across groups.</w:delText>
        </w:r>
        <w:r w:rsidR="00103E35" w:rsidDel="002434FE">
          <w:delText xml:space="preserve"> These are presented on the project site in both textual and graphical form. </w:delText>
        </w:r>
      </w:del>
    </w:p>
    <w:p w14:paraId="777A63D4" w14:textId="212F29E5" w:rsidR="005D67D4" w:rsidDel="002434FE" w:rsidRDefault="002A3118" w:rsidP="002434FE">
      <w:pPr>
        <w:spacing w:line="480" w:lineRule="auto"/>
        <w:ind w:firstLine="720"/>
        <w:rPr>
          <w:del w:id="1012" w:author="Matthew McBee" w:date="2019-12-04T10:37:00Z"/>
        </w:rPr>
        <w:pPrChange w:id="1013" w:author="Matthew McBee" w:date="2019-12-04T10:37:00Z">
          <w:pPr>
            <w:spacing w:line="480" w:lineRule="auto"/>
            <w:ind w:firstLine="720"/>
          </w:pPr>
        </w:pPrChange>
      </w:pPr>
      <w:del w:id="1014" w:author="Matthew McBee" w:date="2019-12-04T10:37:00Z">
        <w:r w:rsidDel="002434FE">
          <w:delText xml:space="preserve">Figures </w:delText>
        </w:r>
        <w:r w:rsidR="00FD683E" w:rsidDel="002434FE">
          <w:delText>4</w:delText>
        </w:r>
        <w:r w:rsidDel="002434FE">
          <w:delText xml:space="preserve"> and </w:delText>
        </w:r>
        <w:r w:rsidR="00FD683E" w:rsidDel="002434FE">
          <w:delText>5</w:delText>
        </w:r>
        <w:r w:rsidR="004C75BC" w:rsidDel="002434FE">
          <w:delText xml:space="preserve"> display the relative influence of the covariates in the propensity score models; these display the strength of relationship between each variable and the model’s classification decisions. </w:delText>
        </w:r>
        <w:r w:rsidR="00310C4C" w:rsidDel="002434FE">
          <w:delText xml:space="preserve">Child age was a </w:delText>
        </w:r>
        <w:r w:rsidR="0086020B" w:rsidDel="002434FE">
          <w:delText xml:space="preserve">strong </w:delText>
        </w:r>
        <w:r w:rsidR="00310C4C" w:rsidDel="002434FE">
          <w:delText xml:space="preserve">predictor of high TV use, especially in the ~1.5 age group. Recall that due to the timing of data collection </w:delText>
        </w:r>
        <w:r w:rsidR="00025938" w:rsidDel="002434FE">
          <w:delText>waves, children’s age at the ~1.5 time point could actually range quite a bit</w:delText>
        </w:r>
        <w:r w:rsidR="0043273E" w:rsidDel="002434FE">
          <w:delText>.</w:delText>
        </w:r>
        <w:r w:rsidR="00025938" w:rsidDel="002434FE">
          <w:delText xml:space="preserve"> </w:delText>
        </w:r>
        <w:r w:rsidR="0043273E" w:rsidDel="002434FE">
          <w:delText>F</w:delText>
        </w:r>
        <w:r w:rsidR="0086020B" w:rsidDel="002434FE">
          <w:delText>inding that</w:delText>
        </w:r>
        <w:r w:rsidR="00025938" w:rsidDel="002434FE">
          <w:delText xml:space="preserve"> </w:delText>
        </w:r>
        <w:r w:rsidR="002967FB" w:rsidDel="002434FE">
          <w:delText xml:space="preserve">TV use increases sharply from early infancy to toddlerhood </w:delText>
        </w:r>
        <w:r w:rsidR="0086020B" w:rsidDel="002434FE">
          <w:delText xml:space="preserve">matches previous findings (Anand &amp; Krosnick, 2005; </w:delText>
        </w:r>
        <w:r w:rsidR="0086020B" w:rsidRPr="0086020B" w:rsidDel="002434FE">
          <w:delText xml:space="preserve">Duch, Fisher, Ensari, </w:delText>
        </w:r>
        <w:r w:rsidR="002967FB" w:rsidDel="002434FE">
          <w:delText xml:space="preserve">&amp; Harrington, </w:delText>
        </w:r>
        <w:r w:rsidR="0086020B" w:rsidRPr="0086020B" w:rsidDel="002434FE">
          <w:delText xml:space="preserve">2013). </w:delText>
        </w:r>
        <w:r w:rsidR="00025938" w:rsidDel="002434FE">
          <w:delText xml:space="preserve">Other </w:delText>
        </w:r>
        <w:r w:rsidR="004C75BC" w:rsidDel="002434FE">
          <w:delText xml:space="preserve">important predictors of TV use </w:delText>
        </w:r>
        <w:r w:rsidR="00025938" w:rsidDel="002434FE">
          <w:delText>in</w:delText>
        </w:r>
        <w:r w:rsidR="00A45E2C" w:rsidDel="002434FE">
          <w:delText xml:space="preserve"> both age </w:delText>
        </w:r>
        <w:r w:rsidR="00025938" w:rsidDel="002434FE">
          <w:delText>groups</w:delText>
        </w:r>
        <w:r w:rsidR="004C75BC" w:rsidDel="002434FE">
          <w:delText xml:space="preserve"> were maternal depression, the cognitive stimulation of the home, income, the emotional support</w:delText>
        </w:r>
        <w:r w:rsidR="00801A88" w:rsidDel="002434FE">
          <w:delText xml:space="preserve"> of the home, and maternal self-</w:delText>
        </w:r>
        <w:r w:rsidR="004C75BC" w:rsidDel="002434FE">
          <w:delText>esteem</w:delText>
        </w:r>
        <w:r w:rsidR="008244E9" w:rsidDel="002434FE">
          <w:delText>, which also match</w:delText>
        </w:r>
        <w:r w:rsidR="001569C0" w:rsidDel="002434FE">
          <w:delText>es</w:delText>
        </w:r>
        <w:r w:rsidR="008244E9" w:rsidDel="002434FE">
          <w:delText xml:space="preserve"> previous findings (</w:delText>
        </w:r>
        <w:r w:rsidR="009D7D08" w:rsidRPr="00D2098F" w:rsidDel="002434FE">
          <w:delText xml:space="preserve">Anand &amp; Krosnick, 2005; Certain &amp; Kahn, 2002; </w:delText>
        </w:r>
        <w:r w:rsidR="001F6F8D" w:rsidRPr="00D2098F" w:rsidDel="002434FE">
          <w:delText>Vaala &amp; Hornik, 2014;</w:delText>
        </w:r>
        <w:r w:rsidR="00516A90" w:rsidRPr="00D2098F" w:rsidDel="002434FE">
          <w:delText xml:space="preserve"> </w:delText>
        </w:r>
        <w:r w:rsidR="001F6F8D" w:rsidRPr="00D2098F" w:rsidDel="002434FE">
          <w:delText>V</w:delText>
        </w:r>
        <w:r w:rsidR="009D7D08" w:rsidRPr="00D2098F" w:rsidDel="002434FE">
          <w:delText>andewater et al., 2007).</w:delText>
        </w:r>
        <w:r w:rsidR="00516A90" w:rsidDel="002434FE">
          <w:delText xml:space="preserve"> </w:delText>
        </w:r>
        <w:r w:rsidR="006401D8" w:rsidDel="002434FE">
          <w:delText>Confirming our suspicions</w:delText>
        </w:r>
        <w:r w:rsidR="008244E9" w:rsidDel="002434FE">
          <w:delText>, temperament was</w:delText>
        </w:r>
        <w:r w:rsidR="006401D8" w:rsidDel="002434FE">
          <w:delText xml:space="preserve"> also</w:delText>
        </w:r>
        <w:r w:rsidR="008244E9" w:rsidDel="002434FE">
          <w:delText xml:space="preserve"> predictive </w:delText>
        </w:r>
        <w:r w:rsidR="006401D8" w:rsidDel="002434FE">
          <w:delText xml:space="preserve">of </w:delText>
        </w:r>
        <w:r w:rsidR="008244E9" w:rsidDel="002434FE">
          <w:delText>TV use in this data set, falling in the moderate range, comparable to parent education level and child BMI.</w:delText>
        </w:r>
        <w:r w:rsidR="00C66DC5" w:rsidDel="002434FE">
          <w:delText xml:space="preserve">  A follow-up simple linear regression of TV at age 3 on temperament revealed a statistically significant relationship, b = </w:delText>
        </w:r>
        <w:r w:rsidR="00C66DC5" w:rsidRPr="00971A67" w:rsidDel="002434FE">
          <w:delText>0.48</w:delText>
        </w:r>
        <w:r w:rsidR="00C66DC5" w:rsidDel="002434FE">
          <w:delText>4 (</w:delText>
        </w:r>
        <w:r w:rsidR="00C66DC5" w:rsidRPr="00971A67" w:rsidDel="002434FE">
          <w:delText>0.103</w:delText>
        </w:r>
        <w:r w:rsidR="00C66DC5" w:rsidDel="002434FE">
          <w:delText xml:space="preserve">), </w:delText>
        </w:r>
        <w:r w:rsidR="00C66DC5" w:rsidDel="002434FE">
          <w:rPr>
            <w:i/>
          </w:rPr>
          <w:delText>p</w:delText>
        </w:r>
        <w:r w:rsidR="00C66DC5" w:rsidDel="002434FE">
          <w:delText xml:space="preserve"> &lt; .001.  However, the model R</w:delText>
        </w:r>
        <w:r w:rsidR="00C66DC5" w:rsidRPr="00117F67" w:rsidDel="002434FE">
          <w:rPr>
            <w:vertAlign w:val="superscript"/>
          </w:rPr>
          <w:delText>2</w:delText>
        </w:r>
        <w:r w:rsidR="00C66DC5" w:rsidDel="002434FE">
          <w:delText xml:space="preserve"> was only .011. </w:delText>
        </w:r>
      </w:del>
    </w:p>
    <w:p w14:paraId="23366FF6" w14:textId="7C862909" w:rsidR="004C75BC" w:rsidDel="002434FE" w:rsidRDefault="004C75BC" w:rsidP="002434FE">
      <w:pPr>
        <w:spacing w:line="480" w:lineRule="auto"/>
        <w:ind w:firstLine="720"/>
        <w:rPr>
          <w:del w:id="1015" w:author="Matthew McBee" w:date="2019-12-04T10:37:00Z"/>
        </w:rPr>
        <w:pPrChange w:id="1016" w:author="Matthew McBee" w:date="2019-12-04T10:37:00Z">
          <w:pPr>
            <w:spacing w:line="480" w:lineRule="auto"/>
            <w:ind w:firstLine="720"/>
          </w:pPr>
        </w:pPrChange>
      </w:pPr>
      <w:del w:id="1017" w:author="Matthew McBee" w:date="2019-12-04T10:37:00Z">
        <w:r w:rsidDel="002434FE">
          <w:delText>We also examined plots of the covariate imbalance before and after applying the propensity scores in order to ensure that the models produced adequate balance</w:delText>
        </w:r>
        <w:r w:rsidR="00380D99" w:rsidDel="002434FE">
          <w:delText xml:space="preserve"> (available on the OSF page).  </w:delText>
        </w:r>
        <w:r w:rsidDel="002434FE">
          <w:delText>The</w:delText>
        </w:r>
        <w:r w:rsidR="006E5E14" w:rsidDel="002434FE">
          <w:delText>se</w:delText>
        </w:r>
        <w:r w:rsidDel="002434FE">
          <w:delText xml:space="preserve"> plots illustrate that nearly all covariate imbalance was reduced to </w:delText>
        </w:r>
        <w:r w:rsidDel="002434FE">
          <w:rPr>
            <w:i/>
          </w:rPr>
          <w:delText>d</w:delText>
        </w:r>
        <w:r w:rsidR="006E5E14" w:rsidDel="002434FE">
          <w:rPr>
            <w:i/>
          </w:rPr>
          <w:delText xml:space="preserve"> </w:delText>
        </w:r>
        <w:r w:rsidRPr="002E73AF" w:rsidDel="002434FE">
          <w:delText>=</w:delText>
        </w:r>
        <w:r w:rsidR="006E5E14" w:rsidDel="002434FE">
          <w:delText xml:space="preserve"> </w:delText>
        </w:r>
        <w:r w:rsidRPr="002E73AF" w:rsidDel="002434FE">
          <w:delText>0.2</w:delText>
        </w:r>
        <w:r w:rsidDel="002434FE">
          <w:delText xml:space="preserve"> or smaller when TV was measured at age ~1.5, and to </w:delText>
        </w:r>
        <w:r w:rsidDel="002434FE">
          <w:rPr>
            <w:i/>
          </w:rPr>
          <w:delText>d</w:delText>
        </w:r>
        <w:r w:rsidR="006E5E14" w:rsidDel="002434FE">
          <w:rPr>
            <w:i/>
          </w:rPr>
          <w:delText xml:space="preserve"> </w:delText>
        </w:r>
        <w:r w:rsidDel="002434FE">
          <w:delText>=</w:delText>
        </w:r>
        <w:r w:rsidR="006E5E14" w:rsidDel="002434FE">
          <w:delText xml:space="preserve"> </w:delText>
        </w:r>
        <w:r w:rsidDel="002434FE">
          <w:delText>0.1 or smaller when TV was measured at age ~3.</w:delText>
        </w:r>
        <w:r w:rsidRPr="0003674E" w:rsidDel="002434FE">
          <w:delText xml:space="preserve"> </w:delText>
        </w:r>
      </w:del>
    </w:p>
    <w:p w14:paraId="7A71EEB4" w14:textId="34C58E72" w:rsidR="004C75BC" w:rsidDel="002434FE" w:rsidRDefault="004C75BC" w:rsidP="002434FE">
      <w:pPr>
        <w:spacing w:line="480" w:lineRule="auto"/>
        <w:ind w:firstLine="720"/>
        <w:rPr>
          <w:del w:id="1018" w:author="Matthew McBee" w:date="2019-12-04T10:37:00Z"/>
        </w:rPr>
        <w:pPrChange w:id="1019" w:author="Matthew McBee" w:date="2019-12-04T10:37:00Z">
          <w:pPr>
            <w:spacing w:line="480" w:lineRule="auto"/>
            <w:ind w:firstLine="720"/>
          </w:pPr>
        </w:pPrChange>
      </w:pPr>
      <w:del w:id="1020" w:author="Matthew McBee" w:date="2019-12-04T10:37:00Z">
        <w:r w:rsidDel="002434FE">
          <w:delText>In the stratified propensity score models, we created five strata based on the quantiles of the marginal distribution of propensity scores. Therefore</w:delText>
        </w:r>
        <w:r w:rsidR="005F6ADD" w:rsidDel="002434FE">
          <w:delText>,</w:delText>
        </w:r>
        <w:r w:rsidDel="002434FE">
          <w:delText xml:space="preserve"> each stratum encompassed equal sample sizes. The stratum boundaries for TV at age ~1.5 were located at the 26</w:delText>
        </w:r>
        <w:r w:rsidRPr="0036332A" w:rsidDel="002434FE">
          <w:rPr>
            <w:vertAlign w:val="superscript"/>
          </w:rPr>
          <w:delText>th</w:delText>
        </w:r>
        <w:r w:rsidDel="002434FE">
          <w:delText>,</w:delText>
        </w:r>
        <w:r w:rsidRPr="0036332A" w:rsidDel="002434FE">
          <w:delText xml:space="preserve"> </w:delText>
        </w:r>
        <w:r w:rsidDel="002434FE">
          <w:delText>38</w:delText>
        </w:r>
        <w:r w:rsidRPr="001877B0" w:rsidDel="002434FE">
          <w:rPr>
            <w:vertAlign w:val="superscript"/>
          </w:rPr>
          <w:delText>th</w:delText>
        </w:r>
        <w:r w:rsidDel="002434FE">
          <w:delText>,</w:delText>
        </w:r>
        <w:r w:rsidRPr="0036332A" w:rsidDel="002434FE">
          <w:delText xml:space="preserve"> </w:delText>
        </w:r>
        <w:r w:rsidDel="002434FE">
          <w:delText>50</w:delText>
        </w:r>
        <w:r w:rsidRPr="001877B0" w:rsidDel="002434FE">
          <w:rPr>
            <w:vertAlign w:val="superscript"/>
          </w:rPr>
          <w:delText>th</w:delText>
        </w:r>
        <w:r w:rsidDel="002434FE">
          <w:delText>, and</w:delText>
        </w:r>
        <w:r w:rsidRPr="0036332A" w:rsidDel="002434FE">
          <w:delText xml:space="preserve"> </w:delText>
        </w:r>
        <w:r w:rsidDel="002434FE">
          <w:delText>62</w:delText>
        </w:r>
        <w:r w:rsidRPr="001877B0" w:rsidDel="002434FE">
          <w:rPr>
            <w:vertAlign w:val="superscript"/>
          </w:rPr>
          <w:delText>nd</w:delText>
        </w:r>
        <w:r w:rsidDel="002434FE">
          <w:delText xml:space="preserve"> percentiles. The boundaries for TV at age ~3 were located at the 40</w:delText>
        </w:r>
        <w:r w:rsidRPr="000F7403" w:rsidDel="002434FE">
          <w:rPr>
            <w:vertAlign w:val="superscript"/>
          </w:rPr>
          <w:delText>th</w:delText>
        </w:r>
        <w:r w:rsidDel="002434FE">
          <w:delText>, 46</w:delText>
        </w:r>
        <w:r w:rsidRPr="000F7403" w:rsidDel="002434FE">
          <w:rPr>
            <w:vertAlign w:val="superscript"/>
          </w:rPr>
          <w:delText>th</w:delText>
        </w:r>
        <w:r w:rsidDel="002434FE">
          <w:delText>, 51</w:delText>
        </w:r>
        <w:r w:rsidRPr="000F7403" w:rsidDel="002434FE">
          <w:rPr>
            <w:vertAlign w:val="superscript"/>
          </w:rPr>
          <w:delText>st</w:delText>
        </w:r>
        <w:r w:rsidDel="002434FE">
          <w:delText>, and 58</w:delText>
        </w:r>
        <w:r w:rsidRPr="000F7403" w:rsidDel="002434FE">
          <w:rPr>
            <w:vertAlign w:val="superscript"/>
          </w:rPr>
          <w:delText>th</w:delText>
        </w:r>
        <w:r w:rsidRPr="000F7403" w:rsidDel="002434FE">
          <w:delText xml:space="preserve"> </w:delText>
        </w:r>
        <w:r w:rsidDel="002434FE">
          <w:delText xml:space="preserve">percentiles. </w:delText>
        </w:r>
        <w:r w:rsidR="00311E0F" w:rsidDel="002434FE">
          <w:delText xml:space="preserve">Figures 6 and 7 display covariate balance for continuous and categorical variables for the stratified propensity score models. In all cases, we deemed the achieved covariate balance to be acceptable.  </w:delText>
        </w:r>
        <w:r w:rsidDel="002434FE">
          <w:delText>In all cases, we deemed the achieved covariate balance to be acceptable.</w:delText>
        </w:r>
      </w:del>
    </w:p>
    <w:p w14:paraId="405E804F" w14:textId="18506BBC" w:rsidR="004C75BC" w:rsidDel="002434FE" w:rsidRDefault="004C75BC" w:rsidP="002434FE">
      <w:pPr>
        <w:spacing w:line="480" w:lineRule="auto"/>
        <w:ind w:firstLine="720"/>
        <w:rPr>
          <w:del w:id="1021" w:author="Matthew McBee" w:date="2019-12-04T10:37:00Z"/>
        </w:rPr>
        <w:pPrChange w:id="1022" w:author="Matthew McBee" w:date="2019-12-04T10:37:00Z">
          <w:pPr>
            <w:spacing w:line="480" w:lineRule="auto"/>
          </w:pPr>
        </w:pPrChange>
      </w:pPr>
      <w:del w:id="1023" w:author="Matthew McBee" w:date="2019-12-04T10:37:00Z">
        <w:r w:rsidDel="002434FE">
          <w:tab/>
        </w:r>
        <w:r w:rsidDel="002434FE">
          <w:rPr>
            <w:b/>
          </w:rPr>
          <w:delText>Linear regression models</w:delText>
        </w:r>
        <w:r w:rsidDel="002434FE">
          <w:delText xml:space="preserve">. </w:delText>
        </w:r>
        <w:r w:rsidR="00367CA4" w:rsidDel="002434FE">
          <w:delText>Next, we ran a series of linear regression models predicting attention outcomes from early TV watching.</w:delText>
        </w:r>
        <w:r w:rsidR="00516A90" w:rsidDel="002434FE">
          <w:delText xml:space="preserve"> </w:delText>
        </w:r>
        <w:r w:rsidRPr="0003674E" w:rsidDel="002434FE">
          <w:delText xml:space="preserve">Due to missing data on many </w:delText>
        </w:r>
        <w:r w:rsidDel="002434FE">
          <w:delText>variables</w:delText>
        </w:r>
        <w:r w:rsidRPr="0003674E" w:rsidDel="002434FE">
          <w:delText xml:space="preserve">, listwise deletion would have resulted in an analysis based on only </w:delText>
        </w:r>
        <w:r w:rsidDel="002434FE">
          <w:delText xml:space="preserve">about </w:delText>
        </w:r>
        <w:r w:rsidRPr="0003674E" w:rsidDel="002434FE">
          <w:delText>40%</w:delText>
        </w:r>
        <w:r w:rsidDel="002434FE">
          <w:delText xml:space="preserve"> of the sample</w:delText>
        </w:r>
        <w:r w:rsidRPr="0003674E" w:rsidDel="002434FE">
          <w:delText xml:space="preserve">. We therefore employed multiple imputation via chained equations (MICE) via the </w:delText>
        </w:r>
        <w:r w:rsidRPr="0003674E" w:rsidDel="002434FE">
          <w:rPr>
            <w:i/>
          </w:rPr>
          <w:delText>mice</w:delText>
        </w:r>
        <w:r w:rsidRPr="0003674E" w:rsidDel="002434FE">
          <w:delText xml:space="preserve"> package (van Buuren &amp; Groothuis-Oudshoorn, 2011) to construct multiply-imputed datasets. </w:delText>
        </w:r>
        <w:r w:rsidR="00133B03" w:rsidRPr="0003674E" w:rsidDel="002434FE">
          <w:delText xml:space="preserve">The advantage of MICE over classical implementations of multiple imputation is that MICE allows each variable to follow its own distribution rather than assuming that the entire data matrix is multivariate normal. </w:delText>
        </w:r>
        <w:r w:rsidRPr="0003674E" w:rsidDel="002434FE">
          <w:delTex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delText>
        </w:r>
      </w:del>
    </w:p>
    <w:p w14:paraId="046D23A8" w14:textId="36B2EF74" w:rsidR="004C75BC" w:rsidDel="002434FE" w:rsidRDefault="004C75BC" w:rsidP="002434FE">
      <w:pPr>
        <w:spacing w:line="480" w:lineRule="auto"/>
        <w:ind w:firstLine="720"/>
        <w:rPr>
          <w:del w:id="1024" w:author="Matthew McBee" w:date="2019-12-04T10:37:00Z"/>
        </w:rPr>
        <w:pPrChange w:id="1025" w:author="Matthew McBee" w:date="2019-12-04T10:37:00Z">
          <w:pPr>
            <w:spacing w:line="480" w:lineRule="auto"/>
          </w:pPr>
        </w:pPrChange>
      </w:pPr>
      <w:del w:id="1026" w:author="Matthew McBee" w:date="2019-12-04T10:37:00Z">
        <w:r w:rsidDel="002434FE">
          <w:tab/>
          <w:delTex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delText>
        </w:r>
        <w:r w:rsidR="00D06159" w:rsidDel="002434FE">
          <w:delText xml:space="preserve"> using the 20</w:delText>
        </w:r>
        <w:r w:rsidR="00D06159" w:rsidRPr="00D2098F" w:rsidDel="002434FE">
          <w:rPr>
            <w:vertAlign w:val="superscript"/>
          </w:rPr>
          <w:delText>th</w:delText>
        </w:r>
        <w:r w:rsidR="00D06159" w:rsidDel="002434FE">
          <w:delText xml:space="preserve"> percentile / 80</w:delText>
        </w:r>
        <w:r w:rsidR="00D06159" w:rsidRPr="00D2098F" w:rsidDel="002434FE">
          <w:rPr>
            <w:vertAlign w:val="superscript"/>
          </w:rPr>
          <w:delText>th</w:delText>
        </w:r>
        <w:r w:rsidR="00D06159" w:rsidDel="002434FE">
          <w:delText xml:space="preserve"> percentile cut points</w:delText>
        </w:r>
        <w:r w:rsidDel="002434FE">
          <w:delText>. Complete regression tables may be found on our OSF page.</w:delText>
        </w:r>
      </w:del>
    </w:p>
    <w:p w14:paraId="69FD860C" w14:textId="0401A925" w:rsidR="004C75BC" w:rsidDel="002434FE" w:rsidRDefault="00C36F2D" w:rsidP="002434FE">
      <w:pPr>
        <w:spacing w:line="480" w:lineRule="auto"/>
        <w:ind w:firstLine="720"/>
        <w:rPr>
          <w:del w:id="1027" w:author="Matthew McBee" w:date="2019-12-04T10:37:00Z"/>
        </w:rPr>
        <w:pPrChange w:id="1028" w:author="Matthew McBee" w:date="2019-12-04T10:37:00Z">
          <w:pPr>
            <w:spacing w:line="480" w:lineRule="auto"/>
          </w:pPr>
        </w:pPrChange>
      </w:pPr>
      <w:del w:id="1029" w:author="Matthew McBee" w:date="2019-12-04T10:37:00Z">
        <w:r w:rsidDel="002434FE">
          <w:tab/>
          <w:delText xml:space="preserve">Figures </w:delText>
        </w:r>
        <w:r w:rsidR="006F7199" w:rsidDel="002434FE">
          <w:delText>8</w:delText>
        </w:r>
        <w:r w:rsidDel="002434FE">
          <w:delText xml:space="preserve"> and </w:delText>
        </w:r>
        <w:r w:rsidR="006F7199" w:rsidDel="002434FE">
          <w:delText>9</w:delText>
        </w:r>
        <w:r w:rsidR="004C75BC" w:rsidDel="002434FE">
          <w:delText xml:space="preserve"> summarize the results of these propensity score and linear regression analyses for the within-sex standardized attention and the raw attention scores, respectively. The 95% confidence intervals for </w:delText>
        </w:r>
        <w:r w:rsidR="00245701" w:rsidDel="002434FE">
          <w:delText>36</w:delText>
        </w:r>
        <w:r w:rsidR="001803FF" w:rsidDel="002434FE">
          <w:delText xml:space="preserve"> out of </w:delText>
        </w:r>
        <w:r w:rsidR="00245701" w:rsidDel="002434FE">
          <w:delText>40</w:delText>
        </w:r>
        <w:r w:rsidR="001803FF" w:rsidDel="002434FE">
          <w:delText xml:space="preserve"> models contain zero</w:delText>
        </w:r>
        <w:r w:rsidR="004C75BC" w:rsidDel="002434FE">
          <w:delText xml:space="preserve">. Therefore, </w:delText>
        </w:r>
        <w:r w:rsidR="001803FF" w:rsidDel="002434FE">
          <w:delText xml:space="preserve">only four of </w:delText>
        </w:r>
        <w:r w:rsidR="003D3125" w:rsidDel="002434FE">
          <w:delText>40</w:delText>
        </w:r>
        <w:r w:rsidR="001803FF" w:rsidDel="002434FE">
          <w:delText xml:space="preserve"> </w:delText>
        </w:r>
        <w:r w:rsidR="004C75BC" w:rsidDel="002434FE">
          <w:delText xml:space="preserve">versions of the analysis reject the null hypothesis that early childhood TV use is associated with attention at the conventional </w:delText>
        </w:r>
        <m:oMath>
          <m:r>
            <w:rPr>
              <w:rFonts w:ascii="Cambria Math" w:hAnsi="Cambria Math"/>
            </w:rPr>
            <m:t>α=.05</m:t>
          </m:r>
        </m:oMath>
        <w:r w:rsidR="004C75BC" w:rsidDel="002434FE">
          <w:delText xml:space="preserve"> level of significance. Further, it is clear from the figures that</w:delText>
        </w:r>
        <w:r w:rsidR="001803FF" w:rsidDel="002434FE">
          <w:delText xml:space="preserve"> even the </w:delText>
        </w:r>
        <w:r w:rsidR="004C75BC" w:rsidDel="002434FE">
          <w:delText xml:space="preserve">estimated effect sizes </w:delText>
        </w:r>
        <w:r w:rsidDel="002434FE">
          <w:delText xml:space="preserve">that are statistically significant </w:delText>
        </w:r>
        <w:r w:rsidR="004C75BC" w:rsidDel="002434FE">
          <w:delText>are miniscule.</w:delText>
        </w:r>
      </w:del>
    </w:p>
    <w:p w14:paraId="14F9449B" w14:textId="5D0BFCFE" w:rsidR="00F00219" w:rsidDel="002434FE" w:rsidRDefault="004C75BC" w:rsidP="002434FE">
      <w:pPr>
        <w:spacing w:line="480" w:lineRule="auto"/>
        <w:ind w:firstLine="720"/>
        <w:rPr>
          <w:del w:id="1030" w:author="Matthew McBee" w:date="2019-12-04T10:37:00Z"/>
        </w:rPr>
        <w:pPrChange w:id="1031" w:author="Matthew McBee" w:date="2019-12-04T10:37:00Z">
          <w:pPr>
            <w:spacing w:line="480" w:lineRule="auto"/>
            <w:ind w:firstLine="720"/>
          </w:pPr>
        </w:pPrChange>
      </w:pPr>
      <w:del w:id="1032" w:author="Matthew McBee" w:date="2019-12-04T10:37:00Z">
        <w:r w:rsidDel="002434FE">
          <w:rPr>
            <w:b/>
          </w:rPr>
          <w:delText>Logistic regression.</w:delText>
        </w:r>
        <w:r w:rsidDel="002434FE">
          <w:delText xml:space="preserve"> As previously discussed, </w:delText>
        </w:r>
        <w:r w:rsidR="00C40C5C" w:rsidDel="002434FE">
          <w:delText>it is inappropriate</w:delText>
        </w:r>
        <w:r w:rsidDel="002434FE">
          <w:delTex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delText>
        </w:r>
        <w:r w:rsidR="009E2E6C" w:rsidDel="002434FE">
          <w:delText xml:space="preserve">sults are summarized in Figure </w:delText>
        </w:r>
        <w:r w:rsidR="00CD36C7" w:rsidDel="002434FE">
          <w:delText>10</w:delText>
        </w:r>
        <w:r w:rsidR="00E26894" w:rsidDel="002434FE">
          <w:delText>.</w:delText>
        </w:r>
      </w:del>
    </w:p>
    <w:p w14:paraId="7AAB830E" w14:textId="442F274E" w:rsidR="00567B11" w:rsidDel="00CC4DA2" w:rsidRDefault="004C75BC" w:rsidP="002434FE">
      <w:pPr>
        <w:spacing w:line="480" w:lineRule="auto"/>
        <w:ind w:firstLine="720"/>
        <w:rPr>
          <w:del w:id="1033" w:author="Matthew McBee" w:date="2019-12-06T16:18:00Z"/>
        </w:rPr>
      </w:pPr>
      <w:del w:id="1034" w:author="Matthew McBee" w:date="2019-12-04T10:37:00Z">
        <w:r w:rsidDel="002434FE">
          <w:delText xml:space="preserve">As shown in the figure, the results of the logistic regression analysis are highly sensitive to the choice of </w:delText>
        </w:r>
        <w:r w:rsidR="00864861" w:rsidDel="002434FE">
          <w:delText>cut point</w:delText>
        </w:r>
        <w:r w:rsidDel="002434FE">
          <w:delText xml:space="preserve">. Statistically significant (though quite imprecise) estimates of the relationship between TV (at age ~3) and attention emerge for </w:delText>
        </w:r>
        <w:r w:rsidR="00864861" w:rsidDel="002434FE">
          <w:delText>cut point</w:delText>
        </w:r>
        <w:r w:rsidDel="002434FE">
          <w:delText xml:space="preserve">s of </w:delText>
        </w:r>
        <w:r w:rsidR="00C40C5C" w:rsidDel="002434FE">
          <w:delText>123 or 124, with the remainder non-significant.</w:delText>
        </w:r>
        <w:r w:rsidDel="002434FE">
          <w:delText xml:space="preserve"> All of the confidence intervals for TV measured at age ~1.5 correspond with non-significant hypothesis test results as they include an odds ratio of 1.0.</w:delText>
        </w:r>
      </w:del>
    </w:p>
    <w:p w14:paraId="42F67EA9" w14:textId="77777777" w:rsidR="004C75BC" w:rsidRDefault="004C75BC" w:rsidP="00CC4DA2">
      <w:pPr>
        <w:spacing w:line="480" w:lineRule="auto"/>
        <w:ind w:firstLine="720"/>
        <w:jc w:val="center"/>
        <w:rPr>
          <w:b/>
        </w:rPr>
        <w:pPrChange w:id="1035" w:author="Matthew McBee" w:date="2019-12-06T16:18:00Z">
          <w:pPr>
            <w:spacing w:line="480" w:lineRule="auto"/>
            <w:jc w:val="center"/>
          </w:pPr>
        </w:pPrChange>
      </w:pPr>
      <w:r>
        <w:rPr>
          <w:b/>
        </w:rPr>
        <w:t>Discussion</w:t>
      </w:r>
    </w:p>
    <w:p w14:paraId="18D42090" w14:textId="531A7B47"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del w:id="1036" w:author="Matthew McBee" w:date="2019-12-06T16:20:00Z">
        <w:r w:rsidR="00E943D9" w:rsidDel="00CC4DA2">
          <w:delText>As only 6 out of 82 analyses suggested a causal relationship, all with tiny effect sizes, we</w:delText>
        </w:r>
        <w:r w:rsidR="00885137" w:rsidDel="00CC4DA2">
          <w:delText xml:space="preserve"> </w:delText>
        </w:r>
        <w:r w:rsidR="00E943D9" w:rsidDel="00CC4DA2">
          <w:delText>assert that</w:delText>
        </w:r>
        <w:r w:rsidR="00885137" w:rsidDel="00CC4DA2">
          <w:delText xml:space="preserve"> </w:delText>
        </w:r>
        <w:r w:rsidR="00DA227F" w:rsidDel="00CC4DA2">
          <w:delText xml:space="preserve">the claim </w:delText>
        </w:r>
        <w:r w:rsidR="00E943D9" w:rsidDel="00CC4DA2">
          <w:delText>is</w:delText>
        </w:r>
        <w:r w:rsidR="00DA227F" w:rsidDel="00CC4DA2">
          <w:delText xml:space="preserve"> highly model</w:delText>
        </w:r>
        <w:r w:rsidR="00C03356" w:rsidDel="00CC4DA2">
          <w:delText>-</w:delText>
        </w:r>
        <w:r w:rsidR="00DA227F" w:rsidDel="00CC4DA2">
          <w:delText>dependent.</w:delText>
        </w:r>
        <w:r w:rsidR="00BB3206" w:rsidDel="00CC4DA2">
          <w:delText xml:space="preserve"> </w:delText>
        </w:r>
      </w:del>
      <w:ins w:id="1037" w:author="Matthew McBee" w:date="2019-12-06T16:20:00Z">
        <w:r w:rsidR="00CC4DA2">
          <w:t xml:space="preserve">In this case, most modeling approaches </w:t>
        </w:r>
      </w:ins>
      <w:ins w:id="1038" w:author="Matthew McBee" w:date="2019-12-06T16:21:00Z">
        <w:r w:rsidR="00CC4DA2">
          <w:t>lead to non-significance</w:t>
        </w:r>
      </w:ins>
      <w:ins w:id="1039" w:author="Matthew McBee" w:date="2019-12-06T16:22:00Z">
        <w:r w:rsidR="00CC4DA2">
          <w:t xml:space="preserve">; </w:t>
        </w:r>
      </w:ins>
      <w:ins w:id="1040" w:author="Matthew McBee" w:date="2019-12-06T16:23:00Z">
        <w:r w:rsidR="00B630AB">
          <w:t xml:space="preserve">achieving </w:t>
        </w:r>
      </w:ins>
      <w:ins w:id="1041" w:author="Matthew McBee" w:date="2019-12-06T16:22:00Z">
        <w:r w:rsidR="00CC4DA2">
          <w:t xml:space="preserve">statistical significance </w:t>
        </w:r>
      </w:ins>
      <w:ins w:id="1042" w:author="Matthew McBee" w:date="2019-12-06T16:23:00Z">
        <w:r w:rsidR="00B630AB">
          <w:t>is highly model dependent. The finding of significant harm of TV use on attention developm</w:t>
        </w:r>
      </w:ins>
      <w:ins w:id="1043" w:author="Matthew McBee" w:date="2019-12-06T16:24:00Z">
        <w:r w:rsidR="00B630AB">
          <w:t>ent is not a robust one.</w:t>
        </w:r>
      </w:ins>
    </w:p>
    <w:p w14:paraId="3F9D7FFD" w14:textId="131C2DD9" w:rsidR="007765A6" w:rsidRDefault="007765A6" w:rsidP="00471727">
      <w:pPr>
        <w:spacing w:line="480" w:lineRule="auto"/>
        <w:ind w:firstLine="720"/>
        <w:rPr>
          <w:ins w:id="1044" w:author="Matthew McBee" w:date="2019-12-09T14:30:00Z"/>
        </w:rPr>
      </w:pPr>
      <w:del w:id="1045" w:author="Matthew McBee" w:date="2019-12-09T14:20:00Z">
        <w:r w:rsidDel="00954E28">
          <w:delText>Indeed, starting with the</w:delText>
        </w:r>
      </w:del>
      <w:ins w:id="1046" w:author="Matthew McBee" w:date="2019-12-09T14:20:00Z">
        <w:r w:rsidR="00954E28">
          <w:t>The</w:t>
        </w:r>
      </w:ins>
      <w:r>
        <w:t xml:space="preserve"> most straightforward method of visualizing the relationship </w:t>
      </w:r>
      <w:del w:id="1047" w:author="Matthew McBee" w:date="2019-12-09T22:28:00Z">
        <w:r w:rsidDel="003453CF">
          <w:delText>--</w:delText>
        </w:r>
      </w:del>
      <w:ins w:id="1048" w:author="Matthew McBee" w:date="2019-12-09T22:28:00Z">
        <w:r w:rsidR="003453CF">
          <w:t>–</w:t>
        </w:r>
      </w:ins>
      <w:r>
        <w:t xml:space="preserve"> </w:t>
      </w:r>
      <w:ins w:id="1049" w:author="Matthew McBee" w:date="2019-12-09T14:20:00Z">
        <w:r w:rsidR="00954E28">
          <w:t>the</w:t>
        </w:r>
      </w:ins>
      <w:del w:id="1050" w:author="Matthew McBee" w:date="2019-12-09T14:20:00Z">
        <w:r w:rsidDel="00954E28">
          <w:delText>a</w:delText>
        </w:r>
      </w:del>
      <w:r>
        <w:t xml:space="preserve"> </w:t>
      </w:r>
      <w:r w:rsidR="00F71BA4">
        <w:t>simple scatterplot</w:t>
      </w:r>
      <w:ins w:id="1051" w:author="Matthew McBee" w:date="2019-12-09T14:20:00Z">
        <w:r w:rsidR="00954E28">
          <w:t>s</w:t>
        </w:r>
      </w:ins>
      <w:r w:rsidR="00F71BA4">
        <w:t xml:space="preserve"> </w:t>
      </w:r>
      <w:del w:id="1052" w:author="Matthew McBee" w:date="2019-12-09T14:20:00Z">
        <w:r w:rsidR="00F71BA4" w:rsidDel="00954E28">
          <w:delText>with TV watching and attention problems</w:delText>
        </w:r>
        <w:r w:rsidR="00E54781" w:rsidDel="00954E28">
          <w:delText xml:space="preserve"> as shown</w:delText>
        </w:r>
      </w:del>
      <w:ins w:id="1053" w:author="Matthew McBee" w:date="2019-12-09T14:20:00Z">
        <w:r w:rsidR="00954E28">
          <w:t>presented</w:t>
        </w:r>
      </w:ins>
      <w:r w:rsidR="00E54781">
        <w:t xml:space="preserve"> in Figure 1</w:t>
      </w:r>
      <w:r>
        <w:t xml:space="preserve"> – suggests </w:t>
      </w:r>
      <w:del w:id="1054" w:author="Matthew McBee" w:date="2019-12-09T14:20:00Z">
        <w:r w:rsidDel="00954E28">
          <w:delText>that the purported relationship is illusory</w:delText>
        </w:r>
      </w:del>
      <w:ins w:id="1055" w:author="Matthew McBee" w:date="2019-12-09T14:20:00Z">
        <w:r w:rsidR="00954E28">
          <w:t>a lack of compelling evidence for thi</w:t>
        </w:r>
      </w:ins>
      <w:ins w:id="1056" w:author="Matthew McBee" w:date="2019-12-09T14:21:00Z">
        <w:r w:rsidR="00954E28">
          <w:t>s purported relationship</w:t>
        </w:r>
      </w:ins>
      <w:del w:id="1057" w:author="Matthew McBee" w:date="2019-12-09T14:22:00Z">
        <w:r w:rsidDel="00954E28">
          <w:delText>.  This plot</w:delText>
        </w:r>
        <w:r w:rsidR="00C85347" w:rsidDel="00954E28">
          <w:delText xml:space="preserve"> </w:delText>
        </w:r>
        <w:r w:rsidR="0022380D" w:rsidDel="00954E28">
          <w:delText xml:space="preserve">reveals </w:delText>
        </w:r>
        <w:r w:rsidR="00D63594" w:rsidDel="00954E28">
          <w:delText xml:space="preserve">essentially a flat line when TV use is measured at age 1.5 and a </w:delText>
        </w:r>
        <w:r w:rsidR="00DE1E9C" w:rsidDel="00954E28">
          <w:delText xml:space="preserve">mildly </w:delText>
        </w:r>
        <w:r w:rsidR="00D63594" w:rsidDel="00954E28">
          <w:delText xml:space="preserve">s-shaped </w:delText>
        </w:r>
        <w:r w:rsidR="00DE1E9C" w:rsidDel="00954E28">
          <w:delText>curvilinear relationship between TV and attention</w:delText>
        </w:r>
        <w:r w:rsidR="00D63594" w:rsidDel="00954E28">
          <w:delText xml:space="preserve"> when TV use is measured at age 3</w:delText>
        </w:r>
        <w:r w:rsidR="00075872" w:rsidDel="00954E28">
          <w:delText xml:space="preserve"> (top right panel)</w:delText>
        </w:r>
        <w:r w:rsidR="00D63594" w:rsidDel="00954E28">
          <w:delText>.</w:delText>
        </w:r>
        <w:r w:rsidR="00807A94" w:rsidDel="00954E28">
          <w:delText xml:space="preserve"> This curvilinear relationship</w:delText>
        </w:r>
        <w:r w:rsidR="003D318B" w:rsidDel="00954E28">
          <w:delText>, such as it is,</w:delText>
        </w:r>
        <w:r w:rsidR="00807A94" w:rsidDel="00954E28">
          <w:delText xml:space="preserve"> is </w:delText>
        </w:r>
        <w:r w:rsidR="008B2FA4" w:rsidDel="00954E28">
          <w:delText xml:space="preserve">nearly </w:delText>
        </w:r>
        <w:r w:rsidR="00075872" w:rsidDel="00954E28">
          <w:delText>dampened out of existence by the</w:delText>
        </w:r>
      </w:del>
      <w:ins w:id="1058" w:author="Matthew McBee" w:date="2019-12-09T14:22:00Z">
        <w:r w:rsidR="00954E28">
          <w:t xml:space="preserve">. </w:t>
        </w:r>
      </w:ins>
      <w:ins w:id="1059" w:author="Matthew McBee" w:date="2019-12-09T14:23:00Z">
        <w:r w:rsidR="00954E28">
          <w:t>And yet, 175 of our models produced</w:t>
        </w:r>
      </w:ins>
      <w:ins w:id="1060" w:author="Matthew McBee" w:date="2019-12-09T14:22:00Z">
        <w:r w:rsidR="00954E28">
          <w:t xml:space="preserve"> statistically significant results</w:t>
        </w:r>
      </w:ins>
      <w:ins w:id="1061" w:author="Matthew McBee" w:date="2019-12-09T14:23:00Z">
        <w:r w:rsidR="00954E28">
          <w:t xml:space="preserve">. We believe that </w:t>
        </w:r>
      </w:ins>
      <w:ins w:id="1062" w:author="Matthew McBee" w:date="2019-12-09T14:24:00Z">
        <w:r w:rsidR="00954E28">
          <w:t xml:space="preserve">significance in these models is </w:t>
        </w:r>
      </w:ins>
      <w:ins w:id="1063" w:author="Matthew McBee" w:date="2019-12-09T14:25:00Z">
        <w:r w:rsidR="00954E28">
          <w:t>largely triggered by models responding to curvilinearity of the TV-attention relationship, with the remainder mostly co</w:t>
        </w:r>
      </w:ins>
      <w:ins w:id="1064" w:author="Matthew McBee" w:date="2019-12-09T14:26:00Z">
        <w:r w:rsidR="00954E28">
          <w:t>nsisting of Type-I errors</w:t>
        </w:r>
      </w:ins>
      <w:ins w:id="1065" w:author="Matthew McBee" w:date="2019-12-09T14:29:00Z">
        <w:r w:rsidR="00954E28">
          <w:t xml:space="preserve"> </w:t>
        </w:r>
      </w:ins>
      <w:ins w:id="1066" w:author="Matthew McBee" w:date="2019-12-09T22:28:00Z">
        <w:r w:rsidR="003453CF">
          <w:t>–</w:t>
        </w:r>
      </w:ins>
      <w:ins w:id="1067" w:author="Matthew McBee" w:date="2019-12-09T14:29:00Z">
        <w:r w:rsidR="00954E28">
          <w:t xml:space="preserve"> u</w:t>
        </w:r>
      </w:ins>
      <w:ins w:id="1068" w:author="Matthew McBee" w:date="2019-12-09T14:28:00Z">
        <w:r w:rsidR="00954E28">
          <w:t>nder a simple bi</w:t>
        </w:r>
      </w:ins>
      <w:ins w:id="1069" w:author="Matthew McBee" w:date="2019-12-09T14:29:00Z">
        <w:r w:rsidR="00954E28">
          <w:t xml:space="preserve">nomial model of independent events, 44 false positives </w:t>
        </w:r>
      </w:ins>
      <w:ins w:id="1070" w:author="Matthew McBee" w:date="2019-12-09T14:30:00Z">
        <w:r w:rsidR="00954E28">
          <w:t>(</w:t>
        </w:r>
      </w:ins>
      <w:ins w:id="1071" w:author="Matthew McBee" w:date="2019-12-09T14:29:00Z">
        <w:r w:rsidR="00954E28">
          <w:t>95% range of</w:t>
        </w:r>
      </w:ins>
      <w:ins w:id="1072" w:author="Matthew McBee" w:date="2019-12-09T14:30:00Z">
        <w:r w:rsidR="00954E28">
          <w:t xml:space="preserve"> </w:t>
        </w:r>
      </w:ins>
      <w:ins w:id="1073" w:author="Matthew McBee" w:date="2019-12-09T14:29:00Z">
        <w:r w:rsidR="00954E28">
          <w:t>32</w:t>
        </w:r>
      </w:ins>
      <w:ins w:id="1074" w:author="Matthew McBee" w:date="2019-12-09T14:30:00Z">
        <w:r w:rsidR="00954E28">
          <w:t xml:space="preserve"> to </w:t>
        </w:r>
      </w:ins>
      <w:ins w:id="1075" w:author="Matthew McBee" w:date="2019-12-09T14:29:00Z">
        <w:r w:rsidR="00954E28">
          <w:t>58</w:t>
        </w:r>
      </w:ins>
      <w:ins w:id="1076" w:author="Matthew McBee" w:date="2019-12-09T14:30:00Z">
        <w:r w:rsidR="00954E28">
          <w:t>)</w:t>
        </w:r>
      </w:ins>
      <w:ins w:id="1077" w:author="Matthew McBee" w:date="2019-12-09T14:33:00Z">
        <w:r w:rsidR="00DE3200">
          <w:rPr>
            <w:rStyle w:val="FootnoteReference"/>
          </w:rPr>
          <w:footnoteReference w:id="2"/>
        </w:r>
      </w:ins>
      <w:ins w:id="1082" w:author="Matthew McBee" w:date="2019-12-09T14:30:00Z">
        <w:r w:rsidR="00954E28">
          <w:t xml:space="preserve"> would be expected</w:t>
        </w:r>
      </w:ins>
      <w:ins w:id="1083" w:author="Matthew McBee" w:date="2019-12-09T15:26:00Z">
        <w:r w:rsidR="00AA397D">
          <w:t xml:space="preserve"> under the null</w:t>
        </w:r>
      </w:ins>
      <w:ins w:id="1084" w:author="Matthew McBee" w:date="2019-12-09T14:30:00Z">
        <w:r w:rsidR="00954E28">
          <w:t xml:space="preserve">. </w:t>
        </w:r>
      </w:ins>
      <w:del w:id="1085" w:author="Matthew McBee" w:date="2019-12-09T14:22:00Z">
        <w:r w:rsidR="00075872" w:rsidDel="00954E28">
          <w:delText xml:space="preserve"> introduction of covariates (bottom right panel). </w:delText>
        </w:r>
      </w:del>
    </w:p>
    <w:p w14:paraId="0A779754" w14:textId="5128848B" w:rsidR="00DE3200" w:rsidRDefault="00DE3200" w:rsidP="00471727">
      <w:pPr>
        <w:pBdr>
          <w:bottom w:val="single" w:sz="12" w:space="1" w:color="auto"/>
        </w:pBdr>
        <w:spacing w:line="480" w:lineRule="auto"/>
        <w:ind w:firstLine="720"/>
        <w:rPr>
          <w:ins w:id="1086" w:author="Matthew McBee" w:date="2019-12-09T15:06:00Z"/>
        </w:rPr>
      </w:pPr>
      <w:ins w:id="1087" w:author="Matthew McBee" w:date="2019-12-09T14:30:00Z">
        <w:r>
          <w:rPr>
            <w:b/>
            <w:bCs/>
          </w:rPr>
          <w:t>IPTW propensity score analysis post-mortem</w:t>
        </w:r>
        <w:r>
          <w:t xml:space="preserve">. </w:t>
        </w:r>
      </w:ins>
      <w:ins w:id="1088" w:author="Matthew McBee" w:date="2019-12-09T14:48:00Z">
        <w:r w:rsidR="004E594B">
          <w:t>Table 3 describes how the significance of these models varie</w:t>
        </w:r>
      </w:ins>
      <w:ins w:id="1089" w:author="Matthew McBee" w:date="2019-12-09T14:49:00Z">
        <w:r w:rsidR="004E594B">
          <w:t>d</w:t>
        </w:r>
      </w:ins>
      <w:ins w:id="1090" w:author="Matthew McBee" w:date="2019-12-09T14:48:00Z">
        <w:r w:rsidR="004E594B">
          <w:t xml:space="preserve"> across the TV cutpoints used to define the low- and high-TV group. </w:t>
        </w:r>
      </w:ins>
      <w:ins w:id="1091" w:author="Matthew McBee" w:date="2019-12-09T14:49:00Z">
        <w:r w:rsidR="004E594B">
          <w:t>The highest rate of significance was associated with the 60</w:t>
        </w:r>
        <w:r w:rsidR="004E594B" w:rsidRPr="004E594B">
          <w:rPr>
            <w:vertAlign w:val="superscript"/>
            <w:rPrChange w:id="1092" w:author="Matthew McBee" w:date="2019-12-09T14:49:00Z">
              <w:rPr/>
            </w:rPrChange>
          </w:rPr>
          <w:t>th</w:t>
        </w:r>
        <w:r w:rsidR="004E594B">
          <w:t xml:space="preserve"> percentile cutoff. Figure </w:t>
        </w:r>
      </w:ins>
      <w:ins w:id="1093" w:author="Matthew McBee" w:date="2019-12-09T14:50:00Z">
        <w:r w:rsidR="004E594B">
          <w:t xml:space="preserve">8 displays a zoomed-in version of the residualized scatterplot of TV versus attention (e.g., panel D in Figure </w:t>
        </w:r>
      </w:ins>
      <w:ins w:id="1094" w:author="Matthew McBee" w:date="2019-12-09T14:51:00Z">
        <w:r w:rsidR="004E594B">
          <w:t xml:space="preserve">1). </w:t>
        </w:r>
        <w:r w:rsidR="00C23F7E">
          <w:t xml:space="preserve">The blue loess line is the </w:t>
        </w:r>
      </w:ins>
      <w:ins w:id="1095" w:author="Matthew McBee" w:date="2019-12-09T14:52:00Z">
        <w:r w:rsidR="00C23F7E">
          <w:t xml:space="preserve">same as displayed in Figure 1 and is identical across panels. Each panel shows the low- and high-TV cutoffs, and also displays (via the horizonal lines and </w:t>
        </w:r>
      </w:ins>
      <w:ins w:id="1096" w:author="Matthew McBee" w:date="2019-12-09T14:53:00Z">
        <w:r w:rsidR="00C23F7E">
          <w:t xml:space="preserve">their shaded confidence bands) the conditional mean of attention in the low- and high-TV groups. These conditional means are similar to the quantities being detected by the propensity score analysis. </w:t>
        </w:r>
      </w:ins>
      <w:ins w:id="1097" w:author="Matthew McBee" w:date="2019-12-09T14:54:00Z">
        <w:r w:rsidR="00C23F7E">
          <w:t>The figures reveal that the 60</w:t>
        </w:r>
        <w:r w:rsidR="00C23F7E" w:rsidRPr="00C23F7E">
          <w:rPr>
            <w:vertAlign w:val="superscript"/>
            <w:rPrChange w:id="1098" w:author="Matthew McBee" w:date="2019-12-09T14:54:00Z">
              <w:rPr/>
            </w:rPrChange>
          </w:rPr>
          <w:t>th</w:t>
        </w:r>
        <w:r w:rsidR="00C23F7E">
          <w:t xml:space="preserve"> percentile cutoff places the dividing line between low- and high-TV use almost precisely in the center of the non-linear “hump”</w:t>
        </w:r>
      </w:ins>
      <w:ins w:id="1099" w:author="Matthew McBee" w:date="2019-12-09T14:55:00Z">
        <w:r w:rsidR="00C23F7E">
          <w:t xml:space="preserve"> of the fitted curve, th</w:t>
        </w:r>
      </w:ins>
      <w:ins w:id="1100" w:author="Matthew McBee" w:date="2019-12-09T14:59:00Z">
        <w:r w:rsidR="00C23F7E">
          <w:t>u</w:t>
        </w:r>
      </w:ins>
      <w:ins w:id="1101" w:author="Matthew McBee" w:date="2019-12-09T14:55:00Z">
        <w:r w:rsidR="00C23F7E">
          <w:t xml:space="preserve">s </w:t>
        </w:r>
      </w:ins>
      <w:ins w:id="1102" w:author="Matthew McBee" w:date="2019-12-09T22:28:00Z">
        <w:r w:rsidR="006661FD">
          <w:t>maximizing</w:t>
        </w:r>
      </w:ins>
      <w:ins w:id="1103" w:author="Matthew McBee" w:date="2019-12-09T14:55:00Z">
        <w:r w:rsidR="00C23F7E">
          <w:t xml:space="preserve"> the raw effect size of the difference in conditional means – while at the same time retaining sufficient data in both the low- and high-TV groups to produce the relatively narrow confidence intervals needed </w:t>
        </w:r>
      </w:ins>
      <w:ins w:id="1104" w:author="Matthew McBee" w:date="2019-12-09T14:56:00Z">
        <w:r w:rsidR="00C23F7E">
          <w:t xml:space="preserve">to make that difference statistically significant. </w:t>
        </w:r>
      </w:ins>
      <w:ins w:id="1105" w:author="Matthew McBee" w:date="2019-12-09T14:57:00Z">
        <w:r w:rsidR="00C23F7E">
          <w:t>The figure reveals that the 50</w:t>
        </w:r>
        <w:r w:rsidR="00C23F7E" w:rsidRPr="00C23F7E">
          <w:rPr>
            <w:vertAlign w:val="superscript"/>
            <w:rPrChange w:id="1106" w:author="Matthew McBee" w:date="2019-12-09T14:57:00Z">
              <w:rPr/>
            </w:rPrChange>
          </w:rPr>
          <w:t>th</w:t>
        </w:r>
        <w:r w:rsidR="00C23F7E">
          <w:t xml:space="preserve"> percentile cutoff and the &lt; 40</w:t>
        </w:r>
        <w:r w:rsidR="00C23F7E" w:rsidRPr="00C23F7E">
          <w:rPr>
            <w:vertAlign w:val="superscript"/>
            <w:rPrChange w:id="1107" w:author="Matthew McBee" w:date="2019-12-09T14:57:00Z">
              <w:rPr/>
            </w:rPrChange>
          </w:rPr>
          <w:t>th</w:t>
        </w:r>
        <w:r w:rsidR="00C23F7E">
          <w:t>/ &gt; 60</w:t>
        </w:r>
        <w:r w:rsidR="00C23F7E" w:rsidRPr="00C23F7E">
          <w:rPr>
            <w:vertAlign w:val="superscript"/>
            <w:rPrChange w:id="1108" w:author="Matthew McBee" w:date="2019-12-09T14:57:00Z">
              <w:rPr/>
            </w:rPrChange>
          </w:rPr>
          <w:t>th</w:t>
        </w:r>
        <w:r w:rsidR="00C23F7E">
          <w:t xml:space="preserve"> percentile cutoffs also accompli</w:t>
        </w:r>
      </w:ins>
      <w:ins w:id="1109" w:author="Matthew McBee" w:date="2019-12-09T14:58:00Z">
        <w:r w:rsidR="00C23F7E">
          <w:t xml:space="preserve">sh this reasonably well. We believe that it is no coincidence that these models had the </w:t>
        </w:r>
      </w:ins>
      <w:ins w:id="1110" w:author="Matthew McBee" w:date="2019-12-09T15:06:00Z">
        <w:r w:rsidR="00C23F7E">
          <w:t>highest significance</w:t>
        </w:r>
      </w:ins>
      <w:ins w:id="1111" w:author="Matthew McBee" w:date="2019-12-09T14:59:00Z">
        <w:r w:rsidR="00C23F7E">
          <w:t xml:space="preserve"> </w:t>
        </w:r>
      </w:ins>
      <w:ins w:id="1112" w:author="Matthew McBee" w:date="2019-12-09T15:00:00Z">
        <w:r w:rsidR="00C23F7E">
          <w:t>rates.</w:t>
        </w:r>
      </w:ins>
    </w:p>
    <w:p w14:paraId="6934448A" w14:textId="5595E510" w:rsidR="00C23F7E" w:rsidRDefault="00C23F7E" w:rsidP="00C23F7E">
      <w:pPr>
        <w:pBdr>
          <w:bottom w:val="single" w:sz="12" w:space="1" w:color="auto"/>
        </w:pBdr>
        <w:spacing w:line="480" w:lineRule="auto"/>
        <w:jc w:val="center"/>
        <w:rPr>
          <w:ins w:id="1113" w:author="Matthew McBee" w:date="2019-12-09T15:06:00Z"/>
        </w:rPr>
      </w:pPr>
      <w:ins w:id="1114" w:author="Matthew McBee" w:date="2019-12-09T15:06:00Z">
        <w:r>
          <w:t>Table 3 / Figure 8 about here</w:t>
        </w:r>
      </w:ins>
    </w:p>
    <w:p w14:paraId="4F7F112D" w14:textId="2ACEDE22" w:rsidR="00C23F7E" w:rsidRDefault="00C23F7E" w:rsidP="00471727">
      <w:pPr>
        <w:spacing w:line="480" w:lineRule="auto"/>
        <w:ind w:firstLine="720"/>
        <w:rPr>
          <w:ins w:id="1115" w:author="Matthew McBee" w:date="2019-12-09T15:19:00Z"/>
        </w:rPr>
      </w:pPr>
      <w:ins w:id="1116" w:author="Matthew McBee" w:date="2019-12-09T15:00:00Z">
        <w:r>
          <w:rPr>
            <w:b/>
            <w:bCs/>
          </w:rPr>
          <w:t xml:space="preserve">Logistic regression analysis post-mortem. </w:t>
        </w:r>
      </w:ins>
      <w:ins w:id="1117" w:author="Matthew McBee" w:date="2019-12-09T15:05:00Z">
        <w:r>
          <w:t xml:space="preserve">Table </w:t>
        </w:r>
      </w:ins>
      <w:ins w:id="1118" w:author="Matthew McBee" w:date="2019-12-09T15:13:00Z">
        <w:r w:rsidR="003B7909">
          <w:t xml:space="preserve">4 shows significance by the cutoff </w:t>
        </w:r>
      </w:ins>
      <w:ins w:id="1119" w:author="Matthew McBee" w:date="2019-12-09T15:14:00Z">
        <w:r w:rsidR="003B7909">
          <w:t xml:space="preserve">used to define the “normal” and “impaired” attention categories </w:t>
        </w:r>
      </w:ins>
      <w:ins w:id="1120" w:author="Matthew McBee" w:date="2019-12-09T15:13:00Z">
        <w:r w:rsidR="003B7909">
          <w:t>under listwise deletion and multiple imputation. Significance is strongly depe</w:t>
        </w:r>
      </w:ins>
      <w:ins w:id="1121" w:author="Matthew McBee" w:date="2019-12-09T15:14:00Z">
        <w:r w:rsidR="003B7909">
          <w:t>ndent on the cutoff</w:t>
        </w:r>
      </w:ins>
      <w:ins w:id="1122" w:author="Matthew McBee" w:date="2019-12-09T15:15:00Z">
        <w:r w:rsidR="003B7909">
          <w:t xml:space="preserve">. It </w:t>
        </w:r>
      </w:ins>
      <w:ins w:id="1123" w:author="Matthew McBee" w:date="2019-12-09T15:14:00Z">
        <w:r w:rsidR="003B7909">
          <w:t>also occurs at a far higher rate under listwise de</w:t>
        </w:r>
      </w:ins>
      <w:ins w:id="1124" w:author="Matthew McBee" w:date="2019-12-09T15:15:00Z">
        <w:r w:rsidR="003B7909">
          <w:t xml:space="preserve">letion than under multiple imputation, which is suggestive of missing data bias because the sample sizes of </w:t>
        </w:r>
      </w:ins>
      <w:ins w:id="1125" w:author="Matthew McBee" w:date="2019-12-09T15:16:00Z">
        <w:r w:rsidR="003B7909">
          <w:t>the models under listwise deletion were</w:t>
        </w:r>
      </w:ins>
      <w:ins w:id="1126" w:author="Matthew McBee" w:date="2019-12-09T15:17:00Z">
        <w:r w:rsidR="003B7909">
          <w:t xml:space="preserve"> about half that of those with multiple imputations</w:t>
        </w:r>
      </w:ins>
      <w:ins w:id="1127" w:author="Matthew McBee" w:date="2019-12-09T15:18:00Z">
        <w:r w:rsidR="003B7909">
          <w:t>. The two loess fitted lines in Figure 1, panel D show that the nonlinear hump in the data is far less pronou</w:t>
        </w:r>
      </w:ins>
      <w:ins w:id="1128" w:author="Matthew McBee" w:date="2019-12-09T15:19:00Z">
        <w:r w:rsidR="003B7909">
          <w:t xml:space="preserve">nced under multiple imputation than under listwise deletion. </w:t>
        </w:r>
      </w:ins>
    </w:p>
    <w:p w14:paraId="5D2C9830" w14:textId="6CCE4DE8" w:rsidR="003B7909" w:rsidRPr="00C23F7E" w:rsidRDefault="003B7909" w:rsidP="00471727">
      <w:pPr>
        <w:spacing w:line="480" w:lineRule="auto"/>
        <w:ind w:firstLine="720"/>
        <w:rPr>
          <w:ins w:id="1129" w:author="Matthew McBee" w:date="2019-12-09T14:21:00Z"/>
        </w:rPr>
      </w:pPr>
      <w:ins w:id="1130" w:author="Matthew McBee" w:date="2019-12-09T15:19:00Z">
        <w:r>
          <w:t xml:space="preserve">Figure 9 </w:t>
        </w:r>
      </w:ins>
      <w:ins w:id="1131" w:author="Matthew McBee" w:date="2019-12-09T15:20:00Z">
        <w:r>
          <w:t>illustrates how this nonlineari</w:t>
        </w:r>
      </w:ins>
      <w:ins w:id="1132" w:author="Matthew McBee" w:date="2019-12-09T15:25:00Z">
        <w:r w:rsidR="00AA397D">
          <w:t>t</w:t>
        </w:r>
      </w:ins>
      <w:ins w:id="1133" w:author="Matthew McBee" w:date="2019-12-09T15:20:00Z">
        <w:r>
          <w:t>y differentially affect</w:t>
        </w:r>
      </w:ins>
      <w:ins w:id="1134" w:author="Matthew McBee" w:date="2019-12-09T15:52:00Z">
        <w:r w:rsidR="00F36B9A">
          <w:t>ed the</w:t>
        </w:r>
      </w:ins>
      <w:ins w:id="1135" w:author="Matthew McBee" w:date="2019-12-09T15:20:00Z">
        <w:r>
          <w:t xml:space="preserve"> logistic models using </w:t>
        </w:r>
      </w:ins>
      <w:ins w:id="1136" w:author="Matthew McBee" w:date="2019-12-09T15:25:00Z">
        <w:r w:rsidR="00AA397D">
          <w:t xml:space="preserve">various </w:t>
        </w:r>
      </w:ins>
      <w:ins w:id="1137" w:author="Matthew McBee" w:date="2019-12-09T15:20:00Z">
        <w:r>
          <w:t xml:space="preserve">cutpoints to define normal and impaired attention. In </w:t>
        </w:r>
      </w:ins>
      <w:ins w:id="1138" w:author="Matthew McBee" w:date="2019-12-09T15:21:00Z">
        <w:r>
          <w:t xml:space="preserve">each panel of this figure, TV use has been ‘binned up’ into eight categories. This allowed us to plot the proportion of </w:t>
        </w:r>
        <w:r w:rsidR="00AA397D">
          <w:t xml:space="preserve">cases classified as exhibiting impaired attention by TV </w:t>
        </w:r>
      </w:ins>
      <w:ins w:id="1139" w:author="Matthew McBee" w:date="2019-12-09T15:22:00Z">
        <w:r w:rsidR="00AA397D">
          <w:t xml:space="preserve">category. The size of the square points is proportional to the number of cases in that category of TV use. </w:t>
        </w:r>
      </w:ins>
      <w:ins w:id="1140" w:author="Matthew McBee" w:date="2019-12-09T15:55:00Z">
        <w:r w:rsidR="00593731">
          <w:t xml:space="preserve">A weighted linear regression line </w:t>
        </w:r>
      </w:ins>
      <w:ins w:id="1141" w:author="Matthew McBee" w:date="2019-12-09T16:23:00Z">
        <w:r w:rsidR="00E4682B">
          <w:t xml:space="preserve">fitted to those points </w:t>
        </w:r>
      </w:ins>
      <w:ins w:id="1142" w:author="Matthew McBee" w:date="2019-12-09T16:24:00Z">
        <w:r w:rsidR="00E4682B">
          <w:t>represents the</w:t>
        </w:r>
      </w:ins>
      <w:ins w:id="1143" w:author="Matthew McBee" w:date="2019-12-09T15:55:00Z">
        <w:r w:rsidR="00593731">
          <w:t xml:space="preserve"> logistic model</w:t>
        </w:r>
      </w:ins>
      <w:ins w:id="1144" w:author="Matthew McBee" w:date="2019-12-09T16:24:00Z">
        <w:r w:rsidR="00E4682B">
          <w:t xml:space="preserve">’s behavior; </w:t>
        </w:r>
      </w:ins>
      <w:ins w:id="1145" w:author="Matthew McBee" w:date="2019-12-09T16:30:00Z">
        <w:r w:rsidR="00E4682B">
          <w:t xml:space="preserve">the </w:t>
        </w:r>
        <w:r w:rsidR="00E4682B">
          <w:rPr>
            <w:i/>
            <w:iCs/>
          </w:rPr>
          <w:t>p</w:t>
        </w:r>
        <w:r w:rsidR="00E4682B">
          <w:t>-value on each panel i</w:t>
        </w:r>
      </w:ins>
      <w:ins w:id="1146" w:author="Matthew McBee" w:date="2019-12-09T16:31:00Z">
        <w:r w:rsidR="00E4682B">
          <w:t>s that for each’s line’s slope.</w:t>
        </w:r>
      </w:ins>
      <w:ins w:id="1147" w:author="Matthew McBee" w:date="2019-12-09T15:55:00Z">
        <w:r w:rsidR="00593731">
          <w:t xml:space="preserve"> </w:t>
        </w:r>
      </w:ins>
      <w:ins w:id="1148" w:author="Matthew McBee" w:date="2019-12-09T15:22:00Z">
        <w:r w:rsidR="00AA397D">
          <w:t>When the attention cutpoint is low, the nonlinear “hump”</w:t>
        </w:r>
      </w:ins>
      <w:ins w:id="1149" w:author="Matthew McBee" w:date="2019-12-09T15:23:00Z">
        <w:r w:rsidR="00AA397D">
          <w:t xml:space="preserve"> manifests itself in the dichotomized data as well. The backside of that hump both pulls the point estimate of the slope toward zero</w:t>
        </w:r>
      </w:ins>
      <w:ins w:id="1150" w:author="Matthew McBee" w:date="2019-12-09T15:24:00Z">
        <w:r w:rsidR="00AA397D">
          <w:t xml:space="preserve"> and also results in a high degree of scatter of points about the line, increasing the standard error of the slope (as displayed by the shaded confidence region)</w:t>
        </w:r>
      </w:ins>
      <w:ins w:id="1151" w:author="Matthew McBee" w:date="2019-12-09T22:28:00Z">
        <w:r w:rsidR="003453CF">
          <w:t>,</w:t>
        </w:r>
      </w:ins>
      <w:ins w:id="1152" w:author="Matthew McBee" w:date="2019-12-09T22:29:00Z">
        <w:r w:rsidR="003453CF">
          <w:t xml:space="preserve"> both of which work against the significance of the slope</w:t>
        </w:r>
      </w:ins>
      <w:ins w:id="1153" w:author="Matthew McBee" w:date="2019-12-09T15:24:00Z">
        <w:r w:rsidR="00AA397D">
          <w:t xml:space="preserve">. As the </w:t>
        </w:r>
      </w:ins>
      <w:ins w:id="1154" w:author="Matthew McBee" w:date="2019-12-09T15:52:00Z">
        <w:r w:rsidR="00F36B9A">
          <w:t>cutp</w:t>
        </w:r>
      </w:ins>
      <w:ins w:id="1155" w:author="Matthew McBee" w:date="2019-12-09T15:53:00Z">
        <w:r w:rsidR="00F36B9A">
          <w:t>oint rises, the base rate of impaired attention goes down, pushing all of the points downward. This compress</w:t>
        </w:r>
      </w:ins>
      <w:ins w:id="1156" w:author="Matthew McBee" w:date="2019-12-09T22:29:00Z">
        <w:r w:rsidR="003453CF">
          <w:t>es</w:t>
        </w:r>
      </w:ins>
      <w:ins w:id="1157" w:author="Matthew McBee" w:date="2019-12-09T15:53:00Z">
        <w:r w:rsidR="00F36B9A">
          <w:t xml:space="preserve"> the nonlinearity</w:t>
        </w:r>
      </w:ins>
      <w:ins w:id="1158" w:author="Matthew McBee" w:date="2019-12-09T22:29:00Z">
        <w:r w:rsidR="003453CF">
          <w:t xml:space="preserve"> in the points such</w:t>
        </w:r>
      </w:ins>
      <w:ins w:id="1159" w:author="Matthew McBee" w:date="2019-12-09T15:53:00Z">
        <w:r w:rsidR="00F36B9A">
          <w:t xml:space="preserve"> that there is no longer ba</w:t>
        </w:r>
      </w:ins>
      <w:ins w:id="1160" w:author="Matthew McBee" w:date="2019-12-09T15:54:00Z">
        <w:r w:rsidR="00F36B9A">
          <w:t>ckside to pull the regre</w:t>
        </w:r>
      </w:ins>
      <w:ins w:id="1161" w:author="Matthew McBee" w:date="2019-12-09T15:55:00Z">
        <w:r w:rsidR="00593731">
          <w:t>s</w:t>
        </w:r>
      </w:ins>
      <w:ins w:id="1162" w:author="Matthew McBee" w:date="2019-12-09T15:54:00Z">
        <w:r w:rsidR="00F36B9A">
          <w:t>sion</w:t>
        </w:r>
      </w:ins>
      <w:ins w:id="1163" w:author="Matthew McBee" w:date="2019-12-09T15:56:00Z">
        <w:r w:rsidR="00593731">
          <w:t xml:space="preserve"> line toward zero slope, nor is there much variation of points around the line to add uncertainty to the estimate. </w:t>
        </w:r>
      </w:ins>
      <w:ins w:id="1164" w:author="Matthew McBee" w:date="2019-12-09T16:31:00Z">
        <w:r w:rsidR="00E4682B">
          <w:t>In short, the logistic regression approach both accentuates the nonlinearity in the data and</w:t>
        </w:r>
      </w:ins>
      <w:ins w:id="1165" w:author="Matthew McBee" w:date="2019-12-09T16:32:00Z">
        <w:r w:rsidR="00E4682B">
          <w:t>, as the attention cutpoints rise, quashes one se</w:t>
        </w:r>
      </w:ins>
      <w:ins w:id="1166" w:author="Matthew McBee" w:date="2019-12-09T16:33:00Z">
        <w:r w:rsidR="00E4682B">
          <w:t>ction of it, leaving an apparently linear trend</w:t>
        </w:r>
      </w:ins>
      <w:ins w:id="1167" w:author="Matthew McBee" w:date="2019-12-09T16:35:00Z">
        <w:r w:rsidR="002F2BD6">
          <w:t xml:space="preserve"> for the models to respond to</w:t>
        </w:r>
      </w:ins>
      <w:ins w:id="1168" w:author="Matthew McBee" w:date="2019-12-09T16:33:00Z">
        <w:r w:rsidR="00E4682B">
          <w:t>.</w:t>
        </w:r>
      </w:ins>
    </w:p>
    <w:p w14:paraId="57D5C988" w14:textId="77777777" w:rsidR="00E4682B" w:rsidRDefault="00E4682B" w:rsidP="00E4682B">
      <w:pPr>
        <w:spacing w:line="480" w:lineRule="auto"/>
        <w:jc w:val="center"/>
        <w:rPr>
          <w:ins w:id="1169" w:author="Matthew McBee" w:date="2019-12-09T16:33:00Z"/>
        </w:rPr>
      </w:pPr>
      <w:ins w:id="1170" w:author="Matthew McBee" w:date="2019-12-09T16:33:00Z">
        <w:r>
          <w:t>_______________________________</w:t>
        </w:r>
      </w:ins>
    </w:p>
    <w:p w14:paraId="3FA13EF9" w14:textId="4CF3CC05" w:rsidR="00E4682B" w:rsidRDefault="00E4682B" w:rsidP="00E4682B">
      <w:pPr>
        <w:spacing w:line="480" w:lineRule="auto"/>
        <w:jc w:val="center"/>
        <w:rPr>
          <w:ins w:id="1171" w:author="Matthew McBee" w:date="2019-12-09T16:33:00Z"/>
        </w:rPr>
      </w:pPr>
      <w:ins w:id="1172" w:author="Matthew McBee" w:date="2019-12-09T16:33:00Z">
        <w:r>
          <w:t>Table 4 / Figure 9 about here</w:t>
        </w:r>
      </w:ins>
    </w:p>
    <w:p w14:paraId="27F9A4C2" w14:textId="4B7D1EA1" w:rsidR="00E4682B" w:rsidRDefault="00E4682B" w:rsidP="00E4682B">
      <w:pPr>
        <w:spacing w:line="480" w:lineRule="auto"/>
        <w:jc w:val="center"/>
        <w:rPr>
          <w:ins w:id="1173" w:author="Matthew McBee" w:date="2019-12-09T16:33:00Z"/>
        </w:rPr>
      </w:pPr>
      <w:ins w:id="1174" w:author="Matthew McBee" w:date="2019-12-09T16:33:00Z">
        <w:r>
          <w:t>______________________________</w:t>
        </w:r>
      </w:ins>
    </w:p>
    <w:p w14:paraId="672E449F" w14:textId="614A37BB" w:rsidR="00954E28" w:rsidDel="00E4682B" w:rsidRDefault="002F2BD6" w:rsidP="002F2BD6">
      <w:pPr>
        <w:spacing w:line="480" w:lineRule="auto"/>
        <w:rPr>
          <w:del w:id="1175" w:author="Matthew McBee" w:date="2019-12-09T16:34:00Z"/>
        </w:rPr>
        <w:pPrChange w:id="1176" w:author="Matthew McBee" w:date="2019-12-09T16:35:00Z">
          <w:pPr>
            <w:spacing w:line="480" w:lineRule="auto"/>
            <w:ind w:firstLine="720"/>
          </w:pPr>
        </w:pPrChange>
      </w:pPr>
      <w:ins w:id="1177" w:author="Matthew McBee" w:date="2019-12-09T16:36:00Z">
        <w:r>
          <w:t xml:space="preserve">That the significance rate </w:t>
        </w:r>
      </w:ins>
      <w:ins w:id="1178" w:author="Matthew McBee" w:date="2019-12-09T16:37:00Z">
        <w:r>
          <w:t>for</w:t>
        </w:r>
      </w:ins>
      <w:ins w:id="1179" w:author="Matthew McBee" w:date="2019-12-09T16:36:00Z">
        <w:r>
          <w:t xml:space="preserve"> each attention cutpoint was far lower when multiple imputation was used (and thus, the nonlinear feature is dimi</w:t>
        </w:r>
      </w:ins>
      <w:ins w:id="1180" w:author="Matthew McBee" w:date="2019-12-09T16:37:00Z">
        <w:r>
          <w:t>ni</w:t>
        </w:r>
      </w:ins>
      <w:ins w:id="1181" w:author="Matthew McBee" w:date="2019-12-09T16:36:00Z">
        <w:r>
          <w:t>shed</w:t>
        </w:r>
      </w:ins>
      <w:ins w:id="1182" w:author="Matthew McBee" w:date="2019-12-09T16:44:00Z">
        <w:r>
          <w:t>, see Table 4</w:t>
        </w:r>
      </w:ins>
      <w:ins w:id="1183" w:author="Matthew McBee" w:date="2019-12-09T16:36:00Z">
        <w:r>
          <w:t xml:space="preserve">) </w:t>
        </w:r>
      </w:ins>
      <w:ins w:id="1184" w:author="Matthew McBee" w:date="2019-12-09T16:37:00Z">
        <w:r>
          <w:t xml:space="preserve">supports our contention that this set of results, like the IPTW model results, </w:t>
        </w:r>
      </w:ins>
      <w:ins w:id="1185" w:author="Matthew McBee" w:date="2019-12-09T16:45:00Z">
        <w:r>
          <w:t>was</w:t>
        </w:r>
      </w:ins>
      <w:ins w:id="1186" w:author="Matthew McBee" w:date="2019-12-09T16:37:00Z">
        <w:r>
          <w:t xml:space="preserve"> </w:t>
        </w:r>
      </w:ins>
      <w:ins w:id="1187" w:author="Matthew McBee" w:date="2019-12-09T16:38:00Z">
        <w:r>
          <w:t>driven by this nonlinearity.</w:t>
        </w:r>
      </w:ins>
    </w:p>
    <w:p w14:paraId="69EAD09E" w14:textId="3C799081" w:rsidR="00E4682B" w:rsidRDefault="00E4682B" w:rsidP="002F2BD6">
      <w:pPr>
        <w:spacing w:line="480" w:lineRule="auto"/>
        <w:rPr>
          <w:ins w:id="1188" w:author="Matthew McBee" w:date="2019-12-09T16:35:00Z"/>
        </w:rPr>
        <w:pPrChange w:id="1189" w:author="Matthew McBee" w:date="2019-12-09T16:35:00Z">
          <w:pPr>
            <w:spacing w:line="480" w:lineRule="auto"/>
            <w:ind w:firstLine="720"/>
          </w:pPr>
        </w:pPrChange>
      </w:pPr>
    </w:p>
    <w:p w14:paraId="3C083E0F" w14:textId="669A835E" w:rsidR="00471727" w:rsidDel="00E4682B" w:rsidRDefault="002F2BD6" w:rsidP="002F2BD6">
      <w:pPr>
        <w:spacing w:line="480" w:lineRule="auto"/>
        <w:ind w:firstLine="720"/>
        <w:rPr>
          <w:del w:id="1190" w:author="Matthew McBee" w:date="2019-12-09T16:34:00Z"/>
        </w:rPr>
        <w:pPrChange w:id="1191" w:author="Matthew McBee" w:date="2019-12-09T16:43:00Z">
          <w:pPr>
            <w:spacing w:line="480" w:lineRule="auto"/>
            <w:ind w:firstLine="720"/>
          </w:pPr>
        </w:pPrChange>
      </w:pPr>
      <w:ins w:id="1192" w:author="Matthew McBee" w:date="2019-12-09T16:38:00Z">
        <w:r w:rsidRPr="002F2BD6">
          <w:rPr>
            <w:b/>
            <w:bCs/>
            <w:rPrChange w:id="1193" w:author="Matthew McBee" w:date="2019-12-09T16:38:00Z">
              <w:rPr/>
            </w:rPrChange>
          </w:rPr>
          <w:t>Conclusion</w:t>
        </w:r>
        <w:r>
          <w:t xml:space="preserve">. </w:t>
        </w:r>
      </w:ins>
      <w:del w:id="1194" w:author="Matthew McBee" w:date="2019-12-09T16:34:00Z">
        <w:r w:rsidR="007765A6" w:rsidDel="00E4682B">
          <w:delText xml:space="preserve">Other methods of estimating the relationship only further strengthen our opinion that no relationship exists in these data between TV and attention.  Specifically, </w:delText>
        </w:r>
        <w:r w:rsidR="00D6588E" w:rsidDel="00E4682B">
          <w:delText>n</w:delText>
        </w:r>
        <w:r w:rsidR="00FF4B59" w:rsidDel="00E4682B">
          <w:delText>one</w:delText>
        </w:r>
        <w:r w:rsidR="00885137" w:rsidDel="00E4682B">
          <w:delText xml:space="preserve"> of the propensity score analysis variants</w:delText>
        </w:r>
        <w:r w:rsidR="00AD57C5" w:rsidDel="00E4682B">
          <w:delText xml:space="preserve"> using the within-sex standardized outcome</w:delText>
        </w:r>
        <w:r w:rsidR="00885137" w:rsidDel="00E4682B">
          <w:delText xml:space="preserve">, nor </w:delText>
        </w:r>
        <w:r w:rsidR="00AD57C5" w:rsidDel="00E4682B">
          <w:delText xml:space="preserve">any </w:delText>
        </w:r>
        <w:r w:rsidR="00885137" w:rsidDel="00E4682B">
          <w:delText>analyses using linear regression</w:delText>
        </w:r>
        <w:r w:rsidR="00131D12" w:rsidDel="00E4682B">
          <w:delText>,</w:delText>
        </w:r>
        <w:r w:rsidR="00885137" w:rsidDel="00E4682B">
          <w:delText xml:space="preserve"> provided any evidence for the claim.</w:delText>
        </w:r>
        <w:r w:rsidR="00516A90" w:rsidDel="00E4682B">
          <w:delText xml:space="preserve"> </w:delText>
        </w:r>
        <w:r w:rsidR="00AD57C5" w:rsidDel="00E4682B">
          <w:delText>Only four of the propensity score models using the raw attention score</w:delText>
        </w:r>
        <w:r w:rsidR="00342631" w:rsidDel="00E4682B">
          <w:delText>, and two of 42 logistic regressions corresponding closely to the original choice of cutpoint,</w:delText>
        </w:r>
        <w:r w:rsidR="00AD57C5" w:rsidDel="00E4682B">
          <w:delText xml:space="preserve"> produced statistically significant results</w:delText>
        </w:r>
        <w:r w:rsidR="0065089D" w:rsidDel="00E4682B">
          <w:delText>.</w:delText>
        </w:r>
        <w:r w:rsidR="00AD57C5" w:rsidDel="00E4682B">
          <w:delText xml:space="preserve"> </w:delText>
        </w:r>
        <w:r w:rsidR="00471727" w:rsidDel="00E4682B">
          <w:delText xml:space="preserve">Given the tiny minority of analytic paths that produced a significant result, we think the most reasonable conclusion is that there is </w:delText>
        </w:r>
        <w:r w:rsidR="00471727" w:rsidRPr="000C598D" w:rsidDel="00E4682B">
          <w:rPr>
            <w:i/>
          </w:rPr>
          <w:delText>no causal effect</w:delText>
        </w:r>
        <w:r w:rsidR="00471727" w:rsidDel="00E4682B">
          <w:delText xml:space="preserve"> of hours of TV watching on attention problems, at least as defined by scores in the Behavior Problems Index.</w:delText>
        </w:r>
        <w:r w:rsidR="00516A90" w:rsidDel="00E4682B">
          <w:delText xml:space="preserve"> </w:delText>
        </w:r>
      </w:del>
    </w:p>
    <w:p w14:paraId="328CA30B" w14:textId="0FB2DE4F" w:rsidR="00885137" w:rsidDel="002F2BD6" w:rsidRDefault="003416D3" w:rsidP="002F2BD6">
      <w:pPr>
        <w:spacing w:line="480" w:lineRule="auto"/>
        <w:ind w:firstLine="720"/>
        <w:rPr>
          <w:del w:id="1195" w:author="Matthew McBee" w:date="2019-12-09T16:43:00Z"/>
        </w:rPr>
      </w:pPr>
      <w:del w:id="1196" w:author="Matthew McBee" w:date="2019-12-09T16:41:00Z">
        <w:r w:rsidDel="002F2BD6">
          <w:delText>We also</w:delText>
        </w:r>
        <w:r w:rsidR="00131D12" w:rsidDel="002F2BD6">
          <w:delText xml:space="preserve"> examine</w:delText>
        </w:r>
        <w:r w:rsidDel="002F2BD6">
          <w:delText>d</w:delText>
        </w:r>
        <w:r w:rsidR="00131D12" w:rsidDel="002F2BD6">
          <w:delText xml:space="preserve"> the role of temperament in connection with TV watching and later attention problems.</w:delText>
        </w:r>
        <w:r w:rsidR="00516A90" w:rsidDel="002F2BD6">
          <w:delText xml:space="preserve"> </w:delText>
        </w:r>
        <w:r w:rsidR="00436599" w:rsidDel="002F2BD6">
          <w:delText xml:space="preserve">Our hunch at the outset of this project was that </w:delText>
        </w:r>
        <w:r w:rsidR="007555B7" w:rsidDel="002F2BD6">
          <w:delText>any</w:delText>
        </w:r>
        <w:r w:rsidR="00436599" w:rsidDel="002F2BD6">
          <w:delText xml:space="preserve"> relationship between early TV-watching and late</w:delText>
        </w:r>
        <w:r w:rsidR="00131D12" w:rsidDel="002F2BD6">
          <w:delText xml:space="preserve">r attention problems </w:delText>
        </w:r>
        <w:r w:rsidR="007555B7" w:rsidDel="002F2BD6">
          <w:delText>might be the result of the third</w:delText>
        </w:r>
        <w:r w:rsidR="00436599" w:rsidDel="002F2BD6">
          <w:delText xml:space="preserve"> variable</w:delText>
        </w:r>
        <w:r w:rsidR="00C85781" w:rsidDel="002F2BD6">
          <w:delText xml:space="preserve"> of</w:delText>
        </w:r>
        <w:r w:rsidR="00131D12" w:rsidDel="002F2BD6">
          <w:delText xml:space="preserve"> temperament</w:delText>
        </w:r>
        <w:r w:rsidR="00436599" w:rsidDel="002F2BD6">
          <w:delText>.</w:delText>
        </w:r>
        <w:r w:rsidR="00516A90" w:rsidDel="002F2BD6">
          <w:delText xml:space="preserve"> </w:delText>
        </w:r>
        <w:r w:rsidR="00436599" w:rsidDel="002F2BD6">
          <w:delText xml:space="preserve">In fact, however, there </w:delText>
        </w:r>
        <w:r w:rsidR="002A2633" w:rsidDel="002F2BD6">
          <w:delText>was</w:delText>
        </w:r>
        <w:r w:rsidR="00436599" w:rsidDel="002F2BD6">
          <w:delText xml:space="preserve"> </w:delText>
        </w:r>
        <w:r w:rsidR="002A2633" w:rsidDel="002F2BD6">
          <w:delText>little</w:delText>
        </w:r>
        <w:r w:rsidR="00436599" w:rsidDel="002F2BD6">
          <w:delText xml:space="preserve"> sign of a </w:delText>
        </w:r>
        <w:r w:rsidR="002A2633" w:rsidDel="002F2BD6">
          <w:delText xml:space="preserve">meaningful </w:delText>
        </w:r>
        <w:r w:rsidR="00436599" w:rsidDel="002F2BD6">
          <w:delText xml:space="preserve">relationship between TV and attention </w:delText>
        </w:r>
        <w:r w:rsidR="00CF20FC" w:rsidDel="002F2BD6">
          <w:delText>to be explained</w:delText>
        </w:r>
        <w:r w:rsidR="00C85347" w:rsidDel="002F2BD6">
          <w:delText>.</w:delText>
        </w:r>
        <w:r w:rsidR="00516A90" w:rsidDel="002F2BD6">
          <w:delText xml:space="preserve"> </w:delText>
        </w:r>
        <w:r w:rsidR="00C85347" w:rsidDel="002F2BD6">
          <w:delText>W</w:delText>
        </w:r>
        <w:r w:rsidR="00436599" w:rsidDel="002F2BD6">
          <w:delText xml:space="preserve">e </w:delText>
        </w:r>
        <w:r w:rsidR="007E4FED" w:rsidRPr="007E4FED" w:rsidDel="002F2BD6">
          <w:delText>did</w:delText>
        </w:r>
        <w:r w:rsidR="00436599" w:rsidDel="002F2BD6">
          <w:delText xml:space="preserve"> find the predicted link between children’s temperament and their early TV-viewing</w:delText>
        </w:r>
        <w:r w:rsidR="00C66DC5" w:rsidDel="002F2BD6">
          <w:delText xml:space="preserve"> to some degree</w:delText>
        </w:r>
        <w:r w:rsidR="00436599" w:rsidDel="002F2BD6">
          <w:delText>.</w:delText>
        </w:r>
        <w:r w:rsidR="00516A90" w:rsidDel="002F2BD6">
          <w:delText xml:space="preserve"> </w:delText>
        </w:r>
        <w:r w:rsidR="00DC7B89" w:rsidDel="002F2BD6">
          <w:delText>Specifically, t</w:delText>
        </w:r>
        <w:r w:rsidR="00C75B02" w:rsidDel="002F2BD6">
          <w:delText xml:space="preserve">emperament emerged as a moderately important predictor in the propensity score models for TV use at age 3 but not at age 1.5. </w:delText>
        </w:r>
        <w:r w:rsidR="00C66DC5" w:rsidDel="002F2BD6">
          <w:delText xml:space="preserve"> However, as our follow-up simple regression shows, in practical terms this is very small effect.  </w:delText>
        </w:r>
      </w:del>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As Kostyrka-Allchorne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75A59FCE" w:rsidR="00DE36EF" w:rsidRDefault="00703DCA">
      <w:pPr>
        <w:spacing w:line="480" w:lineRule="auto"/>
        <w:ind w:firstLine="720"/>
      </w:pPr>
      <w:r>
        <w:t>In one such line of work</w:t>
      </w:r>
      <w:r w:rsidR="00DD6138">
        <w:t xml:space="preserve">, Lillard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(Lillard, Drell, Richey, Boguszewski,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 xml:space="preserve">s </w:t>
      </w:r>
      <w:del w:id="1197" w:author="Matthew McBee" w:date="2019-12-09T16:41:00Z">
        <w:r w:rsidR="001E43E9" w:rsidDel="002F2BD6">
          <w:delText>is</w:delText>
        </w:r>
        <w:r w:rsidR="00DD6138" w:rsidDel="002F2BD6">
          <w:delText xml:space="preserve"> probably</w:delText>
        </w:r>
      </w:del>
      <w:ins w:id="1198" w:author="Matthew McBee" w:date="2019-12-09T16:41:00Z">
        <w:r w:rsidR="002F2BD6">
          <w:t>may be</w:t>
        </w:r>
      </w:ins>
      <w:r w:rsidR="00DD6138">
        <w:t xml:space="preserve"> </w:t>
      </w:r>
      <w:r w:rsidR="001E43E9">
        <w:t>nonexist</w:t>
      </w:r>
      <w:r w:rsidR="00A43B77">
        <w:t>ent</w:t>
      </w:r>
      <w:r w:rsidR="00DD6138">
        <w:t>.</w:t>
      </w:r>
      <w:r w:rsidR="00516A90">
        <w:t xml:space="preserve"> </w:t>
      </w:r>
      <w:r w:rsidR="00DD6138">
        <w:t xml:space="preserve">Second, </w:t>
      </w:r>
      <w:r w:rsidR="000E5356">
        <w:t xml:space="preserve">while the experimental approach taken by Lillard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Leg strength may be drained after a sprint</w:t>
      </w:r>
      <w:ins w:id="1199" w:author="Matthew McBee" w:date="2019-12-09T16:44:00Z">
        <w:r w:rsidR="002F2BD6">
          <w:t xml:space="preserve"> </w:t>
        </w:r>
      </w:ins>
      <w:del w:id="1200" w:author="Matthew McBee" w:date="2019-12-09T16:44:00Z">
        <w:r w:rsidR="00A3199F" w:rsidDel="002F2BD6">
          <w:delText xml:space="preserve">, </w:delText>
        </w:r>
      </w:del>
      <w:r w:rsidR="00A3199F">
        <w:t>but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Hirsh-Pasek, Golinkoff, &amp; McCandliss,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7B5B0730" w:rsidR="00342631" w:rsidRDefault="002F2BD6" w:rsidP="00342631">
      <w:pPr>
        <w:spacing w:line="480" w:lineRule="auto"/>
        <w:ind w:firstLine="720"/>
      </w:pPr>
      <w:ins w:id="1201" w:author="Matthew McBee" w:date="2019-12-09T16:43:00Z">
        <w:r>
          <w:t xml:space="preserve">In summary, the 888 models that we fit to the data did not find evidence that the TV-attention link claimed by Christakis et al. (2004) is robust to model specification. The significance exhibited by a minority (175, 19.7%) of the models appears to be related to overfitting a small feature of the data, and one that we suspect to have been driven by chance (and therefore not replicable). </w:t>
        </w:r>
      </w:ins>
      <w:del w:id="1202" w:author="Matthew McBee" w:date="2019-12-09T16:43:00Z">
        <w:r w:rsidR="00342631" w:rsidDel="002F2BD6">
          <w:delText xml:space="preserve">In </w:delText>
        </w:r>
        <w:r w:rsidR="004744F2" w:rsidDel="002F2BD6">
          <w:delText>summary, the multiverse analysis presented in this paper used</w:delText>
        </w:r>
        <w:r w:rsidR="00342631" w:rsidDel="002F2BD6">
          <w:delText xml:space="preserve"> a large, na</w:delText>
        </w:r>
        <w:r w:rsidR="004744F2" w:rsidDel="002F2BD6">
          <w:delText>tionally representative dataset</w:delText>
        </w:r>
        <w:r w:rsidR="00342631" w:rsidDel="002F2BD6">
          <w:delText xml:space="preserve"> </w:delText>
        </w:r>
        <w:r w:rsidR="004744F2" w:rsidDel="002F2BD6">
          <w:delText>to ask</w:delText>
        </w:r>
        <w:r w:rsidR="00342631" w:rsidDel="002F2BD6">
          <w:delText xml:space="preserve"> the same question in </w:delText>
        </w:r>
      </w:del>
      <w:del w:id="1203" w:author="Matthew McBee" w:date="2019-12-09T16:42:00Z">
        <w:r w:rsidR="00342631" w:rsidDel="002F2BD6">
          <w:delText>82</w:delText>
        </w:r>
      </w:del>
      <w:del w:id="1204" w:author="Matthew McBee" w:date="2019-12-09T16:43:00Z">
        <w:r w:rsidR="00342631" w:rsidDel="002F2BD6">
          <w:delText xml:space="preserve"> different ways: Is there any reason to believe that TV watching in early childhood causes attention problems in later childhood? </w:delText>
        </w:r>
      </w:del>
      <w:del w:id="1205" w:author="Matthew McBee" w:date="2019-12-09T16:44:00Z">
        <w:r w:rsidR="004744F2" w:rsidDel="002F2BD6">
          <w:delText>In o</w:delText>
        </w:r>
        <w:r w:rsidR="00342631" w:rsidDel="002F2BD6">
          <w:delText xml:space="preserve">nly </w:delText>
        </w:r>
      </w:del>
      <w:del w:id="1206" w:author="Matthew McBee" w:date="2019-12-09T16:42:00Z">
        <w:r w:rsidR="00342631" w:rsidDel="002F2BD6">
          <w:delText xml:space="preserve">six of these 82 analyses </w:delText>
        </w:r>
      </w:del>
      <w:del w:id="1207" w:author="Matthew McBee" w:date="2019-12-09T16:44:00Z">
        <w:r w:rsidR="00342631" w:rsidDel="002F2BD6">
          <w:delText xml:space="preserve">was the answer “yes.” </w:delText>
        </w:r>
      </w:del>
      <w:r w:rsidR="00342631">
        <w:t xml:space="preserve">Thus, we think the </w:t>
      </w:r>
      <w:r w:rsidR="00D83AEA">
        <w:t xml:space="preserve">true </w:t>
      </w:r>
      <w:r w:rsidR="00342631">
        <w:t xml:space="preserve">answer is likely </w:t>
      </w:r>
      <w:r w:rsidR="004744F2">
        <w:t>“</w:t>
      </w:r>
      <w:r w:rsidR="00342631">
        <w:t>no.</w:t>
      </w:r>
      <w:r w:rsidR="004744F2">
        <w:t>”</w:t>
      </w:r>
      <w:r w:rsidR="00342631">
        <w:t xml:space="preserve"> In </w:t>
      </w:r>
      <w:r w:rsidR="00D83AEA">
        <w:t>fact</w:t>
      </w:r>
      <w:r w:rsidR="00342631">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doi: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Auerbach, J. G., Berger, A., Atzaba</w:t>
      </w:r>
      <w:r w:rsidRPr="001E446A">
        <w:rPr>
          <w:rFonts w:ascii="Cambria Math" w:hAnsi="Cambria Math" w:cs="Cambria Math"/>
        </w:rPr>
        <w:t>‐</w:t>
      </w:r>
      <w:r w:rsidRPr="001E446A">
        <w:t>Poria, N., Arbelle,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doi: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r w:rsidRPr="009D7D08">
        <w:t>Certain,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doi: </w:t>
      </w:r>
      <w:r w:rsidRPr="00EA6D60">
        <w:t>10.1542/peds.109.4.634</w:t>
      </w:r>
    </w:p>
    <w:p w14:paraId="02343C37" w14:textId="5A948A40" w:rsidR="000F4A5A" w:rsidRDefault="006D1208" w:rsidP="00D2098F">
      <w:pPr>
        <w:pStyle w:val="FootnoteText"/>
        <w:spacing w:line="480" w:lineRule="auto"/>
      </w:pPr>
      <w:r>
        <w:t xml:space="preserve">Children and Media – Tips for Parents (2018).  Retreived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DiGiuseppe, D. L, &amp; McCarty, C. A. (2004). Early television exposure and subsequent attentional problems in children. </w:t>
      </w:r>
      <w:r w:rsidRPr="0003674E">
        <w:rPr>
          <w:i/>
        </w:rPr>
        <w:t>Pediatrics, 113</w:t>
      </w:r>
      <w:r w:rsidRPr="0003674E">
        <w:t>(4), 708-713. doi: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r w:rsidRPr="002B4BD8">
        <w:t>Duch, H., Fisher, E. M., Ensari,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(1), 368-375. doi: 10.1111/j.1467-8624.2009.01400.x</w:t>
      </w:r>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Loken,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1"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Sussex, UK:Wiley</w:t>
      </w:r>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r w:rsidRPr="001E446A">
        <w:t>Gurevitz, M., Geva, R., Varon,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doi: </w:t>
      </w:r>
      <w:r w:rsidRPr="007B7BAF">
        <w:t>10.1177/1087054712447858</w:t>
      </w:r>
    </w:p>
    <w:p w14:paraId="5A628B7F" w14:textId="77777777" w:rsidR="00EF2F1A" w:rsidRPr="0003674E" w:rsidRDefault="00EF2F1A" w:rsidP="00EF2F1A">
      <w:pPr>
        <w:spacing w:line="480" w:lineRule="auto"/>
        <w:ind w:left="720" w:hanging="720"/>
      </w:pPr>
      <w:r w:rsidRPr="0003674E">
        <w:t xml:space="preserve">Helmreich, J. E. &amp; Pruzek, R. M. (2009). PSAgraphics: An R Package to support propensity score analysis. </w:t>
      </w:r>
      <w:r w:rsidRPr="0003674E">
        <w:rPr>
          <w:i/>
        </w:rPr>
        <w:t>Journal of Statistical Software, 29</w:t>
      </w:r>
      <w:r w:rsidRPr="0003674E">
        <w:t xml:space="preserve">(6), 1-23. doi: 10.18637/jss.v029.i06 </w:t>
      </w:r>
    </w:p>
    <w:p w14:paraId="2A70FCD5" w14:textId="161E3A7B" w:rsidR="00960367" w:rsidRPr="0003674E" w:rsidRDefault="001B42D7" w:rsidP="001B42D7">
      <w:pPr>
        <w:spacing w:line="480" w:lineRule="auto"/>
        <w:ind w:left="720" w:hanging="720"/>
      </w:pPr>
      <w:r w:rsidRPr="0003674E">
        <w:t xml:space="preserve">Hlavac, M. (2015). </w:t>
      </w:r>
      <w:r w:rsidRPr="0003674E">
        <w:rPr>
          <w:i/>
        </w:rPr>
        <w:t>stargazer: Well-formatted regression and summary statistics tables.</w:t>
      </w:r>
      <w:r w:rsidRPr="0003674E">
        <w:t xml:space="preserve"> [R package]. Version 5.2. </w:t>
      </w:r>
      <w:hyperlink r:id="rId12"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t>Huber, B., Yeates, M., Meyer, D., Fleckhammer,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r w:rsidRPr="00D2098F">
        <w:rPr>
          <w:color w:val="222222"/>
          <w:shd w:val="clear" w:color="auto" w:fill="FFFFFF"/>
        </w:rPr>
        <w:t>Kos</w:t>
      </w:r>
      <w:r w:rsidRPr="008779CB">
        <w:rPr>
          <w:color w:val="222222"/>
          <w:shd w:val="clear" w:color="auto" w:fill="FFFFFF"/>
        </w:rPr>
        <w:t>tyrka-Allchorne,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behaviour: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3"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r w:rsidRPr="002F7DCE">
        <w:rPr>
          <w:color w:val="222222"/>
          <w:shd w:val="clear" w:color="auto" w:fill="FFFFFF"/>
        </w:rPr>
        <w:t xml:space="preserve">Lillard, A. S., Drell, M. B., Richey, E. M., Boguszewski,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doi: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r w:rsidRPr="002F7DCE">
        <w:rPr>
          <w:color w:val="222222"/>
          <w:shd w:val="clear" w:color="auto" w:fill="FFFFFF"/>
        </w:rPr>
        <w:t>Lillard,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doi: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doi: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r w:rsidR="00A26268">
        <w:t>BenB</w:t>
      </w:r>
      <w:r>
        <w:t>ella Books.</w:t>
      </w:r>
    </w:p>
    <w:p w14:paraId="16498CA4" w14:textId="4E92E1CC" w:rsidR="00EF2F1A" w:rsidRDefault="00EF2F1A" w:rsidP="00EF2F1A">
      <w:pPr>
        <w:spacing w:line="480" w:lineRule="auto"/>
        <w:ind w:left="720" w:hanging="720"/>
        <w:rPr>
          <w:rStyle w:val="Hyperlink"/>
        </w:rPr>
      </w:pPr>
      <w:r w:rsidRPr="00D24973">
        <w:t>Montgomery, J. M., Nyhan,</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4"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t>Nabi, R. L., &amp; Krcmar,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doi: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5"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r w:rsidRPr="00D2098F">
        <w:rPr>
          <w:color w:val="222222"/>
          <w:shd w:val="clear" w:color="auto" w:fill="FFFFFF"/>
        </w:rPr>
        <w:t xml:space="preserve">Nikkelen,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doi:</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DeFries, J. C., &amp; Fulker,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r w:rsidRPr="00BD5755">
        <w:rPr>
          <w:color w:val="222222"/>
          <w:shd w:val="clear" w:color="auto" w:fill="FFFFFF"/>
        </w:rPr>
        <w:t>Radesky,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doi: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Morral, A. Griffin, B., &amp; Burgettey,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6"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r w:rsidRPr="00D2098F">
        <w:rPr>
          <w:i/>
          <w:iCs/>
          <w:color w:val="222222"/>
          <w:shd w:val="clear" w:color="auto" w:fill="FFFFFF"/>
        </w:rPr>
        <w:t>Biometrika</w:t>
      </w:r>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7" w:history="1">
        <w:r w:rsidRPr="00D2098F">
          <w:rPr>
            <w:rStyle w:val="Hyperlink"/>
          </w:rPr>
          <w:t>https://doi.org/10.1093/</w:t>
        </w:r>
        <w:r w:rsidRPr="001A657D">
          <w:rPr>
            <w:rStyle w:val="Hyperlink"/>
            <w:bdr w:val="none" w:sz="0" w:space="0" w:color="auto" w:frame="1"/>
            <w:shd w:val="clear" w:color="auto" w:fill="FFFFFF"/>
          </w:rPr>
          <w:t xml:space="preserve"> </w:t>
        </w:r>
        <w:r w:rsidRPr="00D2098F">
          <w:rPr>
            <w:rStyle w:val="Hyperlink"/>
          </w:rPr>
          <w:t>biomet/70.1.41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r w:rsidRPr="002A1EF8">
        <w:t xml:space="preserve">Silberzahn, R., Uhlmann, E. L., Martin, D. P., Anselmi, P., Aust, F.,... Nosek, B. A. (2017, September 21). Many analysts, one dataset: Making transparent how variations in analytical choices affect results. </w:t>
      </w:r>
      <w:hyperlink r:id="rId18"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Simmons, J. P., Nelson, L. D., &amp; Simonsohn,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doi: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t>Smith, P. H., Dixon Jr, W. E., Jankowski, J. J., Sanscrainte,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r>
        <w:rPr>
          <w:shd w:val="clear" w:color="auto" w:fill="FFFFFF"/>
        </w:rPr>
        <w:t>L</w:t>
      </w:r>
      <w:r w:rsidRPr="00BD5755">
        <w:rPr>
          <w:shd w:val="clear" w:color="auto" w:fill="FFFFFF"/>
        </w:rPr>
        <w:t>oboschefski,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r>
        <w:t xml:space="preserve">Steegen, S., Tuerlinckx, F., Gelman, A., &amp; Vanpaemel, W. (2016). Increasing transparency through a multiverse analysis. </w:t>
      </w:r>
      <w:r>
        <w:rPr>
          <w:i/>
        </w:rPr>
        <w:t>Perspectives on Psychological Science, 11</w:t>
      </w:r>
      <w:r>
        <w:t xml:space="preserve">(5), 702-712. </w:t>
      </w:r>
      <w:hyperlink r:id="rId19"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Sullivan, E. L., Holton, K. F., Nousen, E. K., Barling, A. N., Sullivan, C. A., Propper, C. B., &amp; Nigg,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doi: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doi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r w:rsidRPr="002F7DCE">
        <w:rPr>
          <w:color w:val="222222"/>
          <w:shd w:val="clear" w:color="auto" w:fill="FFFFFF"/>
        </w:rPr>
        <w:t>Trzesniewski,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doi: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r w:rsidRPr="001F6F8D">
        <w:t>Vaala, S. E., &amp; Hornik,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doi: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t xml:space="preserve">van Buuren, S., &amp; Groothuis-Oudshoorn, K. (2011). mice: Multivariate Imputation by Chained Equations in R. </w:t>
      </w:r>
      <w:r w:rsidRPr="0003674E">
        <w:rPr>
          <w:i/>
        </w:rPr>
        <w:t>Journal of Statistical Software, 45</w:t>
      </w:r>
      <w:r w:rsidRPr="0003674E">
        <w:t>(3), 1-67. doi: 10.18637/jss.v045.i03</w:t>
      </w:r>
    </w:p>
    <w:p w14:paraId="1E4F9A9B" w14:textId="1154564A" w:rsidR="00EF2F1A" w:rsidRDefault="007473FE" w:rsidP="00EF2F1A">
      <w:pPr>
        <w:spacing w:line="480" w:lineRule="auto"/>
        <w:ind w:left="720" w:hanging="720"/>
      </w:pPr>
      <w:r>
        <w:t>Vandewater, E. A., Rideout, V.J., Wartella,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doi: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ny, A., Linnell, J., Casson,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Hirsh-Pasek, K., Golinkoff, R.M., &amp; McCandliss, B.</w:t>
      </w:r>
      <w:r w:rsidRPr="00246285">
        <w:rPr>
          <w:color w:val="222222"/>
          <w:shd w:val="clear" w:color="auto" w:fill="FFFFFF"/>
        </w:rPr>
        <w:t>D. (2014). Mise en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doi: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tbl>
      <w:tblPr>
        <w:tblW w:w="8910" w:type="dxa"/>
        <w:tblLayout w:type="fixed"/>
        <w:tblLook w:val="04A0" w:firstRow="1" w:lastRow="0" w:firstColumn="1" w:lastColumn="0" w:noHBand="0" w:noVBand="1"/>
        <w:tblPrChange w:id="1208" w:author="Matthew McBee" w:date="2019-12-04T10:40:00Z">
          <w:tblPr>
            <w:tblW w:w="8910" w:type="dxa"/>
            <w:tblLayout w:type="fixed"/>
            <w:tblLook w:val="04A0" w:firstRow="1" w:lastRow="0" w:firstColumn="1" w:lastColumn="0" w:noHBand="0" w:noVBand="1"/>
          </w:tblPr>
        </w:tblPrChange>
      </w:tblPr>
      <w:tblGrid>
        <w:gridCol w:w="3880"/>
        <w:gridCol w:w="1030"/>
        <w:gridCol w:w="1030"/>
        <w:gridCol w:w="1080"/>
        <w:gridCol w:w="810"/>
        <w:gridCol w:w="1080"/>
        <w:tblGridChange w:id="1209">
          <w:tblGrid>
            <w:gridCol w:w="3880"/>
            <w:gridCol w:w="1030"/>
            <w:gridCol w:w="1030"/>
            <w:gridCol w:w="1080"/>
            <w:gridCol w:w="810"/>
            <w:gridCol w:w="1080"/>
          </w:tblGrid>
        </w:tblGridChange>
      </w:tblGrid>
      <w:tr w:rsidR="002434FE" w:rsidRPr="002434FE" w14:paraId="178408A6" w14:textId="77777777" w:rsidTr="002434FE">
        <w:trPr>
          <w:trHeight w:val="359"/>
          <w:ins w:id="1210" w:author="Matthew McBee" w:date="2019-12-04T10:39:00Z"/>
          <w:trPrChange w:id="1211" w:author="Matthew McBee" w:date="2019-12-04T10:40:00Z">
            <w:trPr>
              <w:trHeight w:val="380"/>
            </w:trPr>
          </w:trPrChange>
        </w:trPr>
        <w:tc>
          <w:tcPr>
            <w:tcW w:w="3880" w:type="dxa"/>
            <w:tcBorders>
              <w:top w:val="single" w:sz="4" w:space="0" w:color="auto"/>
              <w:left w:val="nil"/>
              <w:bottom w:val="nil"/>
              <w:right w:val="nil"/>
            </w:tcBorders>
            <w:shd w:val="clear" w:color="auto" w:fill="auto"/>
            <w:noWrap/>
            <w:vAlign w:val="bottom"/>
            <w:hideMark/>
            <w:tcPrChange w:id="1212" w:author="Matthew McBee" w:date="2019-12-04T10:40:00Z">
              <w:tcPr>
                <w:tcW w:w="3880" w:type="dxa"/>
                <w:tcBorders>
                  <w:top w:val="single" w:sz="4" w:space="0" w:color="auto"/>
                  <w:left w:val="nil"/>
                  <w:bottom w:val="nil"/>
                  <w:right w:val="nil"/>
                </w:tcBorders>
                <w:shd w:val="clear" w:color="auto" w:fill="auto"/>
                <w:noWrap/>
                <w:vAlign w:val="bottom"/>
                <w:hideMark/>
              </w:tcPr>
            </w:tcPrChange>
          </w:tcPr>
          <w:p w14:paraId="463F05A6" w14:textId="77777777" w:rsidR="002434FE" w:rsidRPr="002434FE" w:rsidRDefault="002434FE">
            <w:pPr>
              <w:rPr>
                <w:ins w:id="1213" w:author="Matthew McBee" w:date="2019-12-04T10:39:00Z"/>
                <w:color w:val="000000"/>
                <w:sz w:val="22"/>
                <w:szCs w:val="22"/>
              </w:rPr>
            </w:pPr>
            <w:ins w:id="1214" w:author="Matthew McBee" w:date="2019-12-04T10:39:00Z">
              <w:r w:rsidRPr="002434FE">
                <w:rPr>
                  <w:color w:val="000000"/>
                  <w:sz w:val="22"/>
                  <w:szCs w:val="22"/>
                </w:rPr>
                <w:t>Variable</w:t>
              </w:r>
            </w:ins>
          </w:p>
        </w:tc>
        <w:tc>
          <w:tcPr>
            <w:tcW w:w="1030" w:type="dxa"/>
            <w:tcBorders>
              <w:top w:val="single" w:sz="4" w:space="0" w:color="auto"/>
              <w:left w:val="nil"/>
              <w:bottom w:val="nil"/>
              <w:right w:val="nil"/>
            </w:tcBorders>
            <w:shd w:val="clear" w:color="auto" w:fill="auto"/>
            <w:noWrap/>
            <w:vAlign w:val="bottom"/>
            <w:hideMark/>
            <w:tcPrChange w:id="1215"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AC87E41" w14:textId="77777777" w:rsidR="002434FE" w:rsidRPr="002434FE" w:rsidRDefault="002434FE">
            <w:pPr>
              <w:jc w:val="right"/>
              <w:rPr>
                <w:ins w:id="1216" w:author="Matthew McBee" w:date="2019-12-04T10:39:00Z"/>
                <w:color w:val="000000"/>
                <w:sz w:val="22"/>
                <w:szCs w:val="22"/>
              </w:rPr>
            </w:pPr>
            <w:ins w:id="1217" w:author="Matthew McBee" w:date="2019-12-04T10:39:00Z">
              <w:r w:rsidRPr="002434FE">
                <w:rPr>
                  <w:color w:val="000000"/>
                  <w:sz w:val="22"/>
                  <w:szCs w:val="22"/>
                </w:rPr>
                <w:t>Valid n</w:t>
              </w:r>
            </w:ins>
          </w:p>
        </w:tc>
        <w:tc>
          <w:tcPr>
            <w:tcW w:w="1030" w:type="dxa"/>
            <w:tcBorders>
              <w:top w:val="single" w:sz="4" w:space="0" w:color="auto"/>
              <w:left w:val="nil"/>
              <w:bottom w:val="nil"/>
              <w:right w:val="nil"/>
            </w:tcBorders>
            <w:shd w:val="clear" w:color="auto" w:fill="auto"/>
            <w:noWrap/>
            <w:vAlign w:val="bottom"/>
            <w:hideMark/>
            <w:tcPrChange w:id="1218"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8A0725B" w14:textId="77777777" w:rsidR="002434FE" w:rsidRPr="002434FE" w:rsidRDefault="002434FE">
            <w:pPr>
              <w:jc w:val="right"/>
              <w:rPr>
                <w:ins w:id="1219" w:author="Matthew McBee" w:date="2019-12-04T10:39:00Z"/>
                <w:color w:val="000000"/>
                <w:sz w:val="22"/>
                <w:szCs w:val="22"/>
              </w:rPr>
            </w:pPr>
            <w:ins w:id="1220" w:author="Matthew McBee" w:date="2019-12-04T10:39:00Z">
              <w:r w:rsidRPr="002434FE">
                <w:rPr>
                  <w:color w:val="000000"/>
                  <w:sz w:val="22"/>
                  <w:szCs w:val="22"/>
                </w:rPr>
                <w:t>Mean</w:t>
              </w:r>
            </w:ins>
          </w:p>
        </w:tc>
        <w:tc>
          <w:tcPr>
            <w:tcW w:w="1080" w:type="dxa"/>
            <w:tcBorders>
              <w:top w:val="single" w:sz="4" w:space="0" w:color="auto"/>
              <w:left w:val="nil"/>
              <w:bottom w:val="nil"/>
              <w:right w:val="nil"/>
            </w:tcBorders>
            <w:shd w:val="clear" w:color="auto" w:fill="auto"/>
            <w:noWrap/>
            <w:vAlign w:val="bottom"/>
            <w:hideMark/>
            <w:tcPrChange w:id="1221"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3E4FF8E1" w14:textId="77777777" w:rsidR="002434FE" w:rsidRPr="002434FE" w:rsidRDefault="002434FE">
            <w:pPr>
              <w:jc w:val="right"/>
              <w:rPr>
                <w:ins w:id="1222" w:author="Matthew McBee" w:date="2019-12-04T10:39:00Z"/>
                <w:color w:val="000000"/>
                <w:sz w:val="22"/>
                <w:szCs w:val="22"/>
              </w:rPr>
            </w:pPr>
            <w:ins w:id="1223" w:author="Matthew McBee" w:date="2019-12-04T10:39:00Z">
              <w:r w:rsidRPr="002434FE">
                <w:rPr>
                  <w:color w:val="000000"/>
                  <w:sz w:val="22"/>
                  <w:szCs w:val="22"/>
                </w:rPr>
                <w:t>Std Dev</w:t>
              </w:r>
            </w:ins>
          </w:p>
        </w:tc>
        <w:tc>
          <w:tcPr>
            <w:tcW w:w="810" w:type="dxa"/>
            <w:tcBorders>
              <w:top w:val="single" w:sz="4" w:space="0" w:color="auto"/>
              <w:left w:val="nil"/>
              <w:bottom w:val="nil"/>
              <w:right w:val="nil"/>
            </w:tcBorders>
            <w:shd w:val="clear" w:color="auto" w:fill="auto"/>
            <w:noWrap/>
            <w:vAlign w:val="bottom"/>
            <w:hideMark/>
            <w:tcPrChange w:id="1224" w:author="Matthew McBee" w:date="2019-12-04T10:40:00Z">
              <w:tcPr>
                <w:tcW w:w="810" w:type="dxa"/>
                <w:tcBorders>
                  <w:top w:val="single" w:sz="4" w:space="0" w:color="auto"/>
                  <w:left w:val="nil"/>
                  <w:bottom w:val="nil"/>
                  <w:right w:val="nil"/>
                </w:tcBorders>
                <w:shd w:val="clear" w:color="auto" w:fill="auto"/>
                <w:noWrap/>
                <w:vAlign w:val="bottom"/>
                <w:hideMark/>
              </w:tcPr>
            </w:tcPrChange>
          </w:tcPr>
          <w:p w14:paraId="1D0BB844" w14:textId="77777777" w:rsidR="002434FE" w:rsidRPr="002434FE" w:rsidRDefault="002434FE">
            <w:pPr>
              <w:jc w:val="right"/>
              <w:rPr>
                <w:ins w:id="1225" w:author="Matthew McBee" w:date="2019-12-04T10:39:00Z"/>
                <w:color w:val="000000"/>
                <w:sz w:val="22"/>
                <w:szCs w:val="22"/>
              </w:rPr>
            </w:pPr>
            <w:ins w:id="1226" w:author="Matthew McBee" w:date="2019-12-04T10:39:00Z">
              <w:r w:rsidRPr="002434FE">
                <w:rPr>
                  <w:color w:val="000000"/>
                  <w:sz w:val="22"/>
                  <w:szCs w:val="22"/>
                </w:rPr>
                <w:t>Min</w:t>
              </w:r>
            </w:ins>
          </w:p>
        </w:tc>
        <w:tc>
          <w:tcPr>
            <w:tcW w:w="1080" w:type="dxa"/>
            <w:tcBorders>
              <w:top w:val="single" w:sz="4" w:space="0" w:color="auto"/>
              <w:left w:val="nil"/>
              <w:bottom w:val="nil"/>
              <w:right w:val="nil"/>
            </w:tcBorders>
            <w:shd w:val="clear" w:color="auto" w:fill="auto"/>
            <w:noWrap/>
            <w:vAlign w:val="bottom"/>
            <w:hideMark/>
            <w:tcPrChange w:id="1227"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65A8CB16" w14:textId="77777777" w:rsidR="002434FE" w:rsidRPr="002434FE" w:rsidRDefault="002434FE">
            <w:pPr>
              <w:jc w:val="right"/>
              <w:rPr>
                <w:ins w:id="1228" w:author="Matthew McBee" w:date="2019-12-04T10:39:00Z"/>
                <w:color w:val="000000"/>
                <w:sz w:val="22"/>
                <w:szCs w:val="22"/>
              </w:rPr>
            </w:pPr>
            <w:ins w:id="1229" w:author="Matthew McBee" w:date="2019-12-04T10:39:00Z">
              <w:r w:rsidRPr="002434FE">
                <w:rPr>
                  <w:color w:val="000000"/>
                  <w:sz w:val="22"/>
                  <w:szCs w:val="22"/>
                </w:rPr>
                <w:t>Max</w:t>
              </w:r>
            </w:ins>
          </w:p>
        </w:tc>
      </w:tr>
      <w:tr w:rsidR="002434FE" w:rsidRPr="002434FE" w14:paraId="30BD2F87" w14:textId="77777777" w:rsidTr="002434FE">
        <w:trPr>
          <w:trHeight w:val="85"/>
          <w:ins w:id="1230" w:author="Matthew McBee" w:date="2019-12-04T10:39:00Z"/>
          <w:trPrChange w:id="1231" w:author="Matthew McBee" w:date="2019-12-04T10:40:00Z">
            <w:trPr>
              <w:trHeight w:val="140"/>
            </w:trPr>
          </w:trPrChange>
        </w:trPr>
        <w:tc>
          <w:tcPr>
            <w:tcW w:w="3880" w:type="dxa"/>
            <w:tcBorders>
              <w:top w:val="nil"/>
              <w:left w:val="nil"/>
              <w:bottom w:val="single" w:sz="4" w:space="0" w:color="auto"/>
              <w:right w:val="nil"/>
            </w:tcBorders>
            <w:shd w:val="clear" w:color="auto" w:fill="auto"/>
            <w:noWrap/>
            <w:vAlign w:val="bottom"/>
            <w:hideMark/>
            <w:tcPrChange w:id="1232"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3F4C933C" w14:textId="77777777" w:rsidR="002434FE" w:rsidRPr="002434FE" w:rsidRDefault="002434FE">
            <w:pPr>
              <w:rPr>
                <w:ins w:id="1233" w:author="Matthew McBee" w:date="2019-12-04T10:39:00Z"/>
                <w:color w:val="000000"/>
                <w:sz w:val="10"/>
                <w:szCs w:val="10"/>
                <w:rPrChange w:id="1234" w:author="Matthew McBee" w:date="2019-12-04T10:40:00Z">
                  <w:rPr>
                    <w:ins w:id="1235" w:author="Matthew McBee" w:date="2019-12-04T10:39:00Z"/>
                    <w:color w:val="000000"/>
                    <w:sz w:val="22"/>
                    <w:szCs w:val="22"/>
                  </w:rPr>
                </w:rPrChange>
              </w:rPr>
            </w:pPr>
            <w:ins w:id="1236" w:author="Matthew McBee" w:date="2019-12-04T10:39:00Z">
              <w:r w:rsidRPr="002434FE">
                <w:rPr>
                  <w:color w:val="000000"/>
                  <w:sz w:val="10"/>
                  <w:szCs w:val="10"/>
                  <w:rPrChange w:id="1237"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238"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77B930D9" w14:textId="77777777" w:rsidR="002434FE" w:rsidRPr="002434FE" w:rsidRDefault="002434FE">
            <w:pPr>
              <w:rPr>
                <w:ins w:id="1239" w:author="Matthew McBee" w:date="2019-12-04T10:39:00Z"/>
                <w:color w:val="000000"/>
                <w:sz w:val="10"/>
                <w:szCs w:val="10"/>
                <w:rPrChange w:id="1240" w:author="Matthew McBee" w:date="2019-12-04T10:40:00Z">
                  <w:rPr>
                    <w:ins w:id="1241" w:author="Matthew McBee" w:date="2019-12-04T10:39:00Z"/>
                    <w:color w:val="000000"/>
                    <w:sz w:val="22"/>
                    <w:szCs w:val="22"/>
                  </w:rPr>
                </w:rPrChange>
              </w:rPr>
            </w:pPr>
            <w:ins w:id="1242" w:author="Matthew McBee" w:date="2019-12-04T10:39:00Z">
              <w:r w:rsidRPr="002434FE">
                <w:rPr>
                  <w:color w:val="000000"/>
                  <w:sz w:val="10"/>
                  <w:szCs w:val="10"/>
                  <w:rPrChange w:id="1243"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244"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1693DCAF" w14:textId="77777777" w:rsidR="002434FE" w:rsidRPr="002434FE" w:rsidRDefault="002434FE">
            <w:pPr>
              <w:rPr>
                <w:ins w:id="1245" w:author="Matthew McBee" w:date="2019-12-04T10:39:00Z"/>
                <w:color w:val="000000"/>
                <w:sz w:val="10"/>
                <w:szCs w:val="10"/>
                <w:rPrChange w:id="1246" w:author="Matthew McBee" w:date="2019-12-04T10:40:00Z">
                  <w:rPr>
                    <w:ins w:id="1247" w:author="Matthew McBee" w:date="2019-12-04T10:39:00Z"/>
                    <w:color w:val="000000"/>
                    <w:sz w:val="22"/>
                    <w:szCs w:val="22"/>
                  </w:rPr>
                </w:rPrChange>
              </w:rPr>
            </w:pPr>
            <w:ins w:id="1248" w:author="Matthew McBee" w:date="2019-12-04T10:39:00Z">
              <w:r w:rsidRPr="002434FE">
                <w:rPr>
                  <w:color w:val="000000"/>
                  <w:sz w:val="10"/>
                  <w:szCs w:val="10"/>
                  <w:rPrChange w:id="1249"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250"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4185F61F" w14:textId="77777777" w:rsidR="002434FE" w:rsidRPr="002434FE" w:rsidRDefault="002434FE">
            <w:pPr>
              <w:rPr>
                <w:ins w:id="1251" w:author="Matthew McBee" w:date="2019-12-04T10:39:00Z"/>
                <w:color w:val="000000"/>
                <w:sz w:val="10"/>
                <w:szCs w:val="10"/>
                <w:rPrChange w:id="1252" w:author="Matthew McBee" w:date="2019-12-04T10:40:00Z">
                  <w:rPr>
                    <w:ins w:id="1253" w:author="Matthew McBee" w:date="2019-12-04T10:39:00Z"/>
                    <w:color w:val="000000"/>
                    <w:sz w:val="22"/>
                    <w:szCs w:val="22"/>
                  </w:rPr>
                </w:rPrChange>
              </w:rPr>
            </w:pPr>
            <w:ins w:id="1254" w:author="Matthew McBee" w:date="2019-12-04T10:39:00Z">
              <w:r w:rsidRPr="002434FE">
                <w:rPr>
                  <w:color w:val="000000"/>
                  <w:sz w:val="10"/>
                  <w:szCs w:val="10"/>
                  <w:rPrChange w:id="1255" w:author="Matthew McBee" w:date="2019-12-04T10:40:00Z">
                    <w:rPr>
                      <w:color w:val="000000"/>
                      <w:sz w:val="22"/>
                      <w:szCs w:val="22"/>
                    </w:rPr>
                  </w:rPrChange>
                </w:rPr>
                <w:t> </w:t>
              </w:r>
            </w:ins>
          </w:p>
        </w:tc>
        <w:tc>
          <w:tcPr>
            <w:tcW w:w="810" w:type="dxa"/>
            <w:tcBorders>
              <w:top w:val="nil"/>
              <w:left w:val="nil"/>
              <w:bottom w:val="single" w:sz="4" w:space="0" w:color="auto"/>
              <w:right w:val="nil"/>
            </w:tcBorders>
            <w:shd w:val="clear" w:color="auto" w:fill="auto"/>
            <w:noWrap/>
            <w:vAlign w:val="bottom"/>
            <w:hideMark/>
            <w:tcPrChange w:id="1256"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4B3FE737" w14:textId="77777777" w:rsidR="002434FE" w:rsidRPr="002434FE" w:rsidRDefault="002434FE">
            <w:pPr>
              <w:rPr>
                <w:ins w:id="1257" w:author="Matthew McBee" w:date="2019-12-04T10:39:00Z"/>
                <w:color w:val="000000"/>
                <w:sz w:val="10"/>
                <w:szCs w:val="10"/>
                <w:rPrChange w:id="1258" w:author="Matthew McBee" w:date="2019-12-04T10:40:00Z">
                  <w:rPr>
                    <w:ins w:id="1259" w:author="Matthew McBee" w:date="2019-12-04T10:39:00Z"/>
                    <w:color w:val="000000"/>
                    <w:sz w:val="22"/>
                    <w:szCs w:val="22"/>
                  </w:rPr>
                </w:rPrChange>
              </w:rPr>
            </w:pPr>
            <w:ins w:id="1260" w:author="Matthew McBee" w:date="2019-12-04T10:39:00Z">
              <w:r w:rsidRPr="002434FE">
                <w:rPr>
                  <w:color w:val="000000"/>
                  <w:sz w:val="10"/>
                  <w:szCs w:val="10"/>
                  <w:rPrChange w:id="1261"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262"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D960EA8" w14:textId="77777777" w:rsidR="002434FE" w:rsidRPr="002434FE" w:rsidRDefault="002434FE">
            <w:pPr>
              <w:rPr>
                <w:ins w:id="1263" w:author="Matthew McBee" w:date="2019-12-04T10:39:00Z"/>
                <w:color w:val="000000"/>
                <w:sz w:val="10"/>
                <w:szCs w:val="10"/>
                <w:rPrChange w:id="1264" w:author="Matthew McBee" w:date="2019-12-04T10:40:00Z">
                  <w:rPr>
                    <w:ins w:id="1265" w:author="Matthew McBee" w:date="2019-12-04T10:39:00Z"/>
                    <w:color w:val="000000"/>
                    <w:sz w:val="22"/>
                    <w:szCs w:val="22"/>
                  </w:rPr>
                </w:rPrChange>
              </w:rPr>
            </w:pPr>
            <w:ins w:id="1266" w:author="Matthew McBee" w:date="2019-12-04T10:39:00Z">
              <w:r w:rsidRPr="002434FE">
                <w:rPr>
                  <w:color w:val="000000"/>
                  <w:sz w:val="10"/>
                  <w:szCs w:val="10"/>
                  <w:rPrChange w:id="1267" w:author="Matthew McBee" w:date="2019-12-04T10:40:00Z">
                    <w:rPr>
                      <w:color w:val="000000"/>
                      <w:sz w:val="22"/>
                      <w:szCs w:val="22"/>
                    </w:rPr>
                  </w:rPrChange>
                </w:rPr>
                <w:t> </w:t>
              </w:r>
            </w:ins>
          </w:p>
        </w:tc>
      </w:tr>
      <w:tr w:rsidR="002434FE" w:rsidRPr="002434FE" w14:paraId="5E1B8E8D" w14:textId="77777777" w:rsidTr="002434FE">
        <w:trPr>
          <w:trHeight w:val="395"/>
          <w:ins w:id="1268" w:author="Matthew McBee" w:date="2019-12-04T10:39:00Z"/>
          <w:trPrChange w:id="1269" w:author="Matthew McBee" w:date="2019-12-04T10:40:00Z">
            <w:trPr>
              <w:trHeight w:val="560"/>
            </w:trPr>
          </w:trPrChange>
        </w:trPr>
        <w:tc>
          <w:tcPr>
            <w:tcW w:w="3880" w:type="dxa"/>
            <w:tcBorders>
              <w:top w:val="nil"/>
              <w:left w:val="nil"/>
              <w:bottom w:val="nil"/>
              <w:right w:val="nil"/>
            </w:tcBorders>
            <w:shd w:val="clear" w:color="auto" w:fill="auto"/>
            <w:noWrap/>
            <w:vAlign w:val="bottom"/>
            <w:hideMark/>
            <w:tcPrChange w:id="1270" w:author="Matthew McBee" w:date="2019-12-04T10:40:00Z">
              <w:tcPr>
                <w:tcW w:w="3880" w:type="dxa"/>
                <w:tcBorders>
                  <w:top w:val="nil"/>
                  <w:left w:val="nil"/>
                  <w:bottom w:val="nil"/>
                  <w:right w:val="nil"/>
                </w:tcBorders>
                <w:shd w:val="clear" w:color="auto" w:fill="auto"/>
                <w:noWrap/>
                <w:vAlign w:val="bottom"/>
                <w:hideMark/>
              </w:tcPr>
            </w:tcPrChange>
          </w:tcPr>
          <w:p w14:paraId="64D5287B" w14:textId="77777777" w:rsidR="002434FE" w:rsidRPr="002434FE" w:rsidRDefault="002434FE">
            <w:pPr>
              <w:rPr>
                <w:ins w:id="1271" w:author="Matthew McBee" w:date="2019-12-04T10:39:00Z"/>
                <w:color w:val="000000"/>
                <w:sz w:val="22"/>
                <w:szCs w:val="22"/>
              </w:rPr>
            </w:pPr>
            <w:ins w:id="1272" w:author="Matthew McBee" w:date="2019-12-04T10:39:00Z">
              <w:r w:rsidRPr="002434FE">
                <w:rPr>
                  <w:color w:val="000000"/>
                  <w:sz w:val="22"/>
                  <w:szCs w:val="22"/>
                </w:rPr>
                <w:t>Age (yrs) when attention was measured</w:t>
              </w:r>
            </w:ins>
          </w:p>
        </w:tc>
        <w:tc>
          <w:tcPr>
            <w:tcW w:w="1030" w:type="dxa"/>
            <w:tcBorders>
              <w:top w:val="nil"/>
              <w:left w:val="nil"/>
              <w:bottom w:val="nil"/>
              <w:right w:val="nil"/>
            </w:tcBorders>
            <w:shd w:val="clear" w:color="auto" w:fill="auto"/>
            <w:noWrap/>
            <w:vAlign w:val="bottom"/>
            <w:hideMark/>
            <w:tcPrChange w:id="1273" w:author="Matthew McBee" w:date="2019-12-04T10:40:00Z">
              <w:tcPr>
                <w:tcW w:w="1030" w:type="dxa"/>
                <w:tcBorders>
                  <w:top w:val="nil"/>
                  <w:left w:val="nil"/>
                  <w:bottom w:val="nil"/>
                  <w:right w:val="nil"/>
                </w:tcBorders>
                <w:shd w:val="clear" w:color="auto" w:fill="auto"/>
                <w:noWrap/>
                <w:vAlign w:val="bottom"/>
                <w:hideMark/>
              </w:tcPr>
            </w:tcPrChange>
          </w:tcPr>
          <w:p w14:paraId="607ED9BD" w14:textId="77777777" w:rsidR="002434FE" w:rsidRPr="002434FE" w:rsidRDefault="002434FE">
            <w:pPr>
              <w:jc w:val="right"/>
              <w:rPr>
                <w:ins w:id="1274" w:author="Matthew McBee" w:date="2019-12-04T10:39:00Z"/>
                <w:color w:val="000000"/>
                <w:sz w:val="22"/>
                <w:szCs w:val="22"/>
              </w:rPr>
            </w:pPr>
            <w:ins w:id="1275"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Change w:id="1276" w:author="Matthew McBee" w:date="2019-12-04T10:40:00Z">
              <w:tcPr>
                <w:tcW w:w="1030" w:type="dxa"/>
                <w:tcBorders>
                  <w:top w:val="nil"/>
                  <w:left w:val="nil"/>
                  <w:bottom w:val="nil"/>
                  <w:right w:val="nil"/>
                </w:tcBorders>
                <w:shd w:val="clear" w:color="auto" w:fill="auto"/>
                <w:noWrap/>
                <w:vAlign w:val="bottom"/>
                <w:hideMark/>
              </w:tcPr>
            </w:tcPrChange>
          </w:tcPr>
          <w:p w14:paraId="7D740671" w14:textId="77777777" w:rsidR="002434FE" w:rsidRPr="002434FE" w:rsidRDefault="002434FE">
            <w:pPr>
              <w:jc w:val="right"/>
              <w:rPr>
                <w:ins w:id="1277" w:author="Matthew McBee" w:date="2019-12-04T10:39:00Z"/>
                <w:color w:val="000000"/>
                <w:sz w:val="22"/>
                <w:szCs w:val="22"/>
              </w:rPr>
            </w:pPr>
            <w:ins w:id="1278" w:author="Matthew McBee" w:date="2019-12-04T10:39:00Z">
              <w:r w:rsidRPr="002434FE">
                <w:rPr>
                  <w:color w:val="000000"/>
                  <w:sz w:val="22"/>
                  <w:szCs w:val="22"/>
                </w:rPr>
                <w:t>7.75</w:t>
              </w:r>
            </w:ins>
          </w:p>
        </w:tc>
        <w:tc>
          <w:tcPr>
            <w:tcW w:w="1080" w:type="dxa"/>
            <w:tcBorders>
              <w:top w:val="nil"/>
              <w:left w:val="nil"/>
              <w:bottom w:val="nil"/>
              <w:right w:val="nil"/>
            </w:tcBorders>
            <w:shd w:val="clear" w:color="auto" w:fill="auto"/>
            <w:noWrap/>
            <w:vAlign w:val="bottom"/>
            <w:hideMark/>
            <w:tcPrChange w:id="1279" w:author="Matthew McBee" w:date="2019-12-04T10:40:00Z">
              <w:tcPr>
                <w:tcW w:w="1080" w:type="dxa"/>
                <w:tcBorders>
                  <w:top w:val="nil"/>
                  <w:left w:val="nil"/>
                  <w:bottom w:val="nil"/>
                  <w:right w:val="nil"/>
                </w:tcBorders>
                <w:shd w:val="clear" w:color="auto" w:fill="auto"/>
                <w:noWrap/>
                <w:vAlign w:val="bottom"/>
                <w:hideMark/>
              </w:tcPr>
            </w:tcPrChange>
          </w:tcPr>
          <w:p w14:paraId="672814A2" w14:textId="77777777" w:rsidR="002434FE" w:rsidRPr="002434FE" w:rsidRDefault="002434FE">
            <w:pPr>
              <w:jc w:val="right"/>
              <w:rPr>
                <w:ins w:id="1280" w:author="Matthew McBee" w:date="2019-12-04T10:39:00Z"/>
                <w:color w:val="000000"/>
                <w:sz w:val="22"/>
                <w:szCs w:val="22"/>
              </w:rPr>
            </w:pPr>
            <w:ins w:id="1281" w:author="Matthew McBee" w:date="2019-12-04T10:39:00Z">
              <w:r w:rsidRPr="002434FE">
                <w:rPr>
                  <w:color w:val="000000"/>
                  <w:sz w:val="22"/>
                  <w:szCs w:val="22"/>
                </w:rPr>
                <w:t>0.61</w:t>
              </w:r>
            </w:ins>
          </w:p>
        </w:tc>
        <w:tc>
          <w:tcPr>
            <w:tcW w:w="810" w:type="dxa"/>
            <w:tcBorders>
              <w:top w:val="nil"/>
              <w:left w:val="nil"/>
              <w:bottom w:val="nil"/>
              <w:right w:val="nil"/>
            </w:tcBorders>
            <w:shd w:val="clear" w:color="auto" w:fill="auto"/>
            <w:noWrap/>
            <w:vAlign w:val="bottom"/>
            <w:hideMark/>
            <w:tcPrChange w:id="1282" w:author="Matthew McBee" w:date="2019-12-04T10:40:00Z">
              <w:tcPr>
                <w:tcW w:w="810" w:type="dxa"/>
                <w:tcBorders>
                  <w:top w:val="nil"/>
                  <w:left w:val="nil"/>
                  <w:bottom w:val="nil"/>
                  <w:right w:val="nil"/>
                </w:tcBorders>
                <w:shd w:val="clear" w:color="auto" w:fill="auto"/>
                <w:noWrap/>
                <w:vAlign w:val="bottom"/>
                <w:hideMark/>
              </w:tcPr>
            </w:tcPrChange>
          </w:tcPr>
          <w:p w14:paraId="07AC8729" w14:textId="77777777" w:rsidR="002434FE" w:rsidRPr="002434FE" w:rsidRDefault="002434FE">
            <w:pPr>
              <w:jc w:val="right"/>
              <w:rPr>
                <w:ins w:id="1283" w:author="Matthew McBee" w:date="2019-12-04T10:39:00Z"/>
                <w:color w:val="000000"/>
                <w:sz w:val="22"/>
                <w:szCs w:val="22"/>
              </w:rPr>
            </w:pPr>
            <w:ins w:id="1284" w:author="Matthew McBee" w:date="2019-12-04T10:39:00Z">
              <w:r w:rsidRPr="002434FE">
                <w:rPr>
                  <w:color w:val="000000"/>
                  <w:sz w:val="22"/>
                  <w:szCs w:val="22"/>
                </w:rPr>
                <w:t>6.75</w:t>
              </w:r>
            </w:ins>
          </w:p>
        </w:tc>
        <w:tc>
          <w:tcPr>
            <w:tcW w:w="1080" w:type="dxa"/>
            <w:tcBorders>
              <w:top w:val="nil"/>
              <w:left w:val="nil"/>
              <w:bottom w:val="nil"/>
              <w:right w:val="nil"/>
            </w:tcBorders>
            <w:shd w:val="clear" w:color="auto" w:fill="auto"/>
            <w:noWrap/>
            <w:vAlign w:val="bottom"/>
            <w:hideMark/>
            <w:tcPrChange w:id="1285" w:author="Matthew McBee" w:date="2019-12-04T10:40:00Z">
              <w:tcPr>
                <w:tcW w:w="1080" w:type="dxa"/>
                <w:tcBorders>
                  <w:top w:val="nil"/>
                  <w:left w:val="nil"/>
                  <w:bottom w:val="nil"/>
                  <w:right w:val="nil"/>
                </w:tcBorders>
                <w:shd w:val="clear" w:color="auto" w:fill="auto"/>
                <w:noWrap/>
                <w:vAlign w:val="bottom"/>
                <w:hideMark/>
              </w:tcPr>
            </w:tcPrChange>
          </w:tcPr>
          <w:p w14:paraId="00C9F07D" w14:textId="77777777" w:rsidR="002434FE" w:rsidRPr="002434FE" w:rsidRDefault="002434FE">
            <w:pPr>
              <w:jc w:val="right"/>
              <w:rPr>
                <w:ins w:id="1286" w:author="Matthew McBee" w:date="2019-12-04T10:39:00Z"/>
                <w:color w:val="000000"/>
                <w:sz w:val="22"/>
                <w:szCs w:val="22"/>
              </w:rPr>
            </w:pPr>
            <w:ins w:id="1287" w:author="Matthew McBee" w:date="2019-12-04T10:39:00Z">
              <w:r w:rsidRPr="002434FE">
                <w:rPr>
                  <w:color w:val="000000"/>
                  <w:sz w:val="22"/>
                  <w:szCs w:val="22"/>
                </w:rPr>
                <w:t>8.75</w:t>
              </w:r>
            </w:ins>
          </w:p>
        </w:tc>
      </w:tr>
      <w:tr w:rsidR="002434FE" w:rsidRPr="002434FE" w14:paraId="3E83DE59" w14:textId="77777777" w:rsidTr="002434FE">
        <w:trPr>
          <w:trHeight w:val="320"/>
          <w:ins w:id="1288" w:author="Matthew McBee" w:date="2019-12-04T10:39:00Z"/>
        </w:trPr>
        <w:tc>
          <w:tcPr>
            <w:tcW w:w="3880" w:type="dxa"/>
            <w:tcBorders>
              <w:top w:val="nil"/>
              <w:left w:val="nil"/>
              <w:bottom w:val="nil"/>
              <w:right w:val="nil"/>
            </w:tcBorders>
            <w:shd w:val="clear" w:color="auto" w:fill="auto"/>
            <w:noWrap/>
            <w:vAlign w:val="bottom"/>
            <w:hideMark/>
          </w:tcPr>
          <w:p w14:paraId="62389854" w14:textId="77777777" w:rsidR="002434FE" w:rsidRPr="002434FE" w:rsidRDefault="002434FE">
            <w:pPr>
              <w:rPr>
                <w:ins w:id="1289" w:author="Matthew McBee" w:date="2019-12-04T10:39:00Z"/>
                <w:color w:val="000000"/>
                <w:sz w:val="22"/>
                <w:szCs w:val="22"/>
              </w:rPr>
            </w:pPr>
            <w:ins w:id="1290" w:author="Matthew McBee" w:date="2019-12-04T10:39:00Z">
              <w:r w:rsidRPr="002434FE">
                <w:rPr>
                  <w:color w:val="000000"/>
                  <w:sz w:val="22"/>
                  <w:szCs w:val="22"/>
                </w:rPr>
                <w:t>Annual family income (thousands)</w:t>
              </w:r>
            </w:ins>
          </w:p>
        </w:tc>
        <w:tc>
          <w:tcPr>
            <w:tcW w:w="1030" w:type="dxa"/>
            <w:tcBorders>
              <w:top w:val="nil"/>
              <w:left w:val="nil"/>
              <w:bottom w:val="nil"/>
              <w:right w:val="nil"/>
            </w:tcBorders>
            <w:shd w:val="clear" w:color="auto" w:fill="auto"/>
            <w:noWrap/>
            <w:vAlign w:val="bottom"/>
            <w:hideMark/>
          </w:tcPr>
          <w:p w14:paraId="3038C368" w14:textId="77777777" w:rsidR="002434FE" w:rsidRPr="002434FE" w:rsidRDefault="002434FE">
            <w:pPr>
              <w:jc w:val="right"/>
              <w:rPr>
                <w:ins w:id="1291" w:author="Matthew McBee" w:date="2019-12-04T10:39:00Z"/>
                <w:color w:val="000000"/>
                <w:sz w:val="22"/>
                <w:szCs w:val="22"/>
              </w:rPr>
            </w:pPr>
            <w:ins w:id="1292" w:author="Matthew McBee" w:date="2019-12-04T10:39:00Z">
              <w:r w:rsidRPr="002434FE">
                <w:rPr>
                  <w:color w:val="000000"/>
                  <w:sz w:val="22"/>
                  <w:szCs w:val="22"/>
                </w:rPr>
                <w:t>1958</w:t>
              </w:r>
            </w:ins>
          </w:p>
        </w:tc>
        <w:tc>
          <w:tcPr>
            <w:tcW w:w="1030" w:type="dxa"/>
            <w:tcBorders>
              <w:top w:val="nil"/>
              <w:left w:val="nil"/>
              <w:bottom w:val="nil"/>
              <w:right w:val="nil"/>
            </w:tcBorders>
            <w:shd w:val="clear" w:color="auto" w:fill="auto"/>
            <w:noWrap/>
            <w:vAlign w:val="bottom"/>
            <w:hideMark/>
          </w:tcPr>
          <w:p w14:paraId="0CAD2E0C" w14:textId="77777777" w:rsidR="002434FE" w:rsidRPr="002434FE" w:rsidRDefault="002434FE">
            <w:pPr>
              <w:jc w:val="right"/>
              <w:rPr>
                <w:ins w:id="1293" w:author="Matthew McBee" w:date="2019-12-04T10:39:00Z"/>
                <w:color w:val="000000"/>
                <w:sz w:val="22"/>
                <w:szCs w:val="22"/>
              </w:rPr>
            </w:pPr>
            <w:ins w:id="1294" w:author="Matthew McBee" w:date="2019-12-04T10:39:00Z">
              <w:r w:rsidRPr="002434FE">
                <w:rPr>
                  <w:color w:val="000000"/>
                  <w:sz w:val="22"/>
                  <w:szCs w:val="22"/>
                </w:rPr>
                <w:t>33.42</w:t>
              </w:r>
            </w:ins>
          </w:p>
        </w:tc>
        <w:tc>
          <w:tcPr>
            <w:tcW w:w="1080" w:type="dxa"/>
            <w:tcBorders>
              <w:top w:val="nil"/>
              <w:left w:val="nil"/>
              <w:bottom w:val="nil"/>
              <w:right w:val="nil"/>
            </w:tcBorders>
            <w:shd w:val="clear" w:color="auto" w:fill="auto"/>
            <w:noWrap/>
            <w:vAlign w:val="bottom"/>
            <w:hideMark/>
          </w:tcPr>
          <w:p w14:paraId="6ACC3DDA" w14:textId="77777777" w:rsidR="002434FE" w:rsidRPr="002434FE" w:rsidRDefault="002434FE">
            <w:pPr>
              <w:jc w:val="right"/>
              <w:rPr>
                <w:ins w:id="1295" w:author="Matthew McBee" w:date="2019-12-04T10:39:00Z"/>
                <w:color w:val="000000"/>
                <w:sz w:val="22"/>
                <w:szCs w:val="22"/>
              </w:rPr>
            </w:pPr>
            <w:ins w:id="1296" w:author="Matthew McBee" w:date="2019-12-04T10:39:00Z">
              <w:r w:rsidRPr="002434FE">
                <w:rPr>
                  <w:color w:val="000000"/>
                  <w:sz w:val="22"/>
                  <w:szCs w:val="22"/>
                </w:rPr>
                <w:t>24.53</w:t>
              </w:r>
            </w:ins>
          </w:p>
        </w:tc>
        <w:tc>
          <w:tcPr>
            <w:tcW w:w="810" w:type="dxa"/>
            <w:tcBorders>
              <w:top w:val="nil"/>
              <w:left w:val="nil"/>
              <w:bottom w:val="nil"/>
              <w:right w:val="nil"/>
            </w:tcBorders>
            <w:shd w:val="clear" w:color="auto" w:fill="auto"/>
            <w:noWrap/>
            <w:vAlign w:val="bottom"/>
            <w:hideMark/>
          </w:tcPr>
          <w:p w14:paraId="386DB694" w14:textId="77777777" w:rsidR="002434FE" w:rsidRPr="002434FE" w:rsidRDefault="002434FE">
            <w:pPr>
              <w:jc w:val="right"/>
              <w:rPr>
                <w:ins w:id="1297" w:author="Matthew McBee" w:date="2019-12-04T10:39:00Z"/>
                <w:color w:val="000000"/>
                <w:sz w:val="22"/>
                <w:szCs w:val="22"/>
              </w:rPr>
            </w:pPr>
            <w:ins w:id="1298"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64021245" w14:textId="77777777" w:rsidR="002434FE" w:rsidRPr="002434FE" w:rsidRDefault="002434FE">
            <w:pPr>
              <w:jc w:val="right"/>
              <w:rPr>
                <w:ins w:id="1299" w:author="Matthew McBee" w:date="2019-12-04T10:39:00Z"/>
                <w:color w:val="000000"/>
                <w:sz w:val="22"/>
                <w:szCs w:val="22"/>
              </w:rPr>
            </w:pPr>
            <w:ins w:id="1300" w:author="Matthew McBee" w:date="2019-12-04T10:39:00Z">
              <w:r w:rsidRPr="002434FE">
                <w:rPr>
                  <w:color w:val="000000"/>
                  <w:sz w:val="22"/>
                  <w:szCs w:val="22"/>
                </w:rPr>
                <w:t>189.92</w:t>
              </w:r>
            </w:ins>
          </w:p>
        </w:tc>
      </w:tr>
      <w:tr w:rsidR="002434FE" w:rsidRPr="002434FE" w14:paraId="6D657AEF" w14:textId="77777777" w:rsidTr="002434FE">
        <w:trPr>
          <w:trHeight w:val="320"/>
          <w:ins w:id="1301" w:author="Matthew McBee" w:date="2019-12-04T10:39:00Z"/>
        </w:trPr>
        <w:tc>
          <w:tcPr>
            <w:tcW w:w="3880" w:type="dxa"/>
            <w:tcBorders>
              <w:top w:val="nil"/>
              <w:left w:val="nil"/>
              <w:bottom w:val="nil"/>
              <w:right w:val="nil"/>
            </w:tcBorders>
            <w:shd w:val="clear" w:color="auto" w:fill="auto"/>
            <w:noWrap/>
            <w:vAlign w:val="bottom"/>
            <w:hideMark/>
          </w:tcPr>
          <w:p w14:paraId="63F5CAC8" w14:textId="77777777" w:rsidR="002434FE" w:rsidRPr="002434FE" w:rsidRDefault="002434FE">
            <w:pPr>
              <w:rPr>
                <w:ins w:id="1302" w:author="Matthew McBee" w:date="2019-12-04T10:39:00Z"/>
                <w:color w:val="000000"/>
                <w:sz w:val="22"/>
                <w:szCs w:val="22"/>
              </w:rPr>
            </w:pPr>
            <w:ins w:id="1303" w:author="Matthew McBee" w:date="2019-12-04T10:39:00Z">
              <w:r w:rsidRPr="002434FE">
                <w:rPr>
                  <w:color w:val="000000"/>
                  <w:sz w:val="22"/>
                  <w:szCs w:val="22"/>
                </w:rPr>
                <w:t>Attention (raw)</w:t>
              </w:r>
            </w:ins>
          </w:p>
        </w:tc>
        <w:tc>
          <w:tcPr>
            <w:tcW w:w="1030" w:type="dxa"/>
            <w:tcBorders>
              <w:top w:val="nil"/>
              <w:left w:val="nil"/>
              <w:bottom w:val="nil"/>
              <w:right w:val="nil"/>
            </w:tcBorders>
            <w:shd w:val="clear" w:color="auto" w:fill="auto"/>
            <w:noWrap/>
            <w:vAlign w:val="bottom"/>
            <w:hideMark/>
          </w:tcPr>
          <w:p w14:paraId="67713B50" w14:textId="77777777" w:rsidR="002434FE" w:rsidRPr="002434FE" w:rsidRDefault="002434FE">
            <w:pPr>
              <w:jc w:val="right"/>
              <w:rPr>
                <w:ins w:id="1304" w:author="Matthew McBee" w:date="2019-12-04T10:39:00Z"/>
                <w:color w:val="000000"/>
                <w:sz w:val="22"/>
                <w:szCs w:val="22"/>
              </w:rPr>
            </w:pPr>
            <w:ins w:id="1305"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7DFD5209" w14:textId="77777777" w:rsidR="002434FE" w:rsidRPr="002434FE" w:rsidRDefault="002434FE">
            <w:pPr>
              <w:jc w:val="right"/>
              <w:rPr>
                <w:ins w:id="1306" w:author="Matthew McBee" w:date="2019-12-04T10:39:00Z"/>
                <w:color w:val="000000"/>
                <w:sz w:val="22"/>
                <w:szCs w:val="22"/>
              </w:rPr>
            </w:pPr>
            <w:ins w:id="1307" w:author="Matthew McBee" w:date="2019-12-04T10:39:00Z">
              <w:r w:rsidRPr="002434FE">
                <w:rPr>
                  <w:color w:val="000000"/>
                  <w:sz w:val="22"/>
                  <w:szCs w:val="22"/>
                </w:rPr>
                <w:t>2.64</w:t>
              </w:r>
            </w:ins>
          </w:p>
        </w:tc>
        <w:tc>
          <w:tcPr>
            <w:tcW w:w="1080" w:type="dxa"/>
            <w:tcBorders>
              <w:top w:val="nil"/>
              <w:left w:val="nil"/>
              <w:bottom w:val="nil"/>
              <w:right w:val="nil"/>
            </w:tcBorders>
            <w:shd w:val="clear" w:color="auto" w:fill="auto"/>
            <w:noWrap/>
            <w:vAlign w:val="bottom"/>
            <w:hideMark/>
          </w:tcPr>
          <w:p w14:paraId="7A412BA3" w14:textId="77777777" w:rsidR="002434FE" w:rsidRPr="002434FE" w:rsidRDefault="002434FE">
            <w:pPr>
              <w:jc w:val="right"/>
              <w:rPr>
                <w:ins w:id="1308" w:author="Matthew McBee" w:date="2019-12-04T10:39:00Z"/>
                <w:color w:val="000000"/>
                <w:sz w:val="22"/>
                <w:szCs w:val="22"/>
              </w:rPr>
            </w:pPr>
            <w:ins w:id="1309" w:author="Matthew McBee" w:date="2019-12-04T10:39:00Z">
              <w:r w:rsidRPr="002434FE">
                <w:rPr>
                  <w:color w:val="000000"/>
                  <w:sz w:val="22"/>
                  <w:szCs w:val="22"/>
                </w:rPr>
                <w:t>0.39</w:t>
              </w:r>
            </w:ins>
          </w:p>
        </w:tc>
        <w:tc>
          <w:tcPr>
            <w:tcW w:w="810" w:type="dxa"/>
            <w:tcBorders>
              <w:top w:val="nil"/>
              <w:left w:val="nil"/>
              <w:bottom w:val="nil"/>
              <w:right w:val="nil"/>
            </w:tcBorders>
            <w:shd w:val="clear" w:color="auto" w:fill="auto"/>
            <w:noWrap/>
            <w:vAlign w:val="bottom"/>
            <w:hideMark/>
          </w:tcPr>
          <w:p w14:paraId="3133FC89" w14:textId="77777777" w:rsidR="002434FE" w:rsidRPr="002434FE" w:rsidRDefault="002434FE">
            <w:pPr>
              <w:jc w:val="right"/>
              <w:rPr>
                <w:ins w:id="1310" w:author="Matthew McBee" w:date="2019-12-04T10:39:00Z"/>
                <w:color w:val="000000"/>
                <w:sz w:val="22"/>
                <w:szCs w:val="22"/>
              </w:rPr>
            </w:pPr>
            <w:ins w:id="1311"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6BD209" w14:textId="77777777" w:rsidR="002434FE" w:rsidRPr="002434FE" w:rsidRDefault="002434FE">
            <w:pPr>
              <w:jc w:val="right"/>
              <w:rPr>
                <w:ins w:id="1312" w:author="Matthew McBee" w:date="2019-12-04T10:39:00Z"/>
                <w:color w:val="000000"/>
                <w:sz w:val="22"/>
                <w:szCs w:val="22"/>
              </w:rPr>
            </w:pPr>
            <w:ins w:id="1313" w:author="Matthew McBee" w:date="2019-12-04T10:39:00Z">
              <w:r w:rsidRPr="002434FE">
                <w:rPr>
                  <w:color w:val="000000"/>
                  <w:sz w:val="22"/>
                  <w:szCs w:val="22"/>
                </w:rPr>
                <w:t>3</w:t>
              </w:r>
            </w:ins>
          </w:p>
        </w:tc>
      </w:tr>
      <w:tr w:rsidR="002434FE" w:rsidRPr="002434FE" w14:paraId="767EC0D6" w14:textId="77777777" w:rsidTr="002434FE">
        <w:trPr>
          <w:trHeight w:val="320"/>
          <w:ins w:id="1314" w:author="Matthew McBee" w:date="2019-12-04T10:39:00Z"/>
        </w:trPr>
        <w:tc>
          <w:tcPr>
            <w:tcW w:w="3880" w:type="dxa"/>
            <w:tcBorders>
              <w:top w:val="nil"/>
              <w:left w:val="nil"/>
              <w:bottom w:val="nil"/>
              <w:right w:val="nil"/>
            </w:tcBorders>
            <w:shd w:val="clear" w:color="auto" w:fill="auto"/>
            <w:noWrap/>
            <w:vAlign w:val="bottom"/>
            <w:hideMark/>
          </w:tcPr>
          <w:p w14:paraId="692A1098" w14:textId="77777777" w:rsidR="002434FE" w:rsidRPr="002434FE" w:rsidRDefault="002434FE">
            <w:pPr>
              <w:rPr>
                <w:ins w:id="1315" w:author="Matthew McBee" w:date="2019-12-04T10:39:00Z"/>
                <w:color w:val="000000"/>
                <w:sz w:val="22"/>
                <w:szCs w:val="22"/>
              </w:rPr>
            </w:pPr>
            <w:ins w:id="1316" w:author="Matthew McBee" w:date="2019-12-04T10:39:00Z">
              <w:r w:rsidRPr="002434FE">
                <w:rPr>
                  <w:color w:val="000000"/>
                  <w:sz w:val="22"/>
                  <w:szCs w:val="22"/>
                </w:rPr>
                <w:t>Attention within-sex SS</w:t>
              </w:r>
            </w:ins>
          </w:p>
        </w:tc>
        <w:tc>
          <w:tcPr>
            <w:tcW w:w="1030" w:type="dxa"/>
            <w:tcBorders>
              <w:top w:val="nil"/>
              <w:left w:val="nil"/>
              <w:bottom w:val="nil"/>
              <w:right w:val="nil"/>
            </w:tcBorders>
            <w:shd w:val="clear" w:color="auto" w:fill="auto"/>
            <w:noWrap/>
            <w:vAlign w:val="bottom"/>
            <w:hideMark/>
          </w:tcPr>
          <w:p w14:paraId="0DCB751B" w14:textId="77777777" w:rsidR="002434FE" w:rsidRPr="002434FE" w:rsidRDefault="002434FE">
            <w:pPr>
              <w:jc w:val="right"/>
              <w:rPr>
                <w:ins w:id="1317" w:author="Matthew McBee" w:date="2019-12-04T10:39:00Z"/>
                <w:color w:val="000000"/>
                <w:sz w:val="22"/>
                <w:szCs w:val="22"/>
              </w:rPr>
            </w:pPr>
            <w:ins w:id="1318" w:author="Matthew McBee" w:date="2019-12-04T10:39:00Z">
              <w:r w:rsidRPr="002434FE">
                <w:rPr>
                  <w:color w:val="000000"/>
                  <w:sz w:val="22"/>
                  <w:szCs w:val="22"/>
                </w:rPr>
                <w:t>2075</w:t>
              </w:r>
            </w:ins>
          </w:p>
        </w:tc>
        <w:tc>
          <w:tcPr>
            <w:tcW w:w="1030" w:type="dxa"/>
            <w:tcBorders>
              <w:top w:val="nil"/>
              <w:left w:val="nil"/>
              <w:bottom w:val="nil"/>
              <w:right w:val="nil"/>
            </w:tcBorders>
            <w:shd w:val="clear" w:color="auto" w:fill="auto"/>
            <w:noWrap/>
            <w:vAlign w:val="bottom"/>
            <w:hideMark/>
          </w:tcPr>
          <w:p w14:paraId="51585723" w14:textId="77777777" w:rsidR="002434FE" w:rsidRPr="002434FE" w:rsidRDefault="002434FE">
            <w:pPr>
              <w:jc w:val="right"/>
              <w:rPr>
                <w:ins w:id="1319" w:author="Matthew McBee" w:date="2019-12-04T10:39:00Z"/>
                <w:color w:val="000000"/>
                <w:sz w:val="22"/>
                <w:szCs w:val="22"/>
              </w:rPr>
            </w:pPr>
            <w:ins w:id="1320" w:author="Matthew McBee" w:date="2019-12-04T10:39:00Z">
              <w:r w:rsidRPr="002434FE">
                <w:rPr>
                  <w:color w:val="000000"/>
                  <w:sz w:val="22"/>
                  <w:szCs w:val="22"/>
                </w:rPr>
                <w:t>101.25</w:t>
              </w:r>
            </w:ins>
          </w:p>
        </w:tc>
        <w:tc>
          <w:tcPr>
            <w:tcW w:w="1080" w:type="dxa"/>
            <w:tcBorders>
              <w:top w:val="nil"/>
              <w:left w:val="nil"/>
              <w:bottom w:val="nil"/>
              <w:right w:val="nil"/>
            </w:tcBorders>
            <w:shd w:val="clear" w:color="auto" w:fill="auto"/>
            <w:noWrap/>
            <w:vAlign w:val="bottom"/>
            <w:hideMark/>
          </w:tcPr>
          <w:p w14:paraId="4513BABF" w14:textId="77777777" w:rsidR="002434FE" w:rsidRPr="002434FE" w:rsidRDefault="002434FE">
            <w:pPr>
              <w:jc w:val="right"/>
              <w:rPr>
                <w:ins w:id="1321" w:author="Matthew McBee" w:date="2019-12-04T10:39:00Z"/>
                <w:color w:val="000000"/>
                <w:sz w:val="22"/>
                <w:szCs w:val="22"/>
              </w:rPr>
            </w:pPr>
            <w:ins w:id="1322" w:author="Matthew McBee" w:date="2019-12-04T10:39:00Z">
              <w:r w:rsidRPr="002434FE">
                <w:rPr>
                  <w:color w:val="000000"/>
                  <w:sz w:val="22"/>
                  <w:szCs w:val="22"/>
                </w:rPr>
                <w:t>13.79</w:t>
              </w:r>
            </w:ins>
          </w:p>
        </w:tc>
        <w:tc>
          <w:tcPr>
            <w:tcW w:w="810" w:type="dxa"/>
            <w:tcBorders>
              <w:top w:val="nil"/>
              <w:left w:val="nil"/>
              <w:bottom w:val="nil"/>
              <w:right w:val="nil"/>
            </w:tcBorders>
            <w:shd w:val="clear" w:color="auto" w:fill="auto"/>
            <w:noWrap/>
            <w:vAlign w:val="bottom"/>
            <w:hideMark/>
          </w:tcPr>
          <w:p w14:paraId="20F013D8" w14:textId="77777777" w:rsidR="002434FE" w:rsidRPr="002434FE" w:rsidRDefault="002434FE">
            <w:pPr>
              <w:jc w:val="right"/>
              <w:rPr>
                <w:ins w:id="1323" w:author="Matthew McBee" w:date="2019-12-04T10:39:00Z"/>
                <w:color w:val="000000"/>
                <w:sz w:val="22"/>
                <w:szCs w:val="22"/>
              </w:rPr>
            </w:pPr>
            <w:ins w:id="1324" w:author="Matthew McBee" w:date="2019-12-04T10:39:00Z">
              <w:r w:rsidRPr="002434FE">
                <w:rPr>
                  <w:color w:val="000000"/>
                  <w:sz w:val="22"/>
                  <w:szCs w:val="22"/>
                </w:rPr>
                <w:t>83</w:t>
              </w:r>
            </w:ins>
          </w:p>
        </w:tc>
        <w:tc>
          <w:tcPr>
            <w:tcW w:w="1080" w:type="dxa"/>
            <w:tcBorders>
              <w:top w:val="nil"/>
              <w:left w:val="nil"/>
              <w:bottom w:val="nil"/>
              <w:right w:val="nil"/>
            </w:tcBorders>
            <w:shd w:val="clear" w:color="auto" w:fill="auto"/>
            <w:noWrap/>
            <w:vAlign w:val="bottom"/>
            <w:hideMark/>
          </w:tcPr>
          <w:p w14:paraId="353612DF" w14:textId="77777777" w:rsidR="002434FE" w:rsidRPr="002434FE" w:rsidRDefault="002434FE">
            <w:pPr>
              <w:jc w:val="right"/>
              <w:rPr>
                <w:ins w:id="1325" w:author="Matthew McBee" w:date="2019-12-04T10:39:00Z"/>
                <w:color w:val="000000"/>
                <w:sz w:val="22"/>
                <w:szCs w:val="22"/>
              </w:rPr>
            </w:pPr>
            <w:ins w:id="1326" w:author="Matthew McBee" w:date="2019-12-04T10:39:00Z">
              <w:r w:rsidRPr="002434FE">
                <w:rPr>
                  <w:color w:val="000000"/>
                  <w:sz w:val="22"/>
                  <w:szCs w:val="22"/>
                </w:rPr>
                <w:t>136</w:t>
              </w:r>
            </w:ins>
          </w:p>
        </w:tc>
      </w:tr>
      <w:tr w:rsidR="002434FE" w:rsidRPr="002434FE" w14:paraId="05C034F3" w14:textId="77777777" w:rsidTr="002434FE">
        <w:trPr>
          <w:trHeight w:val="320"/>
          <w:ins w:id="1327" w:author="Matthew McBee" w:date="2019-12-04T10:39:00Z"/>
        </w:trPr>
        <w:tc>
          <w:tcPr>
            <w:tcW w:w="3880" w:type="dxa"/>
            <w:tcBorders>
              <w:top w:val="nil"/>
              <w:left w:val="nil"/>
              <w:bottom w:val="nil"/>
              <w:right w:val="nil"/>
            </w:tcBorders>
            <w:shd w:val="clear" w:color="auto" w:fill="auto"/>
            <w:noWrap/>
            <w:vAlign w:val="bottom"/>
            <w:hideMark/>
          </w:tcPr>
          <w:p w14:paraId="77B8CB0C" w14:textId="77777777" w:rsidR="002434FE" w:rsidRPr="002434FE" w:rsidRDefault="002434FE">
            <w:pPr>
              <w:rPr>
                <w:ins w:id="1328" w:author="Matthew McBee" w:date="2019-12-04T10:39:00Z"/>
                <w:color w:val="000000"/>
                <w:sz w:val="22"/>
                <w:szCs w:val="22"/>
              </w:rPr>
            </w:pPr>
            <w:ins w:id="1329" w:author="Matthew McBee" w:date="2019-12-04T10:39:00Z">
              <w:r w:rsidRPr="002434FE">
                <w:rPr>
                  <w:color w:val="000000"/>
                  <w:sz w:val="22"/>
                  <w:szCs w:val="22"/>
                </w:rPr>
                <w:t>CES-D Depression score (1992)</w:t>
              </w:r>
            </w:ins>
          </w:p>
        </w:tc>
        <w:tc>
          <w:tcPr>
            <w:tcW w:w="1030" w:type="dxa"/>
            <w:tcBorders>
              <w:top w:val="nil"/>
              <w:left w:val="nil"/>
              <w:bottom w:val="nil"/>
              <w:right w:val="nil"/>
            </w:tcBorders>
            <w:shd w:val="clear" w:color="auto" w:fill="auto"/>
            <w:noWrap/>
            <w:vAlign w:val="bottom"/>
            <w:hideMark/>
          </w:tcPr>
          <w:p w14:paraId="07528E90" w14:textId="77777777" w:rsidR="002434FE" w:rsidRPr="002434FE" w:rsidRDefault="002434FE">
            <w:pPr>
              <w:jc w:val="right"/>
              <w:rPr>
                <w:ins w:id="1330" w:author="Matthew McBee" w:date="2019-12-04T10:39:00Z"/>
                <w:color w:val="000000"/>
                <w:sz w:val="22"/>
                <w:szCs w:val="22"/>
              </w:rPr>
            </w:pPr>
            <w:ins w:id="1331" w:author="Matthew McBee" w:date="2019-12-04T10:39:00Z">
              <w:r w:rsidRPr="002434FE">
                <w:rPr>
                  <w:color w:val="000000"/>
                  <w:sz w:val="22"/>
                  <w:szCs w:val="22"/>
                </w:rPr>
                <w:t>2089</w:t>
              </w:r>
            </w:ins>
          </w:p>
        </w:tc>
        <w:tc>
          <w:tcPr>
            <w:tcW w:w="1030" w:type="dxa"/>
            <w:tcBorders>
              <w:top w:val="nil"/>
              <w:left w:val="nil"/>
              <w:bottom w:val="nil"/>
              <w:right w:val="nil"/>
            </w:tcBorders>
            <w:shd w:val="clear" w:color="auto" w:fill="auto"/>
            <w:noWrap/>
            <w:vAlign w:val="bottom"/>
            <w:hideMark/>
          </w:tcPr>
          <w:p w14:paraId="0533DFE4" w14:textId="77777777" w:rsidR="002434FE" w:rsidRPr="002434FE" w:rsidRDefault="002434FE">
            <w:pPr>
              <w:jc w:val="right"/>
              <w:rPr>
                <w:ins w:id="1332" w:author="Matthew McBee" w:date="2019-12-04T10:39:00Z"/>
                <w:color w:val="000000"/>
                <w:sz w:val="22"/>
                <w:szCs w:val="22"/>
              </w:rPr>
            </w:pPr>
            <w:ins w:id="1333" w:author="Matthew McBee" w:date="2019-12-04T10:39:00Z">
              <w:r w:rsidRPr="002434FE">
                <w:rPr>
                  <w:color w:val="000000"/>
                  <w:sz w:val="22"/>
                  <w:szCs w:val="22"/>
                </w:rPr>
                <w:t>46.97</w:t>
              </w:r>
            </w:ins>
          </w:p>
        </w:tc>
        <w:tc>
          <w:tcPr>
            <w:tcW w:w="1080" w:type="dxa"/>
            <w:tcBorders>
              <w:top w:val="nil"/>
              <w:left w:val="nil"/>
              <w:bottom w:val="nil"/>
              <w:right w:val="nil"/>
            </w:tcBorders>
            <w:shd w:val="clear" w:color="auto" w:fill="auto"/>
            <w:noWrap/>
            <w:vAlign w:val="bottom"/>
            <w:hideMark/>
          </w:tcPr>
          <w:p w14:paraId="3220DC6F" w14:textId="77777777" w:rsidR="002434FE" w:rsidRPr="002434FE" w:rsidRDefault="002434FE">
            <w:pPr>
              <w:jc w:val="right"/>
              <w:rPr>
                <w:ins w:id="1334" w:author="Matthew McBee" w:date="2019-12-04T10:39:00Z"/>
                <w:color w:val="000000"/>
                <w:sz w:val="22"/>
                <w:szCs w:val="22"/>
              </w:rPr>
            </w:pPr>
            <w:ins w:id="1335" w:author="Matthew McBee" w:date="2019-12-04T10:39:00Z">
              <w:r w:rsidRPr="002434FE">
                <w:rPr>
                  <w:color w:val="000000"/>
                  <w:sz w:val="22"/>
                  <w:szCs w:val="22"/>
                </w:rPr>
                <w:t>7.87</w:t>
              </w:r>
            </w:ins>
          </w:p>
        </w:tc>
        <w:tc>
          <w:tcPr>
            <w:tcW w:w="810" w:type="dxa"/>
            <w:tcBorders>
              <w:top w:val="nil"/>
              <w:left w:val="nil"/>
              <w:bottom w:val="nil"/>
              <w:right w:val="nil"/>
            </w:tcBorders>
            <w:shd w:val="clear" w:color="auto" w:fill="auto"/>
            <w:noWrap/>
            <w:vAlign w:val="bottom"/>
            <w:hideMark/>
          </w:tcPr>
          <w:p w14:paraId="31B5676A" w14:textId="77777777" w:rsidR="002434FE" w:rsidRPr="002434FE" w:rsidRDefault="002434FE">
            <w:pPr>
              <w:jc w:val="right"/>
              <w:rPr>
                <w:ins w:id="1336" w:author="Matthew McBee" w:date="2019-12-04T10:39:00Z"/>
                <w:color w:val="000000"/>
                <w:sz w:val="22"/>
                <w:szCs w:val="22"/>
              </w:rPr>
            </w:pPr>
            <w:ins w:id="1337" w:author="Matthew McBee" w:date="2019-12-04T10:39:00Z">
              <w:r w:rsidRPr="002434FE">
                <w:rPr>
                  <w:color w:val="000000"/>
                  <w:sz w:val="22"/>
                  <w:szCs w:val="22"/>
                </w:rPr>
                <w:t>32.3</w:t>
              </w:r>
            </w:ins>
          </w:p>
        </w:tc>
        <w:tc>
          <w:tcPr>
            <w:tcW w:w="1080" w:type="dxa"/>
            <w:tcBorders>
              <w:top w:val="nil"/>
              <w:left w:val="nil"/>
              <w:bottom w:val="nil"/>
              <w:right w:val="nil"/>
            </w:tcBorders>
            <w:shd w:val="clear" w:color="auto" w:fill="auto"/>
            <w:noWrap/>
            <w:vAlign w:val="bottom"/>
            <w:hideMark/>
          </w:tcPr>
          <w:p w14:paraId="174D263A" w14:textId="77777777" w:rsidR="002434FE" w:rsidRPr="002434FE" w:rsidRDefault="002434FE">
            <w:pPr>
              <w:jc w:val="right"/>
              <w:rPr>
                <w:ins w:id="1338" w:author="Matthew McBee" w:date="2019-12-04T10:39:00Z"/>
                <w:color w:val="000000"/>
                <w:sz w:val="22"/>
                <w:szCs w:val="22"/>
              </w:rPr>
            </w:pPr>
            <w:ins w:id="1339" w:author="Matthew McBee" w:date="2019-12-04T10:39:00Z">
              <w:r w:rsidRPr="002434FE">
                <w:rPr>
                  <w:color w:val="000000"/>
                  <w:sz w:val="22"/>
                  <w:szCs w:val="22"/>
                </w:rPr>
                <w:t>79.9</w:t>
              </w:r>
            </w:ins>
          </w:p>
        </w:tc>
      </w:tr>
      <w:tr w:rsidR="002434FE" w:rsidRPr="002434FE" w14:paraId="3643246E" w14:textId="77777777" w:rsidTr="002434FE">
        <w:trPr>
          <w:trHeight w:val="320"/>
          <w:ins w:id="1340" w:author="Matthew McBee" w:date="2019-12-04T10:39:00Z"/>
        </w:trPr>
        <w:tc>
          <w:tcPr>
            <w:tcW w:w="3880" w:type="dxa"/>
            <w:tcBorders>
              <w:top w:val="nil"/>
              <w:left w:val="nil"/>
              <w:bottom w:val="nil"/>
              <w:right w:val="nil"/>
            </w:tcBorders>
            <w:shd w:val="clear" w:color="auto" w:fill="auto"/>
            <w:noWrap/>
            <w:vAlign w:val="bottom"/>
            <w:hideMark/>
          </w:tcPr>
          <w:p w14:paraId="39BBF265" w14:textId="77777777" w:rsidR="002434FE" w:rsidRPr="002434FE" w:rsidRDefault="002434FE">
            <w:pPr>
              <w:rPr>
                <w:ins w:id="1341" w:author="Matthew McBee" w:date="2019-12-04T10:39:00Z"/>
                <w:color w:val="000000"/>
                <w:sz w:val="22"/>
                <w:szCs w:val="22"/>
              </w:rPr>
            </w:pPr>
            <w:ins w:id="1342" w:author="Matthew McBee" w:date="2019-12-04T10:39:00Z">
              <w:r w:rsidRPr="002434FE">
                <w:rPr>
                  <w:color w:val="000000"/>
                  <w:sz w:val="22"/>
                  <w:szCs w:val="22"/>
                </w:rPr>
                <w:t>Cognitive stimulation of home age 1-3</w:t>
              </w:r>
            </w:ins>
          </w:p>
        </w:tc>
        <w:tc>
          <w:tcPr>
            <w:tcW w:w="1030" w:type="dxa"/>
            <w:tcBorders>
              <w:top w:val="nil"/>
              <w:left w:val="nil"/>
              <w:bottom w:val="nil"/>
              <w:right w:val="nil"/>
            </w:tcBorders>
            <w:shd w:val="clear" w:color="auto" w:fill="auto"/>
            <w:noWrap/>
            <w:vAlign w:val="bottom"/>
            <w:hideMark/>
          </w:tcPr>
          <w:p w14:paraId="7A4ED54B" w14:textId="77777777" w:rsidR="002434FE" w:rsidRPr="002434FE" w:rsidRDefault="002434FE">
            <w:pPr>
              <w:jc w:val="right"/>
              <w:rPr>
                <w:ins w:id="1343" w:author="Matthew McBee" w:date="2019-12-04T10:39:00Z"/>
                <w:color w:val="000000"/>
                <w:sz w:val="22"/>
                <w:szCs w:val="22"/>
              </w:rPr>
            </w:pPr>
            <w:ins w:id="1344" w:author="Matthew McBee" w:date="2019-12-04T10:39:00Z">
              <w:r w:rsidRPr="002434FE">
                <w:rPr>
                  <w:color w:val="000000"/>
                  <w:sz w:val="22"/>
                  <w:szCs w:val="22"/>
                </w:rPr>
                <w:t>1907</w:t>
              </w:r>
            </w:ins>
          </w:p>
        </w:tc>
        <w:tc>
          <w:tcPr>
            <w:tcW w:w="1030" w:type="dxa"/>
            <w:tcBorders>
              <w:top w:val="nil"/>
              <w:left w:val="nil"/>
              <w:bottom w:val="nil"/>
              <w:right w:val="nil"/>
            </w:tcBorders>
            <w:shd w:val="clear" w:color="auto" w:fill="auto"/>
            <w:noWrap/>
            <w:vAlign w:val="bottom"/>
            <w:hideMark/>
          </w:tcPr>
          <w:p w14:paraId="3D599ED3" w14:textId="77777777" w:rsidR="002434FE" w:rsidRPr="002434FE" w:rsidRDefault="002434FE">
            <w:pPr>
              <w:jc w:val="right"/>
              <w:rPr>
                <w:ins w:id="1345" w:author="Matthew McBee" w:date="2019-12-04T10:39:00Z"/>
                <w:color w:val="000000"/>
                <w:sz w:val="22"/>
                <w:szCs w:val="22"/>
              </w:rPr>
            </w:pPr>
            <w:ins w:id="1346" w:author="Matthew McBee" w:date="2019-12-04T10:39:00Z">
              <w:r w:rsidRPr="002434FE">
                <w:rPr>
                  <w:color w:val="000000"/>
                  <w:sz w:val="22"/>
                  <w:szCs w:val="22"/>
                </w:rPr>
                <w:t>97.61</w:t>
              </w:r>
            </w:ins>
          </w:p>
        </w:tc>
        <w:tc>
          <w:tcPr>
            <w:tcW w:w="1080" w:type="dxa"/>
            <w:tcBorders>
              <w:top w:val="nil"/>
              <w:left w:val="nil"/>
              <w:bottom w:val="nil"/>
              <w:right w:val="nil"/>
            </w:tcBorders>
            <w:shd w:val="clear" w:color="auto" w:fill="auto"/>
            <w:noWrap/>
            <w:vAlign w:val="bottom"/>
            <w:hideMark/>
          </w:tcPr>
          <w:p w14:paraId="322ED2CE" w14:textId="77777777" w:rsidR="002434FE" w:rsidRPr="002434FE" w:rsidRDefault="002434FE">
            <w:pPr>
              <w:jc w:val="right"/>
              <w:rPr>
                <w:ins w:id="1347" w:author="Matthew McBee" w:date="2019-12-04T10:39:00Z"/>
                <w:color w:val="000000"/>
                <w:sz w:val="22"/>
                <w:szCs w:val="22"/>
              </w:rPr>
            </w:pPr>
            <w:ins w:id="1348" w:author="Matthew McBee" w:date="2019-12-04T10:39:00Z">
              <w:r w:rsidRPr="002434FE">
                <w:rPr>
                  <w:color w:val="000000"/>
                  <w:sz w:val="22"/>
                  <w:szCs w:val="22"/>
                </w:rPr>
                <w:t>16.15</w:t>
              </w:r>
            </w:ins>
          </w:p>
        </w:tc>
        <w:tc>
          <w:tcPr>
            <w:tcW w:w="810" w:type="dxa"/>
            <w:tcBorders>
              <w:top w:val="nil"/>
              <w:left w:val="nil"/>
              <w:bottom w:val="nil"/>
              <w:right w:val="nil"/>
            </w:tcBorders>
            <w:shd w:val="clear" w:color="auto" w:fill="auto"/>
            <w:noWrap/>
            <w:vAlign w:val="bottom"/>
            <w:hideMark/>
          </w:tcPr>
          <w:p w14:paraId="4959ED9F" w14:textId="77777777" w:rsidR="002434FE" w:rsidRPr="002434FE" w:rsidRDefault="002434FE">
            <w:pPr>
              <w:jc w:val="right"/>
              <w:rPr>
                <w:ins w:id="1349" w:author="Matthew McBee" w:date="2019-12-04T10:39:00Z"/>
                <w:color w:val="000000"/>
                <w:sz w:val="22"/>
                <w:szCs w:val="22"/>
              </w:rPr>
            </w:pPr>
            <w:ins w:id="1350" w:author="Matthew McBee" w:date="2019-12-04T10:39:00Z">
              <w:r w:rsidRPr="002434FE">
                <w:rPr>
                  <w:color w:val="000000"/>
                  <w:sz w:val="22"/>
                  <w:szCs w:val="22"/>
                </w:rPr>
                <w:t>11.1</w:t>
              </w:r>
            </w:ins>
          </w:p>
        </w:tc>
        <w:tc>
          <w:tcPr>
            <w:tcW w:w="1080" w:type="dxa"/>
            <w:tcBorders>
              <w:top w:val="nil"/>
              <w:left w:val="nil"/>
              <w:bottom w:val="nil"/>
              <w:right w:val="nil"/>
            </w:tcBorders>
            <w:shd w:val="clear" w:color="auto" w:fill="auto"/>
            <w:noWrap/>
            <w:vAlign w:val="bottom"/>
            <w:hideMark/>
          </w:tcPr>
          <w:p w14:paraId="19FDBCDD" w14:textId="77777777" w:rsidR="002434FE" w:rsidRPr="002434FE" w:rsidRDefault="002434FE">
            <w:pPr>
              <w:jc w:val="right"/>
              <w:rPr>
                <w:ins w:id="1351" w:author="Matthew McBee" w:date="2019-12-04T10:39:00Z"/>
                <w:color w:val="000000"/>
                <w:sz w:val="22"/>
                <w:szCs w:val="22"/>
              </w:rPr>
            </w:pPr>
            <w:ins w:id="1352" w:author="Matthew McBee" w:date="2019-12-04T10:39:00Z">
              <w:r w:rsidRPr="002434FE">
                <w:rPr>
                  <w:color w:val="000000"/>
                  <w:sz w:val="22"/>
                  <w:szCs w:val="22"/>
                </w:rPr>
                <w:t>148.2</w:t>
              </w:r>
            </w:ins>
          </w:p>
        </w:tc>
      </w:tr>
      <w:tr w:rsidR="002434FE" w:rsidRPr="002434FE" w14:paraId="3893E98F" w14:textId="77777777" w:rsidTr="002434FE">
        <w:trPr>
          <w:trHeight w:val="320"/>
          <w:ins w:id="1353" w:author="Matthew McBee" w:date="2019-12-04T10:39:00Z"/>
        </w:trPr>
        <w:tc>
          <w:tcPr>
            <w:tcW w:w="3880" w:type="dxa"/>
            <w:tcBorders>
              <w:top w:val="nil"/>
              <w:left w:val="nil"/>
              <w:bottom w:val="nil"/>
              <w:right w:val="nil"/>
            </w:tcBorders>
            <w:shd w:val="clear" w:color="auto" w:fill="auto"/>
            <w:noWrap/>
            <w:vAlign w:val="bottom"/>
            <w:hideMark/>
          </w:tcPr>
          <w:p w14:paraId="48D96800" w14:textId="77777777" w:rsidR="002434FE" w:rsidRPr="002434FE" w:rsidRDefault="002434FE">
            <w:pPr>
              <w:rPr>
                <w:ins w:id="1354" w:author="Matthew McBee" w:date="2019-12-04T10:39:00Z"/>
                <w:color w:val="000000"/>
                <w:sz w:val="22"/>
                <w:szCs w:val="22"/>
              </w:rPr>
            </w:pPr>
            <w:ins w:id="1355" w:author="Matthew McBee" w:date="2019-12-04T10:39:00Z">
              <w:r w:rsidRPr="002434FE">
                <w:rPr>
                  <w:color w:val="000000"/>
                  <w:sz w:val="22"/>
                  <w:szCs w:val="22"/>
                </w:rPr>
                <w:t>Emotional support of home age 1-3</w:t>
              </w:r>
            </w:ins>
          </w:p>
        </w:tc>
        <w:tc>
          <w:tcPr>
            <w:tcW w:w="1030" w:type="dxa"/>
            <w:tcBorders>
              <w:top w:val="nil"/>
              <w:left w:val="nil"/>
              <w:bottom w:val="nil"/>
              <w:right w:val="nil"/>
            </w:tcBorders>
            <w:shd w:val="clear" w:color="auto" w:fill="auto"/>
            <w:noWrap/>
            <w:vAlign w:val="bottom"/>
            <w:hideMark/>
          </w:tcPr>
          <w:p w14:paraId="5777B23F" w14:textId="77777777" w:rsidR="002434FE" w:rsidRPr="002434FE" w:rsidRDefault="002434FE">
            <w:pPr>
              <w:jc w:val="right"/>
              <w:rPr>
                <w:ins w:id="1356" w:author="Matthew McBee" w:date="2019-12-04T10:39:00Z"/>
                <w:color w:val="000000"/>
                <w:sz w:val="22"/>
                <w:szCs w:val="22"/>
              </w:rPr>
            </w:pPr>
            <w:ins w:id="1357" w:author="Matthew McBee" w:date="2019-12-04T10:39:00Z">
              <w:r w:rsidRPr="002434FE">
                <w:rPr>
                  <w:color w:val="000000"/>
                  <w:sz w:val="22"/>
                  <w:szCs w:val="22"/>
                </w:rPr>
                <w:t>1765</w:t>
              </w:r>
            </w:ins>
          </w:p>
        </w:tc>
        <w:tc>
          <w:tcPr>
            <w:tcW w:w="1030" w:type="dxa"/>
            <w:tcBorders>
              <w:top w:val="nil"/>
              <w:left w:val="nil"/>
              <w:bottom w:val="nil"/>
              <w:right w:val="nil"/>
            </w:tcBorders>
            <w:shd w:val="clear" w:color="auto" w:fill="auto"/>
            <w:noWrap/>
            <w:vAlign w:val="bottom"/>
            <w:hideMark/>
          </w:tcPr>
          <w:p w14:paraId="25FE0A75" w14:textId="77777777" w:rsidR="002434FE" w:rsidRPr="002434FE" w:rsidRDefault="002434FE">
            <w:pPr>
              <w:jc w:val="right"/>
              <w:rPr>
                <w:ins w:id="1358" w:author="Matthew McBee" w:date="2019-12-04T10:39:00Z"/>
                <w:color w:val="000000"/>
                <w:sz w:val="22"/>
                <w:szCs w:val="22"/>
              </w:rPr>
            </w:pPr>
            <w:ins w:id="1359" w:author="Matthew McBee" w:date="2019-12-04T10:39:00Z">
              <w:r w:rsidRPr="002434FE">
                <w:rPr>
                  <w:color w:val="000000"/>
                  <w:sz w:val="22"/>
                  <w:szCs w:val="22"/>
                </w:rPr>
                <w:t>97.99</w:t>
              </w:r>
            </w:ins>
          </w:p>
        </w:tc>
        <w:tc>
          <w:tcPr>
            <w:tcW w:w="1080" w:type="dxa"/>
            <w:tcBorders>
              <w:top w:val="nil"/>
              <w:left w:val="nil"/>
              <w:bottom w:val="nil"/>
              <w:right w:val="nil"/>
            </w:tcBorders>
            <w:shd w:val="clear" w:color="auto" w:fill="auto"/>
            <w:noWrap/>
            <w:vAlign w:val="bottom"/>
            <w:hideMark/>
          </w:tcPr>
          <w:p w14:paraId="1DE3EFBD" w14:textId="77777777" w:rsidR="002434FE" w:rsidRPr="002434FE" w:rsidRDefault="002434FE">
            <w:pPr>
              <w:jc w:val="right"/>
              <w:rPr>
                <w:ins w:id="1360" w:author="Matthew McBee" w:date="2019-12-04T10:39:00Z"/>
                <w:color w:val="000000"/>
                <w:sz w:val="22"/>
                <w:szCs w:val="22"/>
              </w:rPr>
            </w:pPr>
            <w:ins w:id="1361" w:author="Matthew McBee" w:date="2019-12-04T10:39:00Z">
              <w:r w:rsidRPr="002434FE">
                <w:rPr>
                  <w:color w:val="000000"/>
                  <w:sz w:val="22"/>
                  <w:szCs w:val="22"/>
                </w:rPr>
                <w:t>16.58</w:t>
              </w:r>
            </w:ins>
          </w:p>
        </w:tc>
        <w:tc>
          <w:tcPr>
            <w:tcW w:w="810" w:type="dxa"/>
            <w:tcBorders>
              <w:top w:val="nil"/>
              <w:left w:val="nil"/>
              <w:bottom w:val="nil"/>
              <w:right w:val="nil"/>
            </w:tcBorders>
            <w:shd w:val="clear" w:color="auto" w:fill="auto"/>
            <w:noWrap/>
            <w:vAlign w:val="bottom"/>
            <w:hideMark/>
          </w:tcPr>
          <w:p w14:paraId="4C70F934" w14:textId="77777777" w:rsidR="002434FE" w:rsidRPr="002434FE" w:rsidRDefault="002434FE">
            <w:pPr>
              <w:jc w:val="right"/>
              <w:rPr>
                <w:ins w:id="1362" w:author="Matthew McBee" w:date="2019-12-04T10:39:00Z"/>
                <w:color w:val="000000"/>
                <w:sz w:val="22"/>
                <w:szCs w:val="22"/>
              </w:rPr>
            </w:pPr>
            <w:ins w:id="1363" w:author="Matthew McBee" w:date="2019-12-04T10:39:00Z">
              <w:r w:rsidRPr="002434FE">
                <w:rPr>
                  <w:color w:val="000000"/>
                  <w:sz w:val="22"/>
                  <w:szCs w:val="22"/>
                </w:rPr>
                <w:t>31.6</w:t>
              </w:r>
            </w:ins>
          </w:p>
        </w:tc>
        <w:tc>
          <w:tcPr>
            <w:tcW w:w="1080" w:type="dxa"/>
            <w:tcBorders>
              <w:top w:val="nil"/>
              <w:left w:val="nil"/>
              <w:bottom w:val="nil"/>
              <w:right w:val="nil"/>
            </w:tcBorders>
            <w:shd w:val="clear" w:color="auto" w:fill="auto"/>
            <w:noWrap/>
            <w:vAlign w:val="bottom"/>
            <w:hideMark/>
          </w:tcPr>
          <w:p w14:paraId="25152E0A" w14:textId="77777777" w:rsidR="002434FE" w:rsidRPr="002434FE" w:rsidRDefault="002434FE">
            <w:pPr>
              <w:jc w:val="right"/>
              <w:rPr>
                <w:ins w:id="1364" w:author="Matthew McBee" w:date="2019-12-04T10:39:00Z"/>
                <w:color w:val="000000"/>
                <w:sz w:val="22"/>
                <w:szCs w:val="22"/>
              </w:rPr>
            </w:pPr>
            <w:ins w:id="1365" w:author="Matthew McBee" w:date="2019-12-04T10:39:00Z">
              <w:r w:rsidRPr="002434FE">
                <w:rPr>
                  <w:color w:val="000000"/>
                  <w:sz w:val="22"/>
                  <w:szCs w:val="22"/>
                </w:rPr>
                <w:t>124.7</w:t>
              </w:r>
            </w:ins>
          </w:p>
        </w:tc>
      </w:tr>
      <w:tr w:rsidR="002434FE" w:rsidRPr="002434FE" w14:paraId="2007197D" w14:textId="77777777" w:rsidTr="002434FE">
        <w:trPr>
          <w:trHeight w:val="320"/>
          <w:ins w:id="1366" w:author="Matthew McBee" w:date="2019-12-04T10:39:00Z"/>
        </w:trPr>
        <w:tc>
          <w:tcPr>
            <w:tcW w:w="3880" w:type="dxa"/>
            <w:tcBorders>
              <w:top w:val="nil"/>
              <w:left w:val="nil"/>
              <w:bottom w:val="nil"/>
              <w:right w:val="nil"/>
            </w:tcBorders>
            <w:shd w:val="clear" w:color="auto" w:fill="auto"/>
            <w:noWrap/>
            <w:vAlign w:val="bottom"/>
            <w:hideMark/>
          </w:tcPr>
          <w:p w14:paraId="1D73E812" w14:textId="77777777" w:rsidR="002434FE" w:rsidRPr="002434FE" w:rsidRDefault="002434FE">
            <w:pPr>
              <w:rPr>
                <w:ins w:id="1367" w:author="Matthew McBee" w:date="2019-12-04T10:39:00Z"/>
                <w:color w:val="000000"/>
                <w:sz w:val="22"/>
                <w:szCs w:val="22"/>
              </w:rPr>
            </w:pPr>
            <w:ins w:id="1368" w:author="Matthew McBee" w:date="2019-12-04T10:39:00Z">
              <w:r w:rsidRPr="002434FE">
                <w:rPr>
                  <w:color w:val="000000"/>
                  <w:sz w:val="22"/>
                  <w:szCs w:val="22"/>
                </w:rPr>
                <w:t>Gestational age at birth</w:t>
              </w:r>
            </w:ins>
          </w:p>
        </w:tc>
        <w:tc>
          <w:tcPr>
            <w:tcW w:w="1030" w:type="dxa"/>
            <w:tcBorders>
              <w:top w:val="nil"/>
              <w:left w:val="nil"/>
              <w:bottom w:val="nil"/>
              <w:right w:val="nil"/>
            </w:tcBorders>
            <w:shd w:val="clear" w:color="auto" w:fill="auto"/>
            <w:noWrap/>
            <w:vAlign w:val="bottom"/>
            <w:hideMark/>
          </w:tcPr>
          <w:p w14:paraId="029ABB35" w14:textId="77777777" w:rsidR="002434FE" w:rsidRPr="002434FE" w:rsidRDefault="002434FE">
            <w:pPr>
              <w:jc w:val="right"/>
              <w:rPr>
                <w:ins w:id="1369" w:author="Matthew McBee" w:date="2019-12-04T10:39:00Z"/>
                <w:color w:val="000000"/>
                <w:sz w:val="22"/>
                <w:szCs w:val="22"/>
              </w:rPr>
            </w:pPr>
            <w:ins w:id="1370" w:author="Matthew McBee" w:date="2019-12-04T10:39:00Z">
              <w:r w:rsidRPr="002434FE">
                <w:rPr>
                  <w:color w:val="000000"/>
                  <w:sz w:val="22"/>
                  <w:szCs w:val="22"/>
                </w:rPr>
                <w:t>1960</w:t>
              </w:r>
            </w:ins>
          </w:p>
        </w:tc>
        <w:tc>
          <w:tcPr>
            <w:tcW w:w="1030" w:type="dxa"/>
            <w:tcBorders>
              <w:top w:val="nil"/>
              <w:left w:val="nil"/>
              <w:bottom w:val="nil"/>
              <w:right w:val="nil"/>
            </w:tcBorders>
            <w:shd w:val="clear" w:color="auto" w:fill="auto"/>
            <w:noWrap/>
            <w:vAlign w:val="bottom"/>
            <w:hideMark/>
          </w:tcPr>
          <w:p w14:paraId="050C8A5E" w14:textId="77777777" w:rsidR="002434FE" w:rsidRPr="002434FE" w:rsidRDefault="002434FE">
            <w:pPr>
              <w:jc w:val="right"/>
              <w:rPr>
                <w:ins w:id="1371" w:author="Matthew McBee" w:date="2019-12-04T10:39:00Z"/>
                <w:color w:val="000000"/>
                <w:sz w:val="22"/>
                <w:szCs w:val="22"/>
              </w:rPr>
            </w:pPr>
            <w:ins w:id="1372" w:author="Matthew McBee" w:date="2019-12-04T10:39:00Z">
              <w:r w:rsidRPr="002434FE">
                <w:rPr>
                  <w:color w:val="000000"/>
                  <w:sz w:val="22"/>
                  <w:szCs w:val="22"/>
                </w:rPr>
                <w:t>-1.41</w:t>
              </w:r>
            </w:ins>
          </w:p>
        </w:tc>
        <w:tc>
          <w:tcPr>
            <w:tcW w:w="1080" w:type="dxa"/>
            <w:tcBorders>
              <w:top w:val="nil"/>
              <w:left w:val="nil"/>
              <w:bottom w:val="nil"/>
              <w:right w:val="nil"/>
            </w:tcBorders>
            <w:shd w:val="clear" w:color="auto" w:fill="auto"/>
            <w:noWrap/>
            <w:vAlign w:val="bottom"/>
            <w:hideMark/>
          </w:tcPr>
          <w:p w14:paraId="4D24EEC6" w14:textId="77777777" w:rsidR="002434FE" w:rsidRPr="002434FE" w:rsidRDefault="002434FE">
            <w:pPr>
              <w:jc w:val="right"/>
              <w:rPr>
                <w:ins w:id="1373" w:author="Matthew McBee" w:date="2019-12-04T10:39:00Z"/>
                <w:color w:val="000000"/>
                <w:sz w:val="22"/>
                <w:szCs w:val="22"/>
              </w:rPr>
            </w:pPr>
            <w:ins w:id="1374" w:author="Matthew McBee" w:date="2019-12-04T10:39:00Z">
              <w:r w:rsidRPr="002434FE">
                <w:rPr>
                  <w:color w:val="000000"/>
                  <w:sz w:val="22"/>
                  <w:szCs w:val="22"/>
                </w:rPr>
                <w:t>1.96</w:t>
              </w:r>
            </w:ins>
          </w:p>
        </w:tc>
        <w:tc>
          <w:tcPr>
            <w:tcW w:w="810" w:type="dxa"/>
            <w:tcBorders>
              <w:top w:val="nil"/>
              <w:left w:val="nil"/>
              <w:bottom w:val="nil"/>
              <w:right w:val="nil"/>
            </w:tcBorders>
            <w:shd w:val="clear" w:color="auto" w:fill="auto"/>
            <w:noWrap/>
            <w:vAlign w:val="bottom"/>
            <w:hideMark/>
          </w:tcPr>
          <w:p w14:paraId="1CE8FC5C" w14:textId="77777777" w:rsidR="002434FE" w:rsidRPr="002434FE" w:rsidRDefault="002434FE">
            <w:pPr>
              <w:jc w:val="right"/>
              <w:rPr>
                <w:ins w:id="1375" w:author="Matthew McBee" w:date="2019-12-04T10:39:00Z"/>
                <w:color w:val="000000"/>
                <w:sz w:val="22"/>
                <w:szCs w:val="22"/>
              </w:rPr>
            </w:pPr>
            <w:ins w:id="1376" w:author="Matthew McBee" w:date="2019-12-04T10:39:00Z">
              <w:r w:rsidRPr="002434FE">
                <w:rPr>
                  <w:color w:val="000000"/>
                  <w:sz w:val="22"/>
                  <w:szCs w:val="22"/>
                </w:rPr>
                <w:t>-14</w:t>
              </w:r>
            </w:ins>
          </w:p>
        </w:tc>
        <w:tc>
          <w:tcPr>
            <w:tcW w:w="1080" w:type="dxa"/>
            <w:tcBorders>
              <w:top w:val="nil"/>
              <w:left w:val="nil"/>
              <w:bottom w:val="nil"/>
              <w:right w:val="nil"/>
            </w:tcBorders>
            <w:shd w:val="clear" w:color="auto" w:fill="auto"/>
            <w:noWrap/>
            <w:vAlign w:val="bottom"/>
            <w:hideMark/>
          </w:tcPr>
          <w:p w14:paraId="31262931" w14:textId="77777777" w:rsidR="002434FE" w:rsidRPr="002434FE" w:rsidRDefault="002434FE">
            <w:pPr>
              <w:jc w:val="right"/>
              <w:rPr>
                <w:ins w:id="1377" w:author="Matthew McBee" w:date="2019-12-04T10:39:00Z"/>
                <w:color w:val="000000"/>
                <w:sz w:val="22"/>
                <w:szCs w:val="22"/>
              </w:rPr>
            </w:pPr>
            <w:ins w:id="1378" w:author="Matthew McBee" w:date="2019-12-04T10:39:00Z">
              <w:r w:rsidRPr="002434FE">
                <w:rPr>
                  <w:color w:val="000000"/>
                  <w:sz w:val="22"/>
                  <w:szCs w:val="22"/>
                </w:rPr>
                <w:t>7</w:t>
              </w:r>
            </w:ins>
          </w:p>
        </w:tc>
      </w:tr>
      <w:tr w:rsidR="002434FE" w:rsidRPr="002434FE" w14:paraId="64D55003" w14:textId="77777777" w:rsidTr="002434FE">
        <w:trPr>
          <w:trHeight w:val="320"/>
          <w:ins w:id="1379" w:author="Matthew McBee" w:date="2019-12-04T10:39:00Z"/>
        </w:trPr>
        <w:tc>
          <w:tcPr>
            <w:tcW w:w="3880" w:type="dxa"/>
            <w:tcBorders>
              <w:top w:val="nil"/>
              <w:left w:val="nil"/>
              <w:bottom w:val="nil"/>
              <w:right w:val="nil"/>
            </w:tcBorders>
            <w:shd w:val="clear" w:color="auto" w:fill="auto"/>
            <w:noWrap/>
            <w:vAlign w:val="bottom"/>
            <w:hideMark/>
          </w:tcPr>
          <w:p w14:paraId="4B699E56" w14:textId="77777777" w:rsidR="002434FE" w:rsidRPr="002434FE" w:rsidRDefault="002434FE">
            <w:pPr>
              <w:rPr>
                <w:ins w:id="1380" w:author="Matthew McBee" w:date="2019-12-04T10:39:00Z"/>
                <w:color w:val="000000"/>
                <w:sz w:val="22"/>
                <w:szCs w:val="22"/>
              </w:rPr>
            </w:pPr>
            <w:ins w:id="1381" w:author="Matthew McBee" w:date="2019-12-04T10:39:00Z">
              <w:r w:rsidRPr="002434FE">
                <w:rPr>
                  <w:color w:val="000000"/>
                  <w:sz w:val="22"/>
                  <w:szCs w:val="22"/>
                </w:rPr>
                <w:t>Mother's age at birth</w:t>
              </w:r>
            </w:ins>
          </w:p>
        </w:tc>
        <w:tc>
          <w:tcPr>
            <w:tcW w:w="1030" w:type="dxa"/>
            <w:tcBorders>
              <w:top w:val="nil"/>
              <w:left w:val="nil"/>
              <w:bottom w:val="nil"/>
              <w:right w:val="nil"/>
            </w:tcBorders>
            <w:shd w:val="clear" w:color="auto" w:fill="auto"/>
            <w:noWrap/>
            <w:vAlign w:val="bottom"/>
            <w:hideMark/>
          </w:tcPr>
          <w:p w14:paraId="2DEC1F7C" w14:textId="77777777" w:rsidR="002434FE" w:rsidRPr="002434FE" w:rsidRDefault="002434FE">
            <w:pPr>
              <w:jc w:val="right"/>
              <w:rPr>
                <w:ins w:id="1382" w:author="Matthew McBee" w:date="2019-12-04T10:39:00Z"/>
                <w:color w:val="000000"/>
                <w:sz w:val="22"/>
                <w:szCs w:val="22"/>
              </w:rPr>
            </w:pPr>
            <w:ins w:id="1383"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5680B482" w14:textId="77777777" w:rsidR="002434FE" w:rsidRPr="002434FE" w:rsidRDefault="002434FE">
            <w:pPr>
              <w:jc w:val="right"/>
              <w:rPr>
                <w:ins w:id="1384" w:author="Matthew McBee" w:date="2019-12-04T10:39:00Z"/>
                <w:color w:val="000000"/>
                <w:sz w:val="22"/>
                <w:szCs w:val="22"/>
              </w:rPr>
            </w:pPr>
            <w:ins w:id="1385" w:author="Matthew McBee" w:date="2019-12-04T10:39:00Z">
              <w:r w:rsidRPr="002434FE">
                <w:rPr>
                  <w:color w:val="000000"/>
                  <w:sz w:val="22"/>
                  <w:szCs w:val="22"/>
                </w:rPr>
                <w:t>28.48</w:t>
              </w:r>
            </w:ins>
          </w:p>
        </w:tc>
        <w:tc>
          <w:tcPr>
            <w:tcW w:w="1080" w:type="dxa"/>
            <w:tcBorders>
              <w:top w:val="nil"/>
              <w:left w:val="nil"/>
              <w:bottom w:val="nil"/>
              <w:right w:val="nil"/>
            </w:tcBorders>
            <w:shd w:val="clear" w:color="auto" w:fill="auto"/>
            <w:noWrap/>
            <w:vAlign w:val="bottom"/>
            <w:hideMark/>
          </w:tcPr>
          <w:p w14:paraId="2299BE9D" w14:textId="77777777" w:rsidR="002434FE" w:rsidRPr="002434FE" w:rsidRDefault="002434FE">
            <w:pPr>
              <w:jc w:val="right"/>
              <w:rPr>
                <w:ins w:id="1386" w:author="Matthew McBee" w:date="2019-12-04T10:39:00Z"/>
                <w:color w:val="000000"/>
                <w:sz w:val="22"/>
                <w:szCs w:val="22"/>
              </w:rPr>
            </w:pPr>
            <w:ins w:id="1387" w:author="Matthew McBee" w:date="2019-12-04T10:39:00Z">
              <w:r w:rsidRPr="002434FE">
                <w:rPr>
                  <w:color w:val="000000"/>
                  <w:sz w:val="22"/>
                  <w:szCs w:val="22"/>
                </w:rPr>
                <w:t>2.62</w:t>
              </w:r>
            </w:ins>
          </w:p>
        </w:tc>
        <w:tc>
          <w:tcPr>
            <w:tcW w:w="810" w:type="dxa"/>
            <w:tcBorders>
              <w:top w:val="nil"/>
              <w:left w:val="nil"/>
              <w:bottom w:val="nil"/>
              <w:right w:val="nil"/>
            </w:tcBorders>
            <w:shd w:val="clear" w:color="auto" w:fill="auto"/>
            <w:noWrap/>
            <w:vAlign w:val="bottom"/>
            <w:hideMark/>
          </w:tcPr>
          <w:p w14:paraId="7F324946" w14:textId="77777777" w:rsidR="002434FE" w:rsidRPr="002434FE" w:rsidRDefault="002434FE">
            <w:pPr>
              <w:jc w:val="right"/>
              <w:rPr>
                <w:ins w:id="1388" w:author="Matthew McBee" w:date="2019-12-04T10:39:00Z"/>
                <w:color w:val="000000"/>
                <w:sz w:val="22"/>
                <w:szCs w:val="22"/>
              </w:rPr>
            </w:pPr>
            <w:ins w:id="1389" w:author="Matthew McBee" w:date="2019-12-04T10:39:00Z">
              <w:r w:rsidRPr="002434FE">
                <w:rPr>
                  <w:color w:val="000000"/>
                  <w:sz w:val="22"/>
                  <w:szCs w:val="22"/>
                </w:rPr>
                <w:t>23</w:t>
              </w:r>
            </w:ins>
          </w:p>
        </w:tc>
        <w:tc>
          <w:tcPr>
            <w:tcW w:w="1080" w:type="dxa"/>
            <w:tcBorders>
              <w:top w:val="nil"/>
              <w:left w:val="nil"/>
              <w:bottom w:val="nil"/>
              <w:right w:val="nil"/>
            </w:tcBorders>
            <w:shd w:val="clear" w:color="auto" w:fill="auto"/>
            <w:noWrap/>
            <w:vAlign w:val="bottom"/>
            <w:hideMark/>
          </w:tcPr>
          <w:p w14:paraId="47320421" w14:textId="77777777" w:rsidR="002434FE" w:rsidRPr="002434FE" w:rsidRDefault="002434FE">
            <w:pPr>
              <w:jc w:val="right"/>
              <w:rPr>
                <w:ins w:id="1390" w:author="Matthew McBee" w:date="2019-12-04T10:39:00Z"/>
                <w:color w:val="000000"/>
                <w:sz w:val="22"/>
                <w:szCs w:val="22"/>
              </w:rPr>
            </w:pPr>
            <w:ins w:id="1391" w:author="Matthew McBee" w:date="2019-12-04T10:39:00Z">
              <w:r w:rsidRPr="002434FE">
                <w:rPr>
                  <w:color w:val="000000"/>
                  <w:sz w:val="22"/>
                  <w:szCs w:val="22"/>
                </w:rPr>
                <w:t>36</w:t>
              </w:r>
            </w:ins>
          </w:p>
        </w:tc>
      </w:tr>
      <w:tr w:rsidR="002434FE" w:rsidRPr="002434FE" w14:paraId="215ABD30" w14:textId="77777777" w:rsidTr="002434FE">
        <w:trPr>
          <w:trHeight w:val="320"/>
          <w:ins w:id="1392" w:author="Matthew McBee" w:date="2019-12-04T10:39:00Z"/>
        </w:trPr>
        <w:tc>
          <w:tcPr>
            <w:tcW w:w="3880" w:type="dxa"/>
            <w:tcBorders>
              <w:top w:val="nil"/>
              <w:left w:val="nil"/>
              <w:bottom w:val="nil"/>
              <w:right w:val="nil"/>
            </w:tcBorders>
            <w:shd w:val="clear" w:color="auto" w:fill="auto"/>
            <w:noWrap/>
            <w:vAlign w:val="bottom"/>
            <w:hideMark/>
          </w:tcPr>
          <w:p w14:paraId="666B5DC0" w14:textId="77777777" w:rsidR="002434FE" w:rsidRPr="002434FE" w:rsidRDefault="002434FE">
            <w:pPr>
              <w:rPr>
                <w:ins w:id="1393" w:author="Matthew McBee" w:date="2019-12-04T10:39:00Z"/>
                <w:color w:val="000000"/>
                <w:sz w:val="22"/>
                <w:szCs w:val="22"/>
              </w:rPr>
            </w:pPr>
            <w:ins w:id="1394" w:author="Matthew McBee" w:date="2019-12-04T10:39:00Z">
              <w:r w:rsidRPr="002434FE">
                <w:rPr>
                  <w:color w:val="000000"/>
                  <w:sz w:val="22"/>
                  <w:szCs w:val="22"/>
                </w:rPr>
                <w:t>Mother's years of schooling</w:t>
              </w:r>
            </w:ins>
          </w:p>
        </w:tc>
        <w:tc>
          <w:tcPr>
            <w:tcW w:w="1030" w:type="dxa"/>
            <w:tcBorders>
              <w:top w:val="nil"/>
              <w:left w:val="nil"/>
              <w:bottom w:val="nil"/>
              <w:right w:val="nil"/>
            </w:tcBorders>
            <w:shd w:val="clear" w:color="auto" w:fill="auto"/>
            <w:noWrap/>
            <w:vAlign w:val="bottom"/>
            <w:hideMark/>
          </w:tcPr>
          <w:p w14:paraId="3FF886B6" w14:textId="77777777" w:rsidR="002434FE" w:rsidRPr="002434FE" w:rsidRDefault="002434FE">
            <w:pPr>
              <w:jc w:val="right"/>
              <w:rPr>
                <w:ins w:id="1395" w:author="Matthew McBee" w:date="2019-12-04T10:39:00Z"/>
                <w:color w:val="000000"/>
                <w:sz w:val="22"/>
                <w:szCs w:val="22"/>
              </w:rPr>
            </w:pPr>
            <w:ins w:id="1396" w:author="Matthew McBee" w:date="2019-12-04T10:39:00Z">
              <w:r w:rsidRPr="002434FE">
                <w:rPr>
                  <w:color w:val="000000"/>
                  <w:sz w:val="22"/>
                  <w:szCs w:val="22"/>
                </w:rPr>
                <w:t>2095</w:t>
              </w:r>
            </w:ins>
          </w:p>
        </w:tc>
        <w:tc>
          <w:tcPr>
            <w:tcW w:w="1030" w:type="dxa"/>
            <w:tcBorders>
              <w:top w:val="nil"/>
              <w:left w:val="nil"/>
              <w:bottom w:val="nil"/>
              <w:right w:val="nil"/>
            </w:tcBorders>
            <w:shd w:val="clear" w:color="auto" w:fill="auto"/>
            <w:noWrap/>
            <w:vAlign w:val="bottom"/>
            <w:hideMark/>
          </w:tcPr>
          <w:p w14:paraId="3C54C68A" w14:textId="77777777" w:rsidR="002434FE" w:rsidRPr="002434FE" w:rsidRDefault="002434FE">
            <w:pPr>
              <w:jc w:val="right"/>
              <w:rPr>
                <w:ins w:id="1397" w:author="Matthew McBee" w:date="2019-12-04T10:39:00Z"/>
                <w:color w:val="000000"/>
                <w:sz w:val="22"/>
                <w:szCs w:val="22"/>
              </w:rPr>
            </w:pPr>
            <w:ins w:id="1398" w:author="Matthew McBee" w:date="2019-12-04T10:39:00Z">
              <w:r w:rsidRPr="002434FE">
                <w:rPr>
                  <w:color w:val="000000"/>
                  <w:sz w:val="22"/>
                  <w:szCs w:val="22"/>
                </w:rPr>
                <w:t>12.95</w:t>
              </w:r>
            </w:ins>
          </w:p>
        </w:tc>
        <w:tc>
          <w:tcPr>
            <w:tcW w:w="1080" w:type="dxa"/>
            <w:tcBorders>
              <w:top w:val="nil"/>
              <w:left w:val="nil"/>
              <w:bottom w:val="nil"/>
              <w:right w:val="nil"/>
            </w:tcBorders>
            <w:shd w:val="clear" w:color="auto" w:fill="auto"/>
            <w:noWrap/>
            <w:vAlign w:val="bottom"/>
            <w:hideMark/>
          </w:tcPr>
          <w:p w14:paraId="1B516E7B" w14:textId="77777777" w:rsidR="002434FE" w:rsidRPr="002434FE" w:rsidRDefault="002434FE">
            <w:pPr>
              <w:jc w:val="right"/>
              <w:rPr>
                <w:ins w:id="1399" w:author="Matthew McBee" w:date="2019-12-04T10:39:00Z"/>
                <w:color w:val="000000"/>
                <w:sz w:val="22"/>
                <w:szCs w:val="22"/>
              </w:rPr>
            </w:pPr>
            <w:ins w:id="1400" w:author="Matthew McBee" w:date="2019-12-04T10:39:00Z">
              <w:r w:rsidRPr="002434FE">
                <w:rPr>
                  <w:color w:val="000000"/>
                  <w:sz w:val="22"/>
                  <w:szCs w:val="22"/>
                </w:rPr>
                <w:t>2.48</w:t>
              </w:r>
            </w:ins>
          </w:p>
        </w:tc>
        <w:tc>
          <w:tcPr>
            <w:tcW w:w="810" w:type="dxa"/>
            <w:tcBorders>
              <w:top w:val="nil"/>
              <w:left w:val="nil"/>
              <w:bottom w:val="nil"/>
              <w:right w:val="nil"/>
            </w:tcBorders>
            <w:shd w:val="clear" w:color="auto" w:fill="auto"/>
            <w:noWrap/>
            <w:vAlign w:val="bottom"/>
            <w:hideMark/>
          </w:tcPr>
          <w:p w14:paraId="1E083010" w14:textId="77777777" w:rsidR="002434FE" w:rsidRPr="002434FE" w:rsidRDefault="002434FE">
            <w:pPr>
              <w:jc w:val="right"/>
              <w:rPr>
                <w:ins w:id="1401" w:author="Matthew McBee" w:date="2019-12-04T10:39:00Z"/>
                <w:color w:val="000000"/>
                <w:sz w:val="22"/>
                <w:szCs w:val="22"/>
              </w:rPr>
            </w:pPr>
            <w:ins w:id="1402"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3B28A550" w14:textId="77777777" w:rsidR="002434FE" w:rsidRPr="002434FE" w:rsidRDefault="002434FE">
            <w:pPr>
              <w:jc w:val="right"/>
              <w:rPr>
                <w:ins w:id="1403" w:author="Matthew McBee" w:date="2019-12-04T10:39:00Z"/>
                <w:color w:val="000000"/>
                <w:sz w:val="22"/>
                <w:szCs w:val="22"/>
              </w:rPr>
            </w:pPr>
            <w:ins w:id="1404" w:author="Matthew McBee" w:date="2019-12-04T10:39:00Z">
              <w:r w:rsidRPr="002434FE">
                <w:rPr>
                  <w:color w:val="000000"/>
                  <w:sz w:val="22"/>
                  <w:szCs w:val="22"/>
                </w:rPr>
                <w:t>20</w:t>
              </w:r>
            </w:ins>
          </w:p>
        </w:tc>
      </w:tr>
      <w:tr w:rsidR="002434FE" w:rsidRPr="002434FE" w14:paraId="1ED14481" w14:textId="77777777" w:rsidTr="002434FE">
        <w:trPr>
          <w:trHeight w:val="320"/>
          <w:ins w:id="1405" w:author="Matthew McBee" w:date="2019-12-04T10:39:00Z"/>
        </w:trPr>
        <w:tc>
          <w:tcPr>
            <w:tcW w:w="3880" w:type="dxa"/>
            <w:tcBorders>
              <w:top w:val="nil"/>
              <w:left w:val="nil"/>
              <w:bottom w:val="nil"/>
              <w:right w:val="nil"/>
            </w:tcBorders>
            <w:shd w:val="clear" w:color="auto" w:fill="auto"/>
            <w:noWrap/>
            <w:vAlign w:val="bottom"/>
            <w:hideMark/>
          </w:tcPr>
          <w:p w14:paraId="3118AD16" w14:textId="77777777" w:rsidR="002434FE" w:rsidRPr="002434FE" w:rsidRDefault="002434FE">
            <w:pPr>
              <w:rPr>
                <w:ins w:id="1406" w:author="Matthew McBee" w:date="2019-12-04T10:39:00Z"/>
                <w:color w:val="000000"/>
                <w:sz w:val="22"/>
                <w:szCs w:val="22"/>
              </w:rPr>
            </w:pPr>
            <w:ins w:id="1407" w:author="Matthew McBee" w:date="2019-12-04T10:39:00Z">
              <w:r w:rsidRPr="002434FE">
                <w:rPr>
                  <w:color w:val="000000"/>
                  <w:sz w:val="22"/>
                  <w:szCs w:val="22"/>
                </w:rPr>
                <w:t>Number of children in household</w:t>
              </w:r>
            </w:ins>
          </w:p>
        </w:tc>
        <w:tc>
          <w:tcPr>
            <w:tcW w:w="1030" w:type="dxa"/>
            <w:tcBorders>
              <w:top w:val="nil"/>
              <w:left w:val="nil"/>
              <w:bottom w:val="nil"/>
              <w:right w:val="nil"/>
            </w:tcBorders>
            <w:shd w:val="clear" w:color="auto" w:fill="auto"/>
            <w:noWrap/>
            <w:vAlign w:val="bottom"/>
            <w:hideMark/>
          </w:tcPr>
          <w:p w14:paraId="1AB4E5E2" w14:textId="77777777" w:rsidR="002434FE" w:rsidRPr="002434FE" w:rsidRDefault="002434FE">
            <w:pPr>
              <w:jc w:val="right"/>
              <w:rPr>
                <w:ins w:id="1408" w:author="Matthew McBee" w:date="2019-12-04T10:39:00Z"/>
                <w:color w:val="000000"/>
                <w:sz w:val="22"/>
                <w:szCs w:val="22"/>
              </w:rPr>
            </w:pPr>
            <w:ins w:id="1409" w:author="Matthew McBee" w:date="2019-12-04T10:39:00Z">
              <w:r w:rsidRPr="002434FE">
                <w:rPr>
                  <w:color w:val="000000"/>
                  <w:sz w:val="22"/>
                  <w:szCs w:val="22"/>
                </w:rPr>
                <w:t>2097</w:t>
              </w:r>
            </w:ins>
          </w:p>
        </w:tc>
        <w:tc>
          <w:tcPr>
            <w:tcW w:w="1030" w:type="dxa"/>
            <w:tcBorders>
              <w:top w:val="nil"/>
              <w:left w:val="nil"/>
              <w:bottom w:val="nil"/>
              <w:right w:val="nil"/>
            </w:tcBorders>
            <w:shd w:val="clear" w:color="auto" w:fill="auto"/>
            <w:noWrap/>
            <w:vAlign w:val="bottom"/>
            <w:hideMark/>
          </w:tcPr>
          <w:p w14:paraId="28E3CE1E" w14:textId="77777777" w:rsidR="002434FE" w:rsidRPr="002434FE" w:rsidRDefault="002434FE">
            <w:pPr>
              <w:jc w:val="right"/>
              <w:rPr>
                <w:ins w:id="1410" w:author="Matthew McBee" w:date="2019-12-04T10:39:00Z"/>
                <w:color w:val="000000"/>
                <w:sz w:val="22"/>
                <w:szCs w:val="22"/>
              </w:rPr>
            </w:pPr>
            <w:ins w:id="1411" w:author="Matthew McBee" w:date="2019-12-04T10:39:00Z">
              <w:r w:rsidRPr="002434FE">
                <w:rPr>
                  <w:color w:val="000000"/>
                  <w:sz w:val="22"/>
                  <w:szCs w:val="22"/>
                </w:rPr>
                <w:t>1.64</w:t>
              </w:r>
            </w:ins>
          </w:p>
        </w:tc>
        <w:tc>
          <w:tcPr>
            <w:tcW w:w="1080" w:type="dxa"/>
            <w:tcBorders>
              <w:top w:val="nil"/>
              <w:left w:val="nil"/>
              <w:bottom w:val="nil"/>
              <w:right w:val="nil"/>
            </w:tcBorders>
            <w:shd w:val="clear" w:color="auto" w:fill="auto"/>
            <w:noWrap/>
            <w:vAlign w:val="bottom"/>
            <w:hideMark/>
          </w:tcPr>
          <w:p w14:paraId="46672585" w14:textId="77777777" w:rsidR="002434FE" w:rsidRPr="002434FE" w:rsidRDefault="002434FE">
            <w:pPr>
              <w:jc w:val="right"/>
              <w:rPr>
                <w:ins w:id="1412" w:author="Matthew McBee" w:date="2019-12-04T10:39:00Z"/>
                <w:color w:val="000000"/>
                <w:sz w:val="22"/>
                <w:szCs w:val="22"/>
              </w:rPr>
            </w:pPr>
            <w:ins w:id="1413" w:author="Matthew McBee" w:date="2019-12-04T10:39:00Z">
              <w:r w:rsidRPr="002434FE">
                <w:rPr>
                  <w:color w:val="000000"/>
                  <w:sz w:val="22"/>
                  <w:szCs w:val="22"/>
                </w:rPr>
                <w:t>1.2</w:t>
              </w:r>
            </w:ins>
          </w:p>
        </w:tc>
        <w:tc>
          <w:tcPr>
            <w:tcW w:w="810" w:type="dxa"/>
            <w:tcBorders>
              <w:top w:val="nil"/>
              <w:left w:val="nil"/>
              <w:bottom w:val="nil"/>
              <w:right w:val="nil"/>
            </w:tcBorders>
            <w:shd w:val="clear" w:color="auto" w:fill="auto"/>
            <w:noWrap/>
            <w:vAlign w:val="bottom"/>
            <w:hideMark/>
          </w:tcPr>
          <w:p w14:paraId="7E174A3C" w14:textId="77777777" w:rsidR="002434FE" w:rsidRPr="002434FE" w:rsidRDefault="002434FE">
            <w:pPr>
              <w:jc w:val="right"/>
              <w:rPr>
                <w:ins w:id="1414" w:author="Matthew McBee" w:date="2019-12-04T10:39:00Z"/>
                <w:color w:val="000000"/>
                <w:sz w:val="22"/>
                <w:szCs w:val="22"/>
              </w:rPr>
            </w:pPr>
            <w:ins w:id="1415"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5E87E7B7" w14:textId="77777777" w:rsidR="002434FE" w:rsidRPr="002434FE" w:rsidRDefault="002434FE">
            <w:pPr>
              <w:jc w:val="right"/>
              <w:rPr>
                <w:ins w:id="1416" w:author="Matthew McBee" w:date="2019-12-04T10:39:00Z"/>
                <w:color w:val="000000"/>
                <w:sz w:val="22"/>
                <w:szCs w:val="22"/>
              </w:rPr>
            </w:pPr>
            <w:ins w:id="1417" w:author="Matthew McBee" w:date="2019-12-04T10:39:00Z">
              <w:r w:rsidRPr="002434FE">
                <w:rPr>
                  <w:color w:val="000000"/>
                  <w:sz w:val="22"/>
                  <w:szCs w:val="22"/>
                </w:rPr>
                <w:t>7</w:t>
              </w:r>
            </w:ins>
          </w:p>
        </w:tc>
      </w:tr>
      <w:tr w:rsidR="002434FE" w:rsidRPr="002434FE" w14:paraId="49FE7372" w14:textId="77777777" w:rsidTr="002434FE">
        <w:trPr>
          <w:trHeight w:val="320"/>
          <w:ins w:id="1418" w:author="Matthew McBee" w:date="2019-12-04T10:39:00Z"/>
        </w:trPr>
        <w:tc>
          <w:tcPr>
            <w:tcW w:w="3880" w:type="dxa"/>
            <w:tcBorders>
              <w:top w:val="nil"/>
              <w:left w:val="nil"/>
              <w:bottom w:val="nil"/>
              <w:right w:val="nil"/>
            </w:tcBorders>
            <w:shd w:val="clear" w:color="auto" w:fill="auto"/>
            <w:noWrap/>
            <w:vAlign w:val="bottom"/>
            <w:hideMark/>
          </w:tcPr>
          <w:p w14:paraId="5D3DC75A" w14:textId="77777777" w:rsidR="002434FE" w:rsidRPr="002434FE" w:rsidRDefault="002434FE">
            <w:pPr>
              <w:rPr>
                <w:ins w:id="1419" w:author="Matthew McBee" w:date="2019-12-04T10:39:00Z"/>
                <w:color w:val="000000"/>
                <w:sz w:val="22"/>
                <w:szCs w:val="22"/>
              </w:rPr>
            </w:pPr>
            <w:ins w:id="1420" w:author="Matthew McBee" w:date="2019-12-04T10:39:00Z">
              <w:r w:rsidRPr="002434FE">
                <w:rPr>
                  <w:color w:val="000000"/>
                  <w:sz w:val="22"/>
                  <w:szCs w:val="22"/>
                </w:rPr>
                <w:t>Partner's years of schooling</w:t>
              </w:r>
            </w:ins>
          </w:p>
        </w:tc>
        <w:tc>
          <w:tcPr>
            <w:tcW w:w="1030" w:type="dxa"/>
            <w:tcBorders>
              <w:top w:val="nil"/>
              <w:left w:val="nil"/>
              <w:bottom w:val="nil"/>
              <w:right w:val="nil"/>
            </w:tcBorders>
            <w:shd w:val="clear" w:color="auto" w:fill="auto"/>
            <w:noWrap/>
            <w:vAlign w:val="bottom"/>
            <w:hideMark/>
          </w:tcPr>
          <w:p w14:paraId="2615B445" w14:textId="77777777" w:rsidR="002434FE" w:rsidRPr="002434FE" w:rsidRDefault="002434FE">
            <w:pPr>
              <w:jc w:val="right"/>
              <w:rPr>
                <w:ins w:id="1421" w:author="Matthew McBee" w:date="2019-12-04T10:39:00Z"/>
                <w:color w:val="000000"/>
                <w:sz w:val="22"/>
                <w:szCs w:val="22"/>
              </w:rPr>
            </w:pPr>
            <w:ins w:id="1422" w:author="Matthew McBee" w:date="2019-12-04T10:39:00Z">
              <w:r w:rsidRPr="002434FE">
                <w:rPr>
                  <w:color w:val="000000"/>
                  <w:sz w:val="22"/>
                  <w:szCs w:val="22"/>
                </w:rPr>
                <w:t>1757</w:t>
              </w:r>
            </w:ins>
          </w:p>
        </w:tc>
        <w:tc>
          <w:tcPr>
            <w:tcW w:w="1030" w:type="dxa"/>
            <w:tcBorders>
              <w:top w:val="nil"/>
              <w:left w:val="nil"/>
              <w:bottom w:val="nil"/>
              <w:right w:val="nil"/>
            </w:tcBorders>
            <w:shd w:val="clear" w:color="auto" w:fill="auto"/>
            <w:noWrap/>
            <w:vAlign w:val="bottom"/>
            <w:hideMark/>
          </w:tcPr>
          <w:p w14:paraId="29B1761D" w14:textId="77777777" w:rsidR="002434FE" w:rsidRPr="002434FE" w:rsidRDefault="002434FE">
            <w:pPr>
              <w:jc w:val="right"/>
              <w:rPr>
                <w:ins w:id="1423" w:author="Matthew McBee" w:date="2019-12-04T10:39:00Z"/>
                <w:color w:val="000000"/>
                <w:sz w:val="22"/>
                <w:szCs w:val="22"/>
              </w:rPr>
            </w:pPr>
            <w:ins w:id="1424" w:author="Matthew McBee" w:date="2019-12-04T10:39:00Z">
              <w:r w:rsidRPr="002434FE">
                <w:rPr>
                  <w:color w:val="000000"/>
                  <w:sz w:val="22"/>
                  <w:szCs w:val="22"/>
                </w:rPr>
                <w:t>13.28</w:t>
              </w:r>
            </w:ins>
          </w:p>
        </w:tc>
        <w:tc>
          <w:tcPr>
            <w:tcW w:w="1080" w:type="dxa"/>
            <w:tcBorders>
              <w:top w:val="nil"/>
              <w:left w:val="nil"/>
              <w:bottom w:val="nil"/>
              <w:right w:val="nil"/>
            </w:tcBorders>
            <w:shd w:val="clear" w:color="auto" w:fill="auto"/>
            <w:noWrap/>
            <w:vAlign w:val="bottom"/>
            <w:hideMark/>
          </w:tcPr>
          <w:p w14:paraId="180CEF1C" w14:textId="77777777" w:rsidR="002434FE" w:rsidRPr="002434FE" w:rsidRDefault="002434FE">
            <w:pPr>
              <w:jc w:val="right"/>
              <w:rPr>
                <w:ins w:id="1425" w:author="Matthew McBee" w:date="2019-12-04T10:39:00Z"/>
                <w:color w:val="000000"/>
                <w:sz w:val="22"/>
                <w:szCs w:val="22"/>
              </w:rPr>
            </w:pPr>
            <w:ins w:id="1426" w:author="Matthew McBee" w:date="2019-12-04T10:39:00Z">
              <w:r w:rsidRPr="002434FE">
                <w:rPr>
                  <w:color w:val="000000"/>
                  <w:sz w:val="22"/>
                  <w:szCs w:val="22"/>
                </w:rPr>
                <w:t>2.7</w:t>
              </w:r>
            </w:ins>
          </w:p>
        </w:tc>
        <w:tc>
          <w:tcPr>
            <w:tcW w:w="810" w:type="dxa"/>
            <w:tcBorders>
              <w:top w:val="nil"/>
              <w:left w:val="nil"/>
              <w:bottom w:val="nil"/>
              <w:right w:val="nil"/>
            </w:tcBorders>
            <w:shd w:val="clear" w:color="auto" w:fill="auto"/>
            <w:noWrap/>
            <w:vAlign w:val="bottom"/>
            <w:hideMark/>
          </w:tcPr>
          <w:p w14:paraId="433DBDF8" w14:textId="77777777" w:rsidR="002434FE" w:rsidRPr="002434FE" w:rsidRDefault="002434FE">
            <w:pPr>
              <w:jc w:val="right"/>
              <w:rPr>
                <w:ins w:id="1427" w:author="Matthew McBee" w:date="2019-12-04T10:39:00Z"/>
                <w:color w:val="000000"/>
                <w:sz w:val="22"/>
                <w:szCs w:val="22"/>
              </w:rPr>
            </w:pPr>
            <w:ins w:id="1428"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ADA0CC" w14:textId="77777777" w:rsidR="002434FE" w:rsidRPr="002434FE" w:rsidRDefault="002434FE">
            <w:pPr>
              <w:jc w:val="right"/>
              <w:rPr>
                <w:ins w:id="1429" w:author="Matthew McBee" w:date="2019-12-04T10:39:00Z"/>
                <w:color w:val="000000"/>
                <w:sz w:val="22"/>
                <w:szCs w:val="22"/>
              </w:rPr>
            </w:pPr>
            <w:ins w:id="1430" w:author="Matthew McBee" w:date="2019-12-04T10:39:00Z">
              <w:r w:rsidRPr="002434FE">
                <w:rPr>
                  <w:color w:val="000000"/>
                  <w:sz w:val="22"/>
                  <w:szCs w:val="22"/>
                </w:rPr>
                <w:t>20</w:t>
              </w:r>
            </w:ins>
          </w:p>
        </w:tc>
      </w:tr>
      <w:tr w:rsidR="002434FE" w:rsidRPr="002434FE" w14:paraId="7C7BC37B" w14:textId="77777777" w:rsidTr="002434FE">
        <w:trPr>
          <w:trHeight w:val="320"/>
          <w:ins w:id="1431" w:author="Matthew McBee" w:date="2019-12-04T10:39:00Z"/>
        </w:trPr>
        <w:tc>
          <w:tcPr>
            <w:tcW w:w="3880" w:type="dxa"/>
            <w:tcBorders>
              <w:top w:val="nil"/>
              <w:left w:val="nil"/>
              <w:bottom w:val="nil"/>
              <w:right w:val="nil"/>
            </w:tcBorders>
            <w:shd w:val="clear" w:color="auto" w:fill="auto"/>
            <w:noWrap/>
            <w:vAlign w:val="bottom"/>
            <w:hideMark/>
          </w:tcPr>
          <w:p w14:paraId="419FC53D" w14:textId="77777777" w:rsidR="002434FE" w:rsidRPr="002434FE" w:rsidRDefault="002434FE">
            <w:pPr>
              <w:rPr>
                <w:ins w:id="1432" w:author="Matthew McBee" w:date="2019-12-04T10:39:00Z"/>
                <w:color w:val="000000"/>
                <w:sz w:val="22"/>
                <w:szCs w:val="22"/>
              </w:rPr>
            </w:pPr>
            <w:ins w:id="1433" w:author="Matthew McBee" w:date="2019-12-04T10:39:00Z">
              <w:r w:rsidRPr="002434FE">
                <w:rPr>
                  <w:color w:val="000000"/>
                  <w:sz w:val="22"/>
                  <w:szCs w:val="22"/>
                </w:rPr>
                <w:t>Rosenberg self-esteem score (1987)</w:t>
              </w:r>
            </w:ins>
          </w:p>
        </w:tc>
        <w:tc>
          <w:tcPr>
            <w:tcW w:w="1030" w:type="dxa"/>
            <w:tcBorders>
              <w:top w:val="nil"/>
              <w:left w:val="nil"/>
              <w:bottom w:val="nil"/>
              <w:right w:val="nil"/>
            </w:tcBorders>
            <w:shd w:val="clear" w:color="auto" w:fill="auto"/>
            <w:noWrap/>
            <w:vAlign w:val="bottom"/>
            <w:hideMark/>
          </w:tcPr>
          <w:p w14:paraId="295E936C" w14:textId="77777777" w:rsidR="002434FE" w:rsidRPr="002434FE" w:rsidRDefault="002434FE">
            <w:pPr>
              <w:jc w:val="right"/>
              <w:rPr>
                <w:ins w:id="1434" w:author="Matthew McBee" w:date="2019-12-04T10:39:00Z"/>
                <w:color w:val="000000"/>
                <w:sz w:val="22"/>
                <w:szCs w:val="22"/>
              </w:rPr>
            </w:pPr>
            <w:ins w:id="1435" w:author="Matthew McBee" w:date="2019-12-04T10:39:00Z">
              <w:r w:rsidRPr="002434FE">
                <w:rPr>
                  <w:color w:val="000000"/>
                  <w:sz w:val="22"/>
                  <w:szCs w:val="22"/>
                </w:rPr>
                <w:t>2040</w:t>
              </w:r>
            </w:ins>
          </w:p>
        </w:tc>
        <w:tc>
          <w:tcPr>
            <w:tcW w:w="1030" w:type="dxa"/>
            <w:tcBorders>
              <w:top w:val="nil"/>
              <w:left w:val="nil"/>
              <w:bottom w:val="nil"/>
              <w:right w:val="nil"/>
            </w:tcBorders>
            <w:shd w:val="clear" w:color="auto" w:fill="auto"/>
            <w:noWrap/>
            <w:vAlign w:val="bottom"/>
            <w:hideMark/>
          </w:tcPr>
          <w:p w14:paraId="2C4A5D0B" w14:textId="77777777" w:rsidR="002434FE" w:rsidRPr="002434FE" w:rsidRDefault="002434FE">
            <w:pPr>
              <w:jc w:val="right"/>
              <w:rPr>
                <w:ins w:id="1436" w:author="Matthew McBee" w:date="2019-12-04T10:39:00Z"/>
                <w:color w:val="000000"/>
                <w:sz w:val="22"/>
                <w:szCs w:val="22"/>
              </w:rPr>
            </w:pPr>
            <w:ins w:id="1437" w:author="Matthew McBee" w:date="2019-12-04T10:39:00Z">
              <w:r w:rsidRPr="002434FE">
                <w:rPr>
                  <w:color w:val="000000"/>
                  <w:sz w:val="22"/>
                  <w:szCs w:val="22"/>
                </w:rPr>
                <w:t>45.07</w:t>
              </w:r>
            </w:ins>
          </w:p>
        </w:tc>
        <w:tc>
          <w:tcPr>
            <w:tcW w:w="1080" w:type="dxa"/>
            <w:tcBorders>
              <w:top w:val="nil"/>
              <w:left w:val="nil"/>
              <w:bottom w:val="nil"/>
              <w:right w:val="nil"/>
            </w:tcBorders>
            <w:shd w:val="clear" w:color="auto" w:fill="auto"/>
            <w:noWrap/>
            <w:vAlign w:val="bottom"/>
            <w:hideMark/>
          </w:tcPr>
          <w:p w14:paraId="3BE03B6C" w14:textId="77777777" w:rsidR="002434FE" w:rsidRPr="002434FE" w:rsidRDefault="002434FE">
            <w:pPr>
              <w:jc w:val="right"/>
              <w:rPr>
                <w:ins w:id="1438" w:author="Matthew McBee" w:date="2019-12-04T10:39:00Z"/>
                <w:color w:val="000000"/>
                <w:sz w:val="22"/>
                <w:szCs w:val="22"/>
              </w:rPr>
            </w:pPr>
            <w:ins w:id="1439" w:author="Matthew McBee" w:date="2019-12-04T10:39:00Z">
              <w:r w:rsidRPr="002434FE">
                <w:rPr>
                  <w:color w:val="000000"/>
                  <w:sz w:val="22"/>
                  <w:szCs w:val="22"/>
                </w:rPr>
                <w:t>8.4</w:t>
              </w:r>
            </w:ins>
          </w:p>
        </w:tc>
        <w:tc>
          <w:tcPr>
            <w:tcW w:w="810" w:type="dxa"/>
            <w:tcBorders>
              <w:top w:val="nil"/>
              <w:left w:val="nil"/>
              <w:bottom w:val="nil"/>
              <w:right w:val="nil"/>
            </w:tcBorders>
            <w:shd w:val="clear" w:color="auto" w:fill="auto"/>
            <w:noWrap/>
            <w:vAlign w:val="bottom"/>
            <w:hideMark/>
          </w:tcPr>
          <w:p w14:paraId="24548291" w14:textId="77777777" w:rsidR="002434FE" w:rsidRPr="002434FE" w:rsidRDefault="002434FE">
            <w:pPr>
              <w:jc w:val="right"/>
              <w:rPr>
                <w:ins w:id="1440" w:author="Matthew McBee" w:date="2019-12-04T10:39:00Z"/>
                <w:color w:val="000000"/>
                <w:sz w:val="22"/>
                <w:szCs w:val="22"/>
              </w:rPr>
            </w:pPr>
            <w:ins w:id="1441" w:author="Matthew McBee" w:date="2019-12-04T10:39:00Z">
              <w:r w:rsidRPr="002434FE">
                <w:rPr>
                  <w:color w:val="000000"/>
                  <w:sz w:val="22"/>
                  <w:szCs w:val="22"/>
                </w:rPr>
                <w:t>23.5</w:t>
              </w:r>
            </w:ins>
          </w:p>
        </w:tc>
        <w:tc>
          <w:tcPr>
            <w:tcW w:w="1080" w:type="dxa"/>
            <w:tcBorders>
              <w:top w:val="nil"/>
              <w:left w:val="nil"/>
              <w:bottom w:val="nil"/>
              <w:right w:val="nil"/>
            </w:tcBorders>
            <w:shd w:val="clear" w:color="auto" w:fill="auto"/>
            <w:noWrap/>
            <w:vAlign w:val="bottom"/>
            <w:hideMark/>
          </w:tcPr>
          <w:p w14:paraId="5921B078" w14:textId="77777777" w:rsidR="002434FE" w:rsidRPr="002434FE" w:rsidRDefault="002434FE">
            <w:pPr>
              <w:jc w:val="right"/>
              <w:rPr>
                <w:ins w:id="1442" w:author="Matthew McBee" w:date="2019-12-04T10:39:00Z"/>
                <w:color w:val="000000"/>
                <w:sz w:val="22"/>
                <w:szCs w:val="22"/>
              </w:rPr>
            </w:pPr>
            <w:ins w:id="1443" w:author="Matthew McBee" w:date="2019-12-04T10:39:00Z">
              <w:r w:rsidRPr="002434FE">
                <w:rPr>
                  <w:color w:val="000000"/>
                  <w:sz w:val="22"/>
                  <w:szCs w:val="22"/>
                </w:rPr>
                <w:t>59.7</w:t>
              </w:r>
            </w:ins>
          </w:p>
        </w:tc>
      </w:tr>
      <w:tr w:rsidR="002434FE" w:rsidRPr="002434FE" w14:paraId="20ED1083" w14:textId="77777777" w:rsidTr="002434FE">
        <w:trPr>
          <w:trHeight w:val="320"/>
          <w:ins w:id="1444" w:author="Matthew McBee" w:date="2019-12-04T10:39:00Z"/>
        </w:trPr>
        <w:tc>
          <w:tcPr>
            <w:tcW w:w="3880" w:type="dxa"/>
            <w:tcBorders>
              <w:top w:val="nil"/>
              <w:left w:val="nil"/>
              <w:bottom w:val="nil"/>
              <w:right w:val="nil"/>
            </w:tcBorders>
            <w:shd w:val="clear" w:color="auto" w:fill="auto"/>
            <w:noWrap/>
            <w:vAlign w:val="bottom"/>
            <w:hideMark/>
          </w:tcPr>
          <w:p w14:paraId="3307485C" w14:textId="77777777" w:rsidR="002434FE" w:rsidRPr="002434FE" w:rsidRDefault="002434FE">
            <w:pPr>
              <w:rPr>
                <w:ins w:id="1445" w:author="Matthew McBee" w:date="2019-12-04T10:39:00Z"/>
                <w:color w:val="000000"/>
                <w:sz w:val="22"/>
                <w:szCs w:val="22"/>
              </w:rPr>
            </w:pPr>
            <w:ins w:id="1446" w:author="Matthew McBee" w:date="2019-12-04T10:39:00Z">
              <w:r w:rsidRPr="002434FE">
                <w:rPr>
                  <w:color w:val="000000"/>
                  <w:sz w:val="22"/>
                  <w:szCs w:val="22"/>
                </w:rPr>
                <w:t>Temperament</w:t>
              </w:r>
            </w:ins>
          </w:p>
        </w:tc>
        <w:tc>
          <w:tcPr>
            <w:tcW w:w="1030" w:type="dxa"/>
            <w:tcBorders>
              <w:top w:val="nil"/>
              <w:left w:val="nil"/>
              <w:bottom w:val="nil"/>
              <w:right w:val="nil"/>
            </w:tcBorders>
            <w:shd w:val="clear" w:color="auto" w:fill="auto"/>
            <w:noWrap/>
            <w:vAlign w:val="bottom"/>
            <w:hideMark/>
          </w:tcPr>
          <w:p w14:paraId="396FC2DF" w14:textId="77777777" w:rsidR="002434FE" w:rsidRPr="002434FE" w:rsidRDefault="002434FE">
            <w:pPr>
              <w:jc w:val="right"/>
              <w:rPr>
                <w:ins w:id="1447" w:author="Matthew McBee" w:date="2019-12-04T10:39:00Z"/>
                <w:color w:val="000000"/>
                <w:sz w:val="22"/>
                <w:szCs w:val="22"/>
              </w:rPr>
            </w:pPr>
            <w:ins w:id="1448" w:author="Matthew McBee" w:date="2019-12-04T10:39:00Z">
              <w:r w:rsidRPr="002434FE">
                <w:rPr>
                  <w:color w:val="000000"/>
                  <w:sz w:val="22"/>
                  <w:szCs w:val="22"/>
                </w:rPr>
                <w:t>1961</w:t>
              </w:r>
            </w:ins>
          </w:p>
        </w:tc>
        <w:tc>
          <w:tcPr>
            <w:tcW w:w="1030" w:type="dxa"/>
            <w:tcBorders>
              <w:top w:val="nil"/>
              <w:left w:val="nil"/>
              <w:bottom w:val="nil"/>
              <w:right w:val="nil"/>
            </w:tcBorders>
            <w:shd w:val="clear" w:color="auto" w:fill="auto"/>
            <w:noWrap/>
            <w:vAlign w:val="bottom"/>
            <w:hideMark/>
          </w:tcPr>
          <w:p w14:paraId="0F93A980" w14:textId="77777777" w:rsidR="002434FE" w:rsidRPr="002434FE" w:rsidRDefault="002434FE">
            <w:pPr>
              <w:jc w:val="right"/>
              <w:rPr>
                <w:ins w:id="1449" w:author="Matthew McBee" w:date="2019-12-04T10:39:00Z"/>
                <w:color w:val="000000"/>
                <w:sz w:val="22"/>
                <w:szCs w:val="22"/>
              </w:rPr>
            </w:pPr>
            <w:ins w:id="1450" w:author="Matthew McBee" w:date="2019-12-04T10:39:00Z">
              <w:r w:rsidRPr="002434FE">
                <w:rPr>
                  <w:color w:val="000000"/>
                  <w:sz w:val="22"/>
                  <w:szCs w:val="22"/>
                </w:rPr>
                <w:t>2.01</w:t>
              </w:r>
            </w:ins>
          </w:p>
        </w:tc>
        <w:tc>
          <w:tcPr>
            <w:tcW w:w="1080" w:type="dxa"/>
            <w:tcBorders>
              <w:top w:val="nil"/>
              <w:left w:val="nil"/>
              <w:bottom w:val="nil"/>
              <w:right w:val="nil"/>
            </w:tcBorders>
            <w:shd w:val="clear" w:color="auto" w:fill="auto"/>
            <w:noWrap/>
            <w:vAlign w:val="bottom"/>
            <w:hideMark/>
          </w:tcPr>
          <w:p w14:paraId="2EDA47BA" w14:textId="77777777" w:rsidR="002434FE" w:rsidRPr="002434FE" w:rsidRDefault="002434FE">
            <w:pPr>
              <w:jc w:val="right"/>
              <w:rPr>
                <w:ins w:id="1451" w:author="Matthew McBee" w:date="2019-12-04T10:39:00Z"/>
                <w:color w:val="000000"/>
                <w:sz w:val="22"/>
                <w:szCs w:val="22"/>
              </w:rPr>
            </w:pPr>
            <w:ins w:id="1452" w:author="Matthew McBee" w:date="2019-12-04T10:39:00Z">
              <w:r w:rsidRPr="002434FE">
                <w:rPr>
                  <w:color w:val="000000"/>
                  <w:sz w:val="22"/>
                  <w:szCs w:val="22"/>
                </w:rPr>
                <w:t>0.69</w:t>
              </w:r>
            </w:ins>
          </w:p>
        </w:tc>
        <w:tc>
          <w:tcPr>
            <w:tcW w:w="810" w:type="dxa"/>
            <w:tcBorders>
              <w:top w:val="nil"/>
              <w:left w:val="nil"/>
              <w:bottom w:val="nil"/>
              <w:right w:val="nil"/>
            </w:tcBorders>
            <w:shd w:val="clear" w:color="auto" w:fill="auto"/>
            <w:noWrap/>
            <w:vAlign w:val="bottom"/>
            <w:hideMark/>
          </w:tcPr>
          <w:p w14:paraId="06FE7534" w14:textId="77777777" w:rsidR="002434FE" w:rsidRPr="002434FE" w:rsidRDefault="002434FE">
            <w:pPr>
              <w:jc w:val="right"/>
              <w:rPr>
                <w:ins w:id="1453" w:author="Matthew McBee" w:date="2019-12-04T10:39:00Z"/>
                <w:color w:val="000000"/>
                <w:sz w:val="22"/>
                <w:szCs w:val="22"/>
              </w:rPr>
            </w:pPr>
            <w:ins w:id="1454"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6AE2FC11" w14:textId="77777777" w:rsidR="002434FE" w:rsidRPr="002434FE" w:rsidRDefault="002434FE">
            <w:pPr>
              <w:jc w:val="right"/>
              <w:rPr>
                <w:ins w:id="1455" w:author="Matthew McBee" w:date="2019-12-04T10:39:00Z"/>
                <w:color w:val="000000"/>
                <w:sz w:val="22"/>
                <w:szCs w:val="22"/>
              </w:rPr>
            </w:pPr>
            <w:ins w:id="1456" w:author="Matthew McBee" w:date="2019-12-04T10:39:00Z">
              <w:r w:rsidRPr="002434FE">
                <w:rPr>
                  <w:color w:val="000000"/>
                  <w:sz w:val="22"/>
                  <w:szCs w:val="22"/>
                </w:rPr>
                <w:t>5</w:t>
              </w:r>
            </w:ins>
          </w:p>
        </w:tc>
      </w:tr>
      <w:tr w:rsidR="002434FE" w:rsidRPr="002434FE" w14:paraId="1E24AFC0" w14:textId="77777777" w:rsidTr="002434FE">
        <w:trPr>
          <w:trHeight w:val="320"/>
          <w:ins w:id="1457" w:author="Matthew McBee" w:date="2019-12-04T10:39:00Z"/>
        </w:trPr>
        <w:tc>
          <w:tcPr>
            <w:tcW w:w="3880" w:type="dxa"/>
            <w:tcBorders>
              <w:top w:val="nil"/>
              <w:left w:val="nil"/>
              <w:bottom w:val="nil"/>
              <w:right w:val="nil"/>
            </w:tcBorders>
            <w:shd w:val="clear" w:color="auto" w:fill="auto"/>
            <w:noWrap/>
            <w:vAlign w:val="bottom"/>
            <w:hideMark/>
          </w:tcPr>
          <w:p w14:paraId="419F40A4" w14:textId="77777777" w:rsidR="002434FE" w:rsidRPr="002434FE" w:rsidRDefault="002434FE">
            <w:pPr>
              <w:rPr>
                <w:ins w:id="1458" w:author="Matthew McBee" w:date="2019-12-04T10:39:00Z"/>
                <w:color w:val="000000"/>
                <w:sz w:val="22"/>
                <w:szCs w:val="22"/>
              </w:rPr>
            </w:pPr>
            <w:ins w:id="1459" w:author="Matthew McBee" w:date="2019-12-04T10:39:00Z">
              <w:r w:rsidRPr="002434FE">
                <w:rPr>
                  <w:color w:val="000000"/>
                  <w:sz w:val="22"/>
                  <w:szCs w:val="22"/>
                </w:rPr>
                <w:t>TV hours per day age 1.5</w:t>
              </w:r>
            </w:ins>
          </w:p>
        </w:tc>
        <w:tc>
          <w:tcPr>
            <w:tcW w:w="1030" w:type="dxa"/>
            <w:tcBorders>
              <w:top w:val="nil"/>
              <w:left w:val="nil"/>
              <w:bottom w:val="nil"/>
              <w:right w:val="nil"/>
            </w:tcBorders>
            <w:shd w:val="clear" w:color="auto" w:fill="auto"/>
            <w:noWrap/>
            <w:vAlign w:val="bottom"/>
            <w:hideMark/>
          </w:tcPr>
          <w:p w14:paraId="157F9F42" w14:textId="77777777" w:rsidR="002434FE" w:rsidRPr="002434FE" w:rsidRDefault="002434FE">
            <w:pPr>
              <w:jc w:val="right"/>
              <w:rPr>
                <w:ins w:id="1460" w:author="Matthew McBee" w:date="2019-12-04T10:39:00Z"/>
                <w:color w:val="000000"/>
                <w:sz w:val="22"/>
                <w:szCs w:val="22"/>
              </w:rPr>
            </w:pPr>
            <w:ins w:id="1461" w:author="Matthew McBee" w:date="2019-12-04T10:39:00Z">
              <w:r w:rsidRPr="002434FE">
                <w:rPr>
                  <w:color w:val="000000"/>
                  <w:sz w:val="22"/>
                  <w:szCs w:val="22"/>
                </w:rPr>
                <w:t>1993</w:t>
              </w:r>
            </w:ins>
          </w:p>
        </w:tc>
        <w:tc>
          <w:tcPr>
            <w:tcW w:w="1030" w:type="dxa"/>
            <w:tcBorders>
              <w:top w:val="nil"/>
              <w:left w:val="nil"/>
              <w:bottom w:val="nil"/>
              <w:right w:val="nil"/>
            </w:tcBorders>
            <w:shd w:val="clear" w:color="auto" w:fill="auto"/>
            <w:noWrap/>
            <w:vAlign w:val="bottom"/>
            <w:hideMark/>
          </w:tcPr>
          <w:p w14:paraId="5C0D6BFC" w14:textId="77777777" w:rsidR="002434FE" w:rsidRPr="002434FE" w:rsidRDefault="002434FE">
            <w:pPr>
              <w:jc w:val="right"/>
              <w:rPr>
                <w:ins w:id="1462" w:author="Matthew McBee" w:date="2019-12-04T10:39:00Z"/>
                <w:color w:val="000000"/>
                <w:sz w:val="22"/>
                <w:szCs w:val="22"/>
              </w:rPr>
            </w:pPr>
            <w:ins w:id="1463" w:author="Matthew McBee" w:date="2019-12-04T10:39:00Z">
              <w:r w:rsidRPr="002434FE">
                <w:rPr>
                  <w:color w:val="000000"/>
                  <w:sz w:val="22"/>
                  <w:szCs w:val="22"/>
                </w:rPr>
                <w:t>2.23</w:t>
              </w:r>
            </w:ins>
          </w:p>
        </w:tc>
        <w:tc>
          <w:tcPr>
            <w:tcW w:w="1080" w:type="dxa"/>
            <w:tcBorders>
              <w:top w:val="nil"/>
              <w:left w:val="nil"/>
              <w:bottom w:val="nil"/>
              <w:right w:val="nil"/>
            </w:tcBorders>
            <w:shd w:val="clear" w:color="auto" w:fill="auto"/>
            <w:noWrap/>
            <w:vAlign w:val="bottom"/>
            <w:hideMark/>
          </w:tcPr>
          <w:p w14:paraId="09F4878E" w14:textId="77777777" w:rsidR="002434FE" w:rsidRPr="002434FE" w:rsidRDefault="002434FE">
            <w:pPr>
              <w:jc w:val="right"/>
              <w:rPr>
                <w:ins w:id="1464" w:author="Matthew McBee" w:date="2019-12-04T10:39:00Z"/>
                <w:color w:val="000000"/>
                <w:sz w:val="22"/>
                <w:szCs w:val="22"/>
              </w:rPr>
            </w:pPr>
            <w:ins w:id="1465" w:author="Matthew McBee" w:date="2019-12-04T10:39:00Z">
              <w:r w:rsidRPr="002434FE">
                <w:rPr>
                  <w:color w:val="000000"/>
                  <w:sz w:val="22"/>
                  <w:szCs w:val="22"/>
                </w:rPr>
                <w:t>3.07</w:t>
              </w:r>
            </w:ins>
          </w:p>
        </w:tc>
        <w:tc>
          <w:tcPr>
            <w:tcW w:w="810" w:type="dxa"/>
            <w:tcBorders>
              <w:top w:val="nil"/>
              <w:left w:val="nil"/>
              <w:bottom w:val="nil"/>
              <w:right w:val="nil"/>
            </w:tcBorders>
            <w:shd w:val="clear" w:color="auto" w:fill="auto"/>
            <w:noWrap/>
            <w:vAlign w:val="bottom"/>
            <w:hideMark/>
          </w:tcPr>
          <w:p w14:paraId="0501005F" w14:textId="77777777" w:rsidR="002434FE" w:rsidRPr="002434FE" w:rsidRDefault="002434FE">
            <w:pPr>
              <w:jc w:val="right"/>
              <w:rPr>
                <w:ins w:id="1466" w:author="Matthew McBee" w:date="2019-12-04T10:39:00Z"/>
                <w:color w:val="000000"/>
                <w:sz w:val="22"/>
                <w:szCs w:val="22"/>
              </w:rPr>
            </w:pPr>
            <w:ins w:id="1467"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277EF51" w14:textId="77777777" w:rsidR="002434FE" w:rsidRPr="002434FE" w:rsidRDefault="002434FE">
            <w:pPr>
              <w:jc w:val="right"/>
              <w:rPr>
                <w:ins w:id="1468" w:author="Matthew McBee" w:date="2019-12-04T10:39:00Z"/>
                <w:color w:val="000000"/>
                <w:sz w:val="22"/>
                <w:szCs w:val="22"/>
              </w:rPr>
            </w:pPr>
            <w:ins w:id="1469" w:author="Matthew McBee" w:date="2019-12-04T10:39:00Z">
              <w:r w:rsidRPr="002434FE">
                <w:rPr>
                  <w:color w:val="000000"/>
                  <w:sz w:val="22"/>
                  <w:szCs w:val="22"/>
                </w:rPr>
                <w:t>16</w:t>
              </w:r>
            </w:ins>
          </w:p>
        </w:tc>
      </w:tr>
      <w:tr w:rsidR="002434FE" w:rsidRPr="002434FE" w14:paraId="5ED5BF79" w14:textId="77777777" w:rsidTr="002434FE">
        <w:trPr>
          <w:trHeight w:val="320"/>
          <w:ins w:id="1470" w:author="Matthew McBee" w:date="2019-12-04T10:39:00Z"/>
        </w:trPr>
        <w:tc>
          <w:tcPr>
            <w:tcW w:w="3880" w:type="dxa"/>
            <w:tcBorders>
              <w:top w:val="nil"/>
              <w:left w:val="nil"/>
              <w:bottom w:val="nil"/>
              <w:right w:val="nil"/>
            </w:tcBorders>
            <w:shd w:val="clear" w:color="auto" w:fill="auto"/>
            <w:noWrap/>
            <w:vAlign w:val="bottom"/>
            <w:hideMark/>
          </w:tcPr>
          <w:p w14:paraId="00770A82" w14:textId="77777777" w:rsidR="002434FE" w:rsidRPr="002434FE" w:rsidRDefault="002434FE">
            <w:pPr>
              <w:rPr>
                <w:ins w:id="1471" w:author="Matthew McBee" w:date="2019-12-04T10:39:00Z"/>
                <w:color w:val="000000"/>
                <w:sz w:val="22"/>
                <w:szCs w:val="22"/>
              </w:rPr>
            </w:pPr>
            <w:ins w:id="1472" w:author="Matthew McBee" w:date="2019-12-04T10:39:00Z">
              <w:r w:rsidRPr="002434FE">
                <w:rPr>
                  <w:color w:val="000000"/>
                  <w:sz w:val="22"/>
                  <w:szCs w:val="22"/>
                </w:rPr>
                <w:t>TV hours per day age 3</w:t>
              </w:r>
            </w:ins>
          </w:p>
        </w:tc>
        <w:tc>
          <w:tcPr>
            <w:tcW w:w="1030" w:type="dxa"/>
            <w:tcBorders>
              <w:top w:val="nil"/>
              <w:left w:val="nil"/>
              <w:bottom w:val="nil"/>
              <w:right w:val="nil"/>
            </w:tcBorders>
            <w:shd w:val="clear" w:color="auto" w:fill="auto"/>
            <w:noWrap/>
            <w:vAlign w:val="bottom"/>
            <w:hideMark/>
          </w:tcPr>
          <w:p w14:paraId="71DAC1B7" w14:textId="77777777" w:rsidR="002434FE" w:rsidRPr="002434FE" w:rsidRDefault="002434FE">
            <w:pPr>
              <w:jc w:val="right"/>
              <w:rPr>
                <w:ins w:id="1473" w:author="Matthew McBee" w:date="2019-12-04T10:39:00Z"/>
                <w:color w:val="000000"/>
                <w:sz w:val="22"/>
                <w:szCs w:val="22"/>
              </w:rPr>
            </w:pPr>
            <w:ins w:id="1474" w:author="Matthew McBee" w:date="2019-12-04T10:39:00Z">
              <w:r w:rsidRPr="002434FE">
                <w:rPr>
                  <w:color w:val="000000"/>
                  <w:sz w:val="22"/>
                  <w:szCs w:val="22"/>
                </w:rPr>
                <w:t>2023</w:t>
              </w:r>
            </w:ins>
          </w:p>
        </w:tc>
        <w:tc>
          <w:tcPr>
            <w:tcW w:w="1030" w:type="dxa"/>
            <w:tcBorders>
              <w:top w:val="nil"/>
              <w:left w:val="nil"/>
              <w:bottom w:val="nil"/>
              <w:right w:val="nil"/>
            </w:tcBorders>
            <w:shd w:val="clear" w:color="auto" w:fill="auto"/>
            <w:noWrap/>
            <w:vAlign w:val="bottom"/>
            <w:hideMark/>
          </w:tcPr>
          <w:p w14:paraId="704674ED" w14:textId="77777777" w:rsidR="002434FE" w:rsidRPr="002434FE" w:rsidRDefault="002434FE">
            <w:pPr>
              <w:jc w:val="right"/>
              <w:rPr>
                <w:ins w:id="1475" w:author="Matthew McBee" w:date="2019-12-04T10:39:00Z"/>
                <w:color w:val="000000"/>
                <w:sz w:val="22"/>
                <w:szCs w:val="22"/>
              </w:rPr>
            </w:pPr>
            <w:ins w:id="1476" w:author="Matthew McBee" w:date="2019-12-04T10:39:00Z">
              <w:r w:rsidRPr="002434FE">
                <w:rPr>
                  <w:color w:val="000000"/>
                  <w:sz w:val="22"/>
                  <w:szCs w:val="22"/>
                </w:rPr>
                <w:t>3.68</w:t>
              </w:r>
            </w:ins>
          </w:p>
        </w:tc>
        <w:tc>
          <w:tcPr>
            <w:tcW w:w="1080" w:type="dxa"/>
            <w:tcBorders>
              <w:top w:val="nil"/>
              <w:left w:val="nil"/>
              <w:bottom w:val="nil"/>
              <w:right w:val="nil"/>
            </w:tcBorders>
            <w:shd w:val="clear" w:color="auto" w:fill="auto"/>
            <w:noWrap/>
            <w:vAlign w:val="bottom"/>
            <w:hideMark/>
          </w:tcPr>
          <w:p w14:paraId="5A009F9B" w14:textId="77777777" w:rsidR="002434FE" w:rsidRPr="002434FE" w:rsidRDefault="002434FE">
            <w:pPr>
              <w:jc w:val="right"/>
              <w:rPr>
                <w:ins w:id="1477" w:author="Matthew McBee" w:date="2019-12-04T10:39:00Z"/>
                <w:color w:val="000000"/>
                <w:sz w:val="22"/>
                <w:szCs w:val="22"/>
              </w:rPr>
            </w:pPr>
            <w:ins w:id="1478" w:author="Matthew McBee" w:date="2019-12-04T10:39:00Z">
              <w:r w:rsidRPr="002434FE">
                <w:rPr>
                  <w:color w:val="000000"/>
                  <w:sz w:val="22"/>
                  <w:szCs w:val="22"/>
                </w:rPr>
                <w:t>3.12</w:t>
              </w:r>
            </w:ins>
          </w:p>
        </w:tc>
        <w:tc>
          <w:tcPr>
            <w:tcW w:w="810" w:type="dxa"/>
            <w:tcBorders>
              <w:top w:val="nil"/>
              <w:left w:val="nil"/>
              <w:bottom w:val="nil"/>
              <w:right w:val="nil"/>
            </w:tcBorders>
            <w:shd w:val="clear" w:color="auto" w:fill="auto"/>
            <w:noWrap/>
            <w:vAlign w:val="bottom"/>
            <w:hideMark/>
          </w:tcPr>
          <w:p w14:paraId="64F7F2B8" w14:textId="77777777" w:rsidR="002434FE" w:rsidRPr="002434FE" w:rsidRDefault="002434FE">
            <w:pPr>
              <w:jc w:val="right"/>
              <w:rPr>
                <w:ins w:id="1479" w:author="Matthew McBee" w:date="2019-12-04T10:39:00Z"/>
                <w:color w:val="000000"/>
                <w:sz w:val="22"/>
                <w:szCs w:val="22"/>
              </w:rPr>
            </w:pPr>
            <w:ins w:id="1480"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7276EE3" w14:textId="77777777" w:rsidR="002434FE" w:rsidRPr="002434FE" w:rsidRDefault="002434FE">
            <w:pPr>
              <w:jc w:val="right"/>
              <w:rPr>
                <w:ins w:id="1481" w:author="Matthew McBee" w:date="2019-12-04T10:39:00Z"/>
                <w:color w:val="000000"/>
                <w:sz w:val="22"/>
                <w:szCs w:val="22"/>
              </w:rPr>
            </w:pPr>
            <w:ins w:id="1482" w:author="Matthew McBee" w:date="2019-12-04T10:39:00Z">
              <w:r w:rsidRPr="002434FE">
                <w:rPr>
                  <w:color w:val="000000"/>
                  <w:sz w:val="22"/>
                  <w:szCs w:val="22"/>
                </w:rPr>
                <w:t>16</w:t>
              </w:r>
            </w:ins>
          </w:p>
        </w:tc>
      </w:tr>
      <w:tr w:rsidR="002434FE" w:rsidRPr="002434FE" w14:paraId="3FF8E12F" w14:textId="77777777" w:rsidTr="002434FE">
        <w:trPr>
          <w:trHeight w:val="144"/>
          <w:ins w:id="1483" w:author="Matthew McBee" w:date="2019-12-04T10:39:00Z"/>
          <w:trPrChange w:id="1484" w:author="Matthew McBee" w:date="2019-12-04T10:40:00Z">
            <w:trPr>
              <w:trHeight w:val="160"/>
            </w:trPr>
          </w:trPrChange>
        </w:trPr>
        <w:tc>
          <w:tcPr>
            <w:tcW w:w="3880" w:type="dxa"/>
            <w:tcBorders>
              <w:top w:val="nil"/>
              <w:left w:val="nil"/>
              <w:bottom w:val="single" w:sz="4" w:space="0" w:color="auto"/>
              <w:right w:val="nil"/>
            </w:tcBorders>
            <w:shd w:val="clear" w:color="auto" w:fill="auto"/>
            <w:noWrap/>
            <w:vAlign w:val="bottom"/>
            <w:hideMark/>
            <w:tcPrChange w:id="1485"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491F69F6" w14:textId="77777777" w:rsidR="002434FE" w:rsidRPr="002434FE" w:rsidRDefault="002434FE">
            <w:pPr>
              <w:rPr>
                <w:ins w:id="1486" w:author="Matthew McBee" w:date="2019-12-04T10:39:00Z"/>
                <w:color w:val="000000"/>
                <w:sz w:val="10"/>
                <w:szCs w:val="10"/>
                <w:rPrChange w:id="1487" w:author="Matthew McBee" w:date="2019-12-04T10:40:00Z">
                  <w:rPr>
                    <w:ins w:id="1488" w:author="Matthew McBee" w:date="2019-12-04T10:39:00Z"/>
                    <w:rFonts w:ascii="-webkit-standard" w:hAnsi="-webkit-standard" w:cs="Calibri"/>
                    <w:color w:val="000000"/>
                  </w:rPr>
                </w:rPrChange>
              </w:rPr>
            </w:pPr>
            <w:ins w:id="1489" w:author="Matthew McBee" w:date="2019-12-04T10:39:00Z">
              <w:r w:rsidRPr="002434FE">
                <w:rPr>
                  <w:color w:val="000000"/>
                  <w:sz w:val="10"/>
                  <w:szCs w:val="10"/>
                  <w:rPrChange w:id="1490" w:author="Matthew McBee" w:date="2019-12-04T10:40:00Z">
                    <w:rPr>
                      <w:rFonts w:ascii="-webkit-standard" w:hAnsi="-webkit-standard"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491"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5530D683" w14:textId="77777777" w:rsidR="002434FE" w:rsidRPr="002434FE" w:rsidRDefault="002434FE">
            <w:pPr>
              <w:rPr>
                <w:ins w:id="1492" w:author="Matthew McBee" w:date="2019-12-04T10:39:00Z"/>
                <w:color w:val="000000"/>
                <w:sz w:val="10"/>
                <w:szCs w:val="10"/>
                <w:rPrChange w:id="1493" w:author="Matthew McBee" w:date="2019-12-04T10:40:00Z">
                  <w:rPr>
                    <w:ins w:id="1494" w:author="Matthew McBee" w:date="2019-12-04T10:39:00Z"/>
                    <w:rFonts w:ascii="Calibri" w:hAnsi="Calibri" w:cs="Calibri"/>
                    <w:color w:val="000000"/>
                  </w:rPr>
                </w:rPrChange>
              </w:rPr>
            </w:pPr>
            <w:ins w:id="1495" w:author="Matthew McBee" w:date="2019-12-04T10:39:00Z">
              <w:r w:rsidRPr="002434FE">
                <w:rPr>
                  <w:color w:val="000000"/>
                  <w:sz w:val="10"/>
                  <w:szCs w:val="10"/>
                  <w:rPrChange w:id="1496" w:author="Matthew McBee" w:date="2019-12-04T10:40:00Z">
                    <w:rPr>
                      <w:rFonts w:ascii="Calibri" w:hAnsi="Calibri"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497"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4DA238C1" w14:textId="77777777" w:rsidR="002434FE" w:rsidRPr="002434FE" w:rsidRDefault="002434FE">
            <w:pPr>
              <w:rPr>
                <w:ins w:id="1498" w:author="Matthew McBee" w:date="2019-12-04T10:39:00Z"/>
                <w:color w:val="000000"/>
                <w:sz w:val="10"/>
                <w:szCs w:val="10"/>
                <w:rPrChange w:id="1499" w:author="Matthew McBee" w:date="2019-12-04T10:40:00Z">
                  <w:rPr>
                    <w:ins w:id="1500" w:author="Matthew McBee" w:date="2019-12-04T10:39:00Z"/>
                    <w:rFonts w:ascii="Calibri" w:hAnsi="Calibri" w:cs="Calibri"/>
                    <w:color w:val="000000"/>
                  </w:rPr>
                </w:rPrChange>
              </w:rPr>
            </w:pPr>
            <w:ins w:id="1501" w:author="Matthew McBee" w:date="2019-12-04T10:39:00Z">
              <w:r w:rsidRPr="002434FE">
                <w:rPr>
                  <w:color w:val="000000"/>
                  <w:sz w:val="10"/>
                  <w:szCs w:val="10"/>
                  <w:rPrChange w:id="1502"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503"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36823CB" w14:textId="77777777" w:rsidR="002434FE" w:rsidRPr="002434FE" w:rsidRDefault="002434FE">
            <w:pPr>
              <w:rPr>
                <w:ins w:id="1504" w:author="Matthew McBee" w:date="2019-12-04T10:39:00Z"/>
                <w:color w:val="000000"/>
                <w:sz w:val="10"/>
                <w:szCs w:val="10"/>
                <w:rPrChange w:id="1505" w:author="Matthew McBee" w:date="2019-12-04T10:40:00Z">
                  <w:rPr>
                    <w:ins w:id="1506" w:author="Matthew McBee" w:date="2019-12-04T10:39:00Z"/>
                    <w:rFonts w:ascii="Calibri" w:hAnsi="Calibri" w:cs="Calibri"/>
                    <w:color w:val="000000"/>
                  </w:rPr>
                </w:rPrChange>
              </w:rPr>
            </w:pPr>
            <w:ins w:id="1507" w:author="Matthew McBee" w:date="2019-12-04T10:39:00Z">
              <w:r w:rsidRPr="002434FE">
                <w:rPr>
                  <w:color w:val="000000"/>
                  <w:sz w:val="10"/>
                  <w:szCs w:val="10"/>
                  <w:rPrChange w:id="1508" w:author="Matthew McBee" w:date="2019-12-04T10:40:00Z">
                    <w:rPr>
                      <w:rFonts w:ascii="Calibri" w:hAnsi="Calibri" w:cs="Calibri"/>
                      <w:color w:val="000000"/>
                    </w:rPr>
                  </w:rPrChange>
                </w:rPr>
                <w:t> </w:t>
              </w:r>
            </w:ins>
          </w:p>
        </w:tc>
        <w:tc>
          <w:tcPr>
            <w:tcW w:w="810" w:type="dxa"/>
            <w:tcBorders>
              <w:top w:val="nil"/>
              <w:left w:val="nil"/>
              <w:bottom w:val="single" w:sz="4" w:space="0" w:color="auto"/>
              <w:right w:val="nil"/>
            </w:tcBorders>
            <w:shd w:val="clear" w:color="auto" w:fill="auto"/>
            <w:noWrap/>
            <w:vAlign w:val="bottom"/>
            <w:hideMark/>
            <w:tcPrChange w:id="1509"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2D32213A" w14:textId="77777777" w:rsidR="002434FE" w:rsidRPr="002434FE" w:rsidRDefault="002434FE">
            <w:pPr>
              <w:rPr>
                <w:ins w:id="1510" w:author="Matthew McBee" w:date="2019-12-04T10:39:00Z"/>
                <w:color w:val="000000"/>
                <w:sz w:val="10"/>
                <w:szCs w:val="10"/>
                <w:rPrChange w:id="1511" w:author="Matthew McBee" w:date="2019-12-04T10:40:00Z">
                  <w:rPr>
                    <w:ins w:id="1512" w:author="Matthew McBee" w:date="2019-12-04T10:39:00Z"/>
                    <w:rFonts w:ascii="Calibri" w:hAnsi="Calibri" w:cs="Calibri"/>
                    <w:color w:val="000000"/>
                  </w:rPr>
                </w:rPrChange>
              </w:rPr>
            </w:pPr>
            <w:ins w:id="1513" w:author="Matthew McBee" w:date="2019-12-04T10:39:00Z">
              <w:r w:rsidRPr="002434FE">
                <w:rPr>
                  <w:color w:val="000000"/>
                  <w:sz w:val="10"/>
                  <w:szCs w:val="10"/>
                  <w:rPrChange w:id="1514"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515"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773178EC" w14:textId="77777777" w:rsidR="002434FE" w:rsidRPr="002434FE" w:rsidRDefault="002434FE">
            <w:pPr>
              <w:rPr>
                <w:ins w:id="1516" w:author="Matthew McBee" w:date="2019-12-04T10:39:00Z"/>
                <w:color w:val="000000"/>
                <w:sz w:val="10"/>
                <w:szCs w:val="10"/>
                <w:rPrChange w:id="1517" w:author="Matthew McBee" w:date="2019-12-04T10:40:00Z">
                  <w:rPr>
                    <w:ins w:id="1518" w:author="Matthew McBee" w:date="2019-12-04T10:39:00Z"/>
                    <w:rFonts w:ascii="Calibri" w:hAnsi="Calibri" w:cs="Calibri"/>
                    <w:color w:val="000000"/>
                  </w:rPr>
                </w:rPrChange>
              </w:rPr>
            </w:pPr>
            <w:ins w:id="1519" w:author="Matthew McBee" w:date="2019-12-04T10:39:00Z">
              <w:r w:rsidRPr="002434FE">
                <w:rPr>
                  <w:color w:val="000000"/>
                  <w:sz w:val="10"/>
                  <w:szCs w:val="10"/>
                  <w:rPrChange w:id="1520" w:author="Matthew McBee" w:date="2019-12-04T10:40:00Z">
                    <w:rPr>
                      <w:rFonts w:ascii="Calibri" w:hAnsi="Calibri" w:cs="Calibri"/>
                      <w:color w:val="000000"/>
                    </w:rPr>
                  </w:rPrChange>
                </w:rPr>
                <w:t> </w:t>
              </w:r>
            </w:ins>
          </w:p>
        </w:tc>
      </w:tr>
    </w:tbl>
    <w:p w14:paraId="3ED28B24" w14:textId="77777777" w:rsidR="004C75BC" w:rsidRPr="002434FE"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rsidDel="002434FE" w14:paraId="5ADB02B6" w14:textId="5A2BAABB" w:rsidTr="002F08CA">
        <w:trPr>
          <w:tblCellSpacing w:w="15" w:type="dxa"/>
          <w:del w:id="1521" w:author="Matthew McBee" w:date="2019-12-04T10:37:00Z"/>
        </w:trPr>
        <w:tc>
          <w:tcPr>
            <w:tcW w:w="0" w:type="auto"/>
            <w:gridSpan w:val="6"/>
            <w:tcBorders>
              <w:bottom w:val="single" w:sz="6" w:space="0" w:color="000000"/>
            </w:tcBorders>
            <w:vAlign w:val="center"/>
            <w:hideMark/>
          </w:tcPr>
          <w:p w14:paraId="575E61CE" w14:textId="384C176E" w:rsidR="002F08CA" w:rsidRPr="002F08CA" w:rsidDel="002434FE" w:rsidRDefault="002F08CA" w:rsidP="002F08CA">
            <w:pPr>
              <w:jc w:val="center"/>
              <w:rPr>
                <w:del w:id="1522" w:author="Matthew McBee" w:date="2019-12-04T10:37:00Z"/>
                <w:rFonts w:ascii="-webkit-standard" w:hAnsi="-webkit-standard"/>
                <w:sz w:val="20"/>
                <w:szCs w:val="20"/>
              </w:rPr>
            </w:pPr>
          </w:p>
        </w:tc>
      </w:tr>
      <w:tr w:rsidR="002F08CA" w:rsidRPr="002F08CA" w:rsidDel="002434FE" w14:paraId="7676E09F" w14:textId="4F188816" w:rsidTr="002F08CA">
        <w:trPr>
          <w:tblCellSpacing w:w="15" w:type="dxa"/>
          <w:del w:id="1523" w:author="Matthew McBee" w:date="2019-12-04T10:37:00Z"/>
        </w:trPr>
        <w:tc>
          <w:tcPr>
            <w:tcW w:w="0" w:type="auto"/>
            <w:vAlign w:val="center"/>
            <w:hideMark/>
          </w:tcPr>
          <w:p w14:paraId="1F03E905" w14:textId="695535AF" w:rsidR="002F08CA" w:rsidRPr="002F08CA" w:rsidDel="002434FE" w:rsidRDefault="002F08CA" w:rsidP="002F08CA">
            <w:pPr>
              <w:rPr>
                <w:del w:id="1524" w:author="Matthew McBee" w:date="2019-12-04T10:37:00Z"/>
                <w:rFonts w:ascii="-webkit-standard" w:hAnsi="-webkit-standard"/>
                <w:sz w:val="20"/>
                <w:szCs w:val="20"/>
              </w:rPr>
            </w:pPr>
            <w:del w:id="1525" w:author="Matthew McBee" w:date="2019-12-04T10:37:00Z">
              <w:r w:rsidRPr="002F08CA" w:rsidDel="002434FE">
                <w:rPr>
                  <w:rFonts w:ascii="-webkit-standard" w:hAnsi="-webkit-standard"/>
                  <w:sz w:val="20"/>
                  <w:szCs w:val="20"/>
                </w:rPr>
                <w:delText>Variable</w:delText>
              </w:r>
            </w:del>
          </w:p>
        </w:tc>
        <w:tc>
          <w:tcPr>
            <w:tcW w:w="0" w:type="auto"/>
            <w:vAlign w:val="center"/>
            <w:hideMark/>
          </w:tcPr>
          <w:p w14:paraId="740F23AE" w14:textId="715DFC2B" w:rsidR="002F08CA" w:rsidRPr="002F08CA" w:rsidDel="002434FE" w:rsidRDefault="002F08CA" w:rsidP="002F08CA">
            <w:pPr>
              <w:jc w:val="center"/>
              <w:rPr>
                <w:del w:id="1526" w:author="Matthew McBee" w:date="2019-12-04T10:37:00Z"/>
                <w:rFonts w:ascii="-webkit-standard" w:hAnsi="-webkit-standard"/>
                <w:sz w:val="20"/>
                <w:szCs w:val="20"/>
              </w:rPr>
            </w:pPr>
            <w:del w:id="1527" w:author="Matthew McBee" w:date="2019-12-04T10:37:00Z">
              <w:r w:rsidRPr="002F08CA" w:rsidDel="002434FE">
                <w:rPr>
                  <w:rFonts w:ascii="-webkit-standard" w:hAnsi="-webkit-standard"/>
                  <w:sz w:val="20"/>
                  <w:szCs w:val="20"/>
                </w:rPr>
                <w:delText>Valid n</w:delText>
              </w:r>
            </w:del>
          </w:p>
        </w:tc>
        <w:tc>
          <w:tcPr>
            <w:tcW w:w="0" w:type="auto"/>
            <w:vAlign w:val="center"/>
            <w:hideMark/>
          </w:tcPr>
          <w:p w14:paraId="03D8B344" w14:textId="3EAE0FD4" w:rsidR="002F08CA" w:rsidRPr="002F08CA" w:rsidDel="002434FE" w:rsidRDefault="002F08CA" w:rsidP="002F08CA">
            <w:pPr>
              <w:jc w:val="center"/>
              <w:rPr>
                <w:del w:id="1528" w:author="Matthew McBee" w:date="2019-12-04T10:37:00Z"/>
                <w:rFonts w:ascii="-webkit-standard" w:hAnsi="-webkit-standard"/>
                <w:sz w:val="20"/>
                <w:szCs w:val="20"/>
              </w:rPr>
            </w:pPr>
            <w:del w:id="1529" w:author="Matthew McBee" w:date="2019-12-04T10:37:00Z">
              <w:r w:rsidRPr="002F08CA" w:rsidDel="002434FE">
                <w:rPr>
                  <w:rFonts w:ascii="-webkit-standard" w:hAnsi="-webkit-standard"/>
                  <w:sz w:val="20"/>
                  <w:szCs w:val="20"/>
                </w:rPr>
                <w:delText>Mean</w:delText>
              </w:r>
            </w:del>
          </w:p>
        </w:tc>
        <w:tc>
          <w:tcPr>
            <w:tcW w:w="0" w:type="auto"/>
            <w:vAlign w:val="center"/>
            <w:hideMark/>
          </w:tcPr>
          <w:p w14:paraId="2B61DE4B" w14:textId="03D8A19F" w:rsidR="002F08CA" w:rsidRPr="002F08CA" w:rsidDel="002434FE" w:rsidRDefault="002F08CA" w:rsidP="002F08CA">
            <w:pPr>
              <w:jc w:val="center"/>
              <w:rPr>
                <w:del w:id="1530" w:author="Matthew McBee" w:date="2019-12-04T10:37:00Z"/>
                <w:rFonts w:ascii="-webkit-standard" w:hAnsi="-webkit-standard"/>
                <w:sz w:val="20"/>
                <w:szCs w:val="20"/>
              </w:rPr>
            </w:pPr>
            <w:del w:id="1531" w:author="Matthew McBee" w:date="2019-12-04T10:37:00Z">
              <w:r w:rsidRPr="002F08CA" w:rsidDel="002434FE">
                <w:rPr>
                  <w:rFonts w:ascii="-webkit-standard" w:hAnsi="-webkit-standard"/>
                  <w:sz w:val="20"/>
                  <w:szCs w:val="20"/>
                </w:rPr>
                <w:delText>Std Dev</w:delText>
              </w:r>
            </w:del>
          </w:p>
        </w:tc>
        <w:tc>
          <w:tcPr>
            <w:tcW w:w="0" w:type="auto"/>
            <w:vAlign w:val="center"/>
            <w:hideMark/>
          </w:tcPr>
          <w:p w14:paraId="6499ABA0" w14:textId="757B13CA" w:rsidR="002F08CA" w:rsidRPr="002F08CA" w:rsidDel="002434FE" w:rsidRDefault="002F08CA" w:rsidP="002F08CA">
            <w:pPr>
              <w:jc w:val="center"/>
              <w:rPr>
                <w:del w:id="1532" w:author="Matthew McBee" w:date="2019-12-04T10:37:00Z"/>
                <w:rFonts w:ascii="-webkit-standard" w:hAnsi="-webkit-standard"/>
                <w:sz w:val="20"/>
                <w:szCs w:val="20"/>
              </w:rPr>
            </w:pPr>
            <w:del w:id="1533" w:author="Matthew McBee" w:date="2019-12-04T10:37:00Z">
              <w:r w:rsidRPr="002F08CA" w:rsidDel="002434FE">
                <w:rPr>
                  <w:rFonts w:ascii="-webkit-standard" w:hAnsi="-webkit-standard"/>
                  <w:sz w:val="20"/>
                  <w:szCs w:val="20"/>
                </w:rPr>
                <w:delText>Min</w:delText>
              </w:r>
            </w:del>
          </w:p>
        </w:tc>
        <w:tc>
          <w:tcPr>
            <w:tcW w:w="0" w:type="auto"/>
            <w:vAlign w:val="center"/>
            <w:hideMark/>
          </w:tcPr>
          <w:p w14:paraId="765A04CB" w14:textId="2980D92E" w:rsidR="002F08CA" w:rsidRPr="002F08CA" w:rsidDel="002434FE" w:rsidRDefault="002F08CA" w:rsidP="002F08CA">
            <w:pPr>
              <w:jc w:val="center"/>
              <w:rPr>
                <w:del w:id="1534" w:author="Matthew McBee" w:date="2019-12-04T10:37:00Z"/>
                <w:rFonts w:ascii="-webkit-standard" w:hAnsi="-webkit-standard"/>
                <w:sz w:val="20"/>
                <w:szCs w:val="20"/>
              </w:rPr>
            </w:pPr>
            <w:del w:id="1535" w:author="Matthew McBee" w:date="2019-12-04T10:37:00Z">
              <w:r w:rsidRPr="002F08CA" w:rsidDel="002434FE">
                <w:rPr>
                  <w:rFonts w:ascii="-webkit-standard" w:hAnsi="-webkit-standard"/>
                  <w:sz w:val="20"/>
                  <w:szCs w:val="20"/>
                </w:rPr>
                <w:delText>Max</w:delText>
              </w:r>
            </w:del>
          </w:p>
        </w:tc>
      </w:tr>
      <w:tr w:rsidR="002F08CA" w:rsidRPr="002F08CA" w:rsidDel="002434FE" w14:paraId="524782C2" w14:textId="042D3650" w:rsidTr="002F08CA">
        <w:trPr>
          <w:tblCellSpacing w:w="15" w:type="dxa"/>
          <w:del w:id="1536" w:author="Matthew McBee" w:date="2019-12-04T10:37:00Z"/>
        </w:trPr>
        <w:tc>
          <w:tcPr>
            <w:tcW w:w="0" w:type="auto"/>
            <w:gridSpan w:val="6"/>
            <w:tcBorders>
              <w:bottom w:val="single" w:sz="6" w:space="0" w:color="000000"/>
            </w:tcBorders>
            <w:vAlign w:val="center"/>
            <w:hideMark/>
          </w:tcPr>
          <w:p w14:paraId="49941DC9" w14:textId="7B298DAE" w:rsidR="002F08CA" w:rsidRPr="002F08CA" w:rsidDel="002434FE" w:rsidRDefault="002F08CA" w:rsidP="002F08CA">
            <w:pPr>
              <w:jc w:val="center"/>
              <w:rPr>
                <w:del w:id="1537" w:author="Matthew McBee" w:date="2019-12-04T10:37:00Z"/>
                <w:rFonts w:ascii="-webkit-standard" w:hAnsi="-webkit-standard"/>
                <w:sz w:val="20"/>
                <w:szCs w:val="20"/>
              </w:rPr>
            </w:pPr>
          </w:p>
        </w:tc>
      </w:tr>
      <w:tr w:rsidR="002F08CA" w:rsidRPr="002F08CA" w:rsidDel="002434FE" w14:paraId="599CD387" w14:textId="488ED89E" w:rsidTr="002F08CA">
        <w:trPr>
          <w:tblCellSpacing w:w="15" w:type="dxa"/>
          <w:del w:id="1538" w:author="Matthew McBee" w:date="2019-12-04T10:37:00Z"/>
        </w:trPr>
        <w:tc>
          <w:tcPr>
            <w:tcW w:w="0" w:type="auto"/>
            <w:vAlign w:val="center"/>
            <w:hideMark/>
          </w:tcPr>
          <w:p w14:paraId="1C70250B" w14:textId="75301DDA" w:rsidR="002F08CA" w:rsidRPr="002F08CA" w:rsidDel="002434FE" w:rsidRDefault="002F08CA" w:rsidP="002F08CA">
            <w:pPr>
              <w:rPr>
                <w:del w:id="1539" w:author="Matthew McBee" w:date="2019-12-04T10:37:00Z"/>
                <w:rFonts w:ascii="-webkit-standard" w:hAnsi="-webkit-standard"/>
                <w:sz w:val="20"/>
                <w:szCs w:val="20"/>
              </w:rPr>
            </w:pPr>
            <w:del w:id="1540" w:author="Matthew McBee" w:date="2019-12-04T10:37:00Z">
              <w:r w:rsidRPr="002F08CA" w:rsidDel="002434FE">
                <w:rPr>
                  <w:rFonts w:ascii="-webkit-standard" w:hAnsi="-webkit-standard"/>
                  <w:sz w:val="20"/>
                  <w:szCs w:val="20"/>
                </w:rPr>
                <w:delText>Age (yrs) when attention was measured</w:delText>
              </w:r>
            </w:del>
          </w:p>
        </w:tc>
        <w:tc>
          <w:tcPr>
            <w:tcW w:w="0" w:type="auto"/>
            <w:vAlign w:val="center"/>
            <w:hideMark/>
          </w:tcPr>
          <w:p w14:paraId="1549E54D" w14:textId="6B9E71BC" w:rsidR="002F08CA" w:rsidRPr="002F08CA" w:rsidDel="002434FE" w:rsidRDefault="002F08CA" w:rsidP="002F08CA">
            <w:pPr>
              <w:jc w:val="center"/>
              <w:rPr>
                <w:del w:id="1541" w:author="Matthew McBee" w:date="2019-12-04T10:37:00Z"/>
                <w:rFonts w:ascii="-webkit-standard" w:hAnsi="-webkit-standard"/>
                <w:sz w:val="20"/>
                <w:szCs w:val="20"/>
              </w:rPr>
            </w:pPr>
            <w:del w:id="1542" w:author="Matthew McBee" w:date="2019-12-04T10:37:00Z">
              <w:r w:rsidRPr="002F08CA" w:rsidDel="002434FE">
                <w:rPr>
                  <w:rFonts w:ascii="-webkit-standard" w:hAnsi="-webkit-standard"/>
                  <w:sz w:val="20"/>
                  <w:szCs w:val="20"/>
                </w:rPr>
                <w:delText>2145</w:delText>
              </w:r>
            </w:del>
          </w:p>
        </w:tc>
        <w:tc>
          <w:tcPr>
            <w:tcW w:w="0" w:type="auto"/>
            <w:vAlign w:val="center"/>
            <w:hideMark/>
          </w:tcPr>
          <w:p w14:paraId="4EEE6754" w14:textId="5C2BE3EF" w:rsidR="002F08CA" w:rsidRPr="002F08CA" w:rsidDel="002434FE" w:rsidRDefault="002F08CA" w:rsidP="002F08CA">
            <w:pPr>
              <w:jc w:val="center"/>
              <w:rPr>
                <w:del w:id="1543" w:author="Matthew McBee" w:date="2019-12-04T10:37:00Z"/>
                <w:rFonts w:ascii="-webkit-standard" w:hAnsi="-webkit-standard"/>
                <w:sz w:val="20"/>
                <w:szCs w:val="20"/>
              </w:rPr>
            </w:pPr>
            <w:del w:id="1544" w:author="Matthew McBee" w:date="2019-12-04T10:37:00Z">
              <w:r w:rsidRPr="002F08CA" w:rsidDel="002434FE">
                <w:rPr>
                  <w:rFonts w:ascii="-webkit-standard" w:hAnsi="-webkit-standard"/>
                  <w:sz w:val="20"/>
                  <w:szCs w:val="20"/>
                </w:rPr>
                <w:delText>7.75</w:delText>
              </w:r>
            </w:del>
          </w:p>
        </w:tc>
        <w:tc>
          <w:tcPr>
            <w:tcW w:w="0" w:type="auto"/>
            <w:vAlign w:val="center"/>
            <w:hideMark/>
          </w:tcPr>
          <w:p w14:paraId="2AFEEFBD" w14:textId="59EDC7F8" w:rsidR="002F08CA" w:rsidRPr="002F08CA" w:rsidDel="002434FE" w:rsidRDefault="002F08CA" w:rsidP="002F08CA">
            <w:pPr>
              <w:jc w:val="center"/>
              <w:rPr>
                <w:del w:id="1545" w:author="Matthew McBee" w:date="2019-12-04T10:37:00Z"/>
                <w:rFonts w:ascii="-webkit-standard" w:hAnsi="-webkit-standard"/>
                <w:sz w:val="20"/>
                <w:szCs w:val="20"/>
              </w:rPr>
            </w:pPr>
            <w:del w:id="1546" w:author="Matthew McBee" w:date="2019-12-04T10:37:00Z">
              <w:r w:rsidRPr="002F08CA" w:rsidDel="002434FE">
                <w:rPr>
                  <w:rFonts w:ascii="-webkit-standard" w:hAnsi="-webkit-standard"/>
                  <w:sz w:val="20"/>
                  <w:szCs w:val="20"/>
                </w:rPr>
                <w:delText>0.61</w:delText>
              </w:r>
            </w:del>
          </w:p>
        </w:tc>
        <w:tc>
          <w:tcPr>
            <w:tcW w:w="0" w:type="auto"/>
            <w:vAlign w:val="center"/>
            <w:hideMark/>
          </w:tcPr>
          <w:p w14:paraId="113FE08F" w14:textId="098F56D2" w:rsidR="002F08CA" w:rsidRPr="002F08CA" w:rsidDel="002434FE" w:rsidRDefault="002F08CA" w:rsidP="002F08CA">
            <w:pPr>
              <w:jc w:val="center"/>
              <w:rPr>
                <w:del w:id="1547" w:author="Matthew McBee" w:date="2019-12-04T10:37:00Z"/>
                <w:rFonts w:ascii="-webkit-standard" w:hAnsi="-webkit-standard"/>
                <w:sz w:val="20"/>
                <w:szCs w:val="20"/>
              </w:rPr>
            </w:pPr>
            <w:del w:id="1548" w:author="Matthew McBee" w:date="2019-12-04T10:37:00Z">
              <w:r w:rsidRPr="002F08CA" w:rsidDel="002434FE">
                <w:rPr>
                  <w:rFonts w:ascii="-webkit-standard" w:hAnsi="-webkit-standard"/>
                  <w:sz w:val="20"/>
                  <w:szCs w:val="20"/>
                </w:rPr>
                <w:delText>6.75</w:delText>
              </w:r>
            </w:del>
          </w:p>
        </w:tc>
        <w:tc>
          <w:tcPr>
            <w:tcW w:w="0" w:type="auto"/>
            <w:vAlign w:val="center"/>
            <w:hideMark/>
          </w:tcPr>
          <w:p w14:paraId="5A967895" w14:textId="044790E8" w:rsidR="002F08CA" w:rsidRPr="002F08CA" w:rsidDel="002434FE" w:rsidRDefault="002F08CA" w:rsidP="002F08CA">
            <w:pPr>
              <w:jc w:val="center"/>
              <w:rPr>
                <w:del w:id="1549" w:author="Matthew McBee" w:date="2019-12-04T10:37:00Z"/>
                <w:rFonts w:ascii="-webkit-standard" w:hAnsi="-webkit-standard"/>
                <w:sz w:val="20"/>
                <w:szCs w:val="20"/>
              </w:rPr>
            </w:pPr>
            <w:del w:id="1550" w:author="Matthew McBee" w:date="2019-12-04T10:37:00Z">
              <w:r w:rsidRPr="002F08CA" w:rsidDel="002434FE">
                <w:rPr>
                  <w:rFonts w:ascii="-webkit-standard" w:hAnsi="-webkit-standard"/>
                  <w:sz w:val="20"/>
                  <w:szCs w:val="20"/>
                </w:rPr>
                <w:delText>8.75</w:delText>
              </w:r>
            </w:del>
          </w:p>
        </w:tc>
      </w:tr>
      <w:tr w:rsidR="002F08CA" w:rsidRPr="002F08CA" w:rsidDel="002434FE" w14:paraId="6B8734C5" w14:textId="145ADC3D" w:rsidTr="002F08CA">
        <w:trPr>
          <w:tblCellSpacing w:w="15" w:type="dxa"/>
          <w:del w:id="1551" w:author="Matthew McBee" w:date="2019-12-04T10:37:00Z"/>
        </w:trPr>
        <w:tc>
          <w:tcPr>
            <w:tcW w:w="0" w:type="auto"/>
            <w:vAlign w:val="center"/>
            <w:hideMark/>
          </w:tcPr>
          <w:p w14:paraId="706BD55B" w14:textId="770AAF97" w:rsidR="002F08CA" w:rsidRPr="002F08CA" w:rsidDel="002434FE" w:rsidRDefault="002F08CA" w:rsidP="002F08CA">
            <w:pPr>
              <w:rPr>
                <w:del w:id="1552" w:author="Matthew McBee" w:date="2019-12-04T10:37:00Z"/>
                <w:rFonts w:ascii="-webkit-standard" w:hAnsi="-webkit-standard"/>
                <w:sz w:val="20"/>
                <w:szCs w:val="20"/>
              </w:rPr>
            </w:pPr>
            <w:del w:id="1553" w:author="Matthew McBee" w:date="2019-12-04T10:37:00Z">
              <w:r w:rsidRPr="002F08CA" w:rsidDel="002434FE">
                <w:rPr>
                  <w:rFonts w:ascii="-webkit-standard" w:hAnsi="-webkit-standard"/>
                  <w:sz w:val="20"/>
                  <w:szCs w:val="20"/>
                </w:rPr>
                <w:delText>Annual family income (thousands)</w:delText>
              </w:r>
            </w:del>
          </w:p>
        </w:tc>
        <w:tc>
          <w:tcPr>
            <w:tcW w:w="0" w:type="auto"/>
            <w:vAlign w:val="center"/>
            <w:hideMark/>
          </w:tcPr>
          <w:p w14:paraId="73E4F2CD" w14:textId="2BE1BC2E" w:rsidR="002F08CA" w:rsidRPr="002F08CA" w:rsidDel="002434FE" w:rsidRDefault="002F08CA" w:rsidP="002F08CA">
            <w:pPr>
              <w:jc w:val="center"/>
              <w:rPr>
                <w:del w:id="1554" w:author="Matthew McBee" w:date="2019-12-04T10:37:00Z"/>
                <w:rFonts w:ascii="-webkit-standard" w:hAnsi="-webkit-standard"/>
                <w:sz w:val="20"/>
                <w:szCs w:val="20"/>
              </w:rPr>
            </w:pPr>
            <w:del w:id="1555" w:author="Matthew McBee" w:date="2019-12-04T10:37:00Z">
              <w:r w:rsidRPr="002F08CA" w:rsidDel="002434FE">
                <w:rPr>
                  <w:rFonts w:ascii="-webkit-standard" w:hAnsi="-webkit-standard"/>
                  <w:sz w:val="20"/>
                  <w:szCs w:val="20"/>
                </w:rPr>
                <w:delText>1994</w:delText>
              </w:r>
            </w:del>
          </w:p>
        </w:tc>
        <w:tc>
          <w:tcPr>
            <w:tcW w:w="0" w:type="auto"/>
            <w:vAlign w:val="center"/>
            <w:hideMark/>
          </w:tcPr>
          <w:p w14:paraId="31438E4C" w14:textId="3F6256B5" w:rsidR="002F08CA" w:rsidRPr="002F08CA" w:rsidDel="002434FE" w:rsidRDefault="002F08CA" w:rsidP="002F08CA">
            <w:pPr>
              <w:jc w:val="center"/>
              <w:rPr>
                <w:del w:id="1556" w:author="Matthew McBee" w:date="2019-12-04T10:37:00Z"/>
                <w:rFonts w:ascii="-webkit-standard" w:hAnsi="-webkit-standard"/>
                <w:sz w:val="20"/>
                <w:szCs w:val="20"/>
              </w:rPr>
            </w:pPr>
            <w:del w:id="1557" w:author="Matthew McBee" w:date="2019-12-04T10:37:00Z">
              <w:r w:rsidRPr="002F08CA" w:rsidDel="002434FE">
                <w:rPr>
                  <w:rFonts w:ascii="-webkit-standard" w:hAnsi="-webkit-standard"/>
                  <w:sz w:val="20"/>
                  <w:szCs w:val="20"/>
                </w:rPr>
                <w:delText>33.20</w:delText>
              </w:r>
            </w:del>
          </w:p>
        </w:tc>
        <w:tc>
          <w:tcPr>
            <w:tcW w:w="0" w:type="auto"/>
            <w:vAlign w:val="center"/>
            <w:hideMark/>
          </w:tcPr>
          <w:p w14:paraId="07B6BBC6" w14:textId="4E7CDFA5" w:rsidR="002F08CA" w:rsidRPr="002F08CA" w:rsidDel="002434FE" w:rsidRDefault="002F08CA" w:rsidP="002F08CA">
            <w:pPr>
              <w:jc w:val="center"/>
              <w:rPr>
                <w:del w:id="1558" w:author="Matthew McBee" w:date="2019-12-04T10:37:00Z"/>
                <w:rFonts w:ascii="-webkit-standard" w:hAnsi="-webkit-standard"/>
                <w:sz w:val="20"/>
                <w:szCs w:val="20"/>
              </w:rPr>
            </w:pPr>
            <w:del w:id="1559" w:author="Matthew McBee" w:date="2019-12-04T10:37:00Z">
              <w:r w:rsidRPr="002F08CA" w:rsidDel="002434FE">
                <w:rPr>
                  <w:rFonts w:ascii="-webkit-standard" w:hAnsi="-webkit-standard"/>
                  <w:sz w:val="20"/>
                  <w:szCs w:val="20"/>
                </w:rPr>
                <w:delText>24.50</w:delText>
              </w:r>
            </w:del>
          </w:p>
        </w:tc>
        <w:tc>
          <w:tcPr>
            <w:tcW w:w="0" w:type="auto"/>
            <w:vAlign w:val="center"/>
            <w:hideMark/>
          </w:tcPr>
          <w:p w14:paraId="084E5D52" w14:textId="3E3CFDB9" w:rsidR="002F08CA" w:rsidRPr="002F08CA" w:rsidDel="002434FE" w:rsidRDefault="002F08CA" w:rsidP="002F08CA">
            <w:pPr>
              <w:jc w:val="center"/>
              <w:rPr>
                <w:del w:id="1560" w:author="Matthew McBee" w:date="2019-12-04T10:37:00Z"/>
                <w:rFonts w:ascii="-webkit-standard" w:hAnsi="-webkit-standard"/>
                <w:sz w:val="20"/>
                <w:szCs w:val="20"/>
              </w:rPr>
            </w:pPr>
            <w:del w:id="1561" w:author="Matthew McBee" w:date="2019-12-04T10:37:00Z">
              <w:r w:rsidRPr="002F08CA" w:rsidDel="002434FE">
                <w:rPr>
                  <w:rFonts w:ascii="-webkit-standard" w:hAnsi="-webkit-standard"/>
                  <w:sz w:val="20"/>
                  <w:szCs w:val="20"/>
                </w:rPr>
                <w:delText>0.00</w:delText>
              </w:r>
            </w:del>
          </w:p>
        </w:tc>
        <w:tc>
          <w:tcPr>
            <w:tcW w:w="0" w:type="auto"/>
            <w:vAlign w:val="center"/>
            <w:hideMark/>
          </w:tcPr>
          <w:p w14:paraId="415EC3B8" w14:textId="27521E23" w:rsidR="002F08CA" w:rsidRPr="002F08CA" w:rsidDel="002434FE" w:rsidRDefault="002F08CA" w:rsidP="002F08CA">
            <w:pPr>
              <w:jc w:val="center"/>
              <w:rPr>
                <w:del w:id="1562" w:author="Matthew McBee" w:date="2019-12-04T10:37:00Z"/>
                <w:rFonts w:ascii="-webkit-standard" w:hAnsi="-webkit-standard"/>
                <w:sz w:val="20"/>
                <w:szCs w:val="20"/>
              </w:rPr>
            </w:pPr>
            <w:del w:id="1563" w:author="Matthew McBee" w:date="2019-12-04T10:37:00Z">
              <w:r w:rsidRPr="002F08CA" w:rsidDel="002434FE">
                <w:rPr>
                  <w:rFonts w:ascii="-webkit-standard" w:hAnsi="-webkit-standard"/>
                  <w:sz w:val="20"/>
                  <w:szCs w:val="20"/>
                </w:rPr>
                <w:delText>189.92</w:delText>
              </w:r>
            </w:del>
          </w:p>
        </w:tc>
      </w:tr>
      <w:tr w:rsidR="002F08CA" w:rsidRPr="002F08CA" w:rsidDel="002434FE" w14:paraId="37A2930C" w14:textId="3820DD62" w:rsidTr="002F08CA">
        <w:trPr>
          <w:tblCellSpacing w:w="15" w:type="dxa"/>
          <w:del w:id="1564" w:author="Matthew McBee" w:date="2019-12-04T10:37:00Z"/>
        </w:trPr>
        <w:tc>
          <w:tcPr>
            <w:tcW w:w="0" w:type="auto"/>
            <w:vAlign w:val="center"/>
            <w:hideMark/>
          </w:tcPr>
          <w:p w14:paraId="3D005BFB" w14:textId="672DCE71" w:rsidR="002F08CA" w:rsidRPr="002F08CA" w:rsidDel="002434FE" w:rsidRDefault="002F08CA" w:rsidP="002F08CA">
            <w:pPr>
              <w:rPr>
                <w:del w:id="1565" w:author="Matthew McBee" w:date="2019-12-04T10:37:00Z"/>
                <w:rFonts w:ascii="-webkit-standard" w:hAnsi="-webkit-standard"/>
                <w:sz w:val="20"/>
                <w:szCs w:val="20"/>
              </w:rPr>
            </w:pPr>
            <w:del w:id="1566" w:author="Matthew McBee" w:date="2019-12-04T10:37:00Z">
              <w:r w:rsidRPr="002F08CA" w:rsidDel="002434FE">
                <w:rPr>
                  <w:rFonts w:ascii="-webkit-standard" w:hAnsi="-webkit-standard"/>
                  <w:sz w:val="20"/>
                  <w:szCs w:val="20"/>
                </w:rPr>
                <w:delText>Attention</w:delText>
              </w:r>
            </w:del>
          </w:p>
        </w:tc>
        <w:tc>
          <w:tcPr>
            <w:tcW w:w="0" w:type="auto"/>
            <w:vAlign w:val="center"/>
            <w:hideMark/>
          </w:tcPr>
          <w:p w14:paraId="51D5941C" w14:textId="680AD37F" w:rsidR="002F08CA" w:rsidRPr="002F08CA" w:rsidDel="002434FE" w:rsidRDefault="002F08CA" w:rsidP="002F08CA">
            <w:pPr>
              <w:jc w:val="center"/>
              <w:rPr>
                <w:del w:id="1567" w:author="Matthew McBee" w:date="2019-12-04T10:37:00Z"/>
                <w:rFonts w:ascii="-webkit-standard" w:hAnsi="-webkit-standard"/>
                <w:sz w:val="20"/>
                <w:szCs w:val="20"/>
              </w:rPr>
            </w:pPr>
            <w:del w:id="1568" w:author="Matthew McBee" w:date="2019-12-04T10:37:00Z">
              <w:r w:rsidRPr="002F08CA" w:rsidDel="002434FE">
                <w:rPr>
                  <w:rFonts w:ascii="-webkit-standard" w:hAnsi="-webkit-standard"/>
                  <w:sz w:val="20"/>
                  <w:szCs w:val="20"/>
                </w:rPr>
                <w:delText>2145</w:delText>
              </w:r>
            </w:del>
          </w:p>
        </w:tc>
        <w:tc>
          <w:tcPr>
            <w:tcW w:w="0" w:type="auto"/>
            <w:vAlign w:val="center"/>
            <w:hideMark/>
          </w:tcPr>
          <w:p w14:paraId="099FCD8B" w14:textId="4F7BCD93" w:rsidR="002F08CA" w:rsidRPr="002F08CA" w:rsidDel="002434FE" w:rsidRDefault="002F08CA" w:rsidP="002F08CA">
            <w:pPr>
              <w:jc w:val="center"/>
              <w:rPr>
                <w:del w:id="1569" w:author="Matthew McBee" w:date="2019-12-04T10:37:00Z"/>
                <w:rFonts w:ascii="-webkit-standard" w:hAnsi="-webkit-standard"/>
                <w:sz w:val="20"/>
                <w:szCs w:val="20"/>
              </w:rPr>
            </w:pPr>
            <w:del w:id="1570" w:author="Matthew McBee" w:date="2019-12-04T10:37:00Z">
              <w:r w:rsidRPr="002F08CA" w:rsidDel="002434FE">
                <w:rPr>
                  <w:rFonts w:ascii="-webkit-standard" w:hAnsi="-webkit-standard"/>
                  <w:sz w:val="20"/>
                  <w:szCs w:val="20"/>
                </w:rPr>
                <w:delText>2.63</w:delText>
              </w:r>
            </w:del>
          </w:p>
        </w:tc>
        <w:tc>
          <w:tcPr>
            <w:tcW w:w="0" w:type="auto"/>
            <w:vAlign w:val="center"/>
            <w:hideMark/>
          </w:tcPr>
          <w:p w14:paraId="529CF907" w14:textId="659DE63B" w:rsidR="002F08CA" w:rsidRPr="002F08CA" w:rsidDel="002434FE" w:rsidRDefault="002F08CA" w:rsidP="002F08CA">
            <w:pPr>
              <w:jc w:val="center"/>
              <w:rPr>
                <w:del w:id="1571" w:author="Matthew McBee" w:date="2019-12-04T10:37:00Z"/>
                <w:rFonts w:ascii="-webkit-standard" w:hAnsi="-webkit-standard"/>
                <w:sz w:val="20"/>
                <w:szCs w:val="20"/>
              </w:rPr>
            </w:pPr>
            <w:del w:id="1572" w:author="Matthew McBee" w:date="2019-12-04T10:37:00Z">
              <w:r w:rsidRPr="002F08CA" w:rsidDel="002434FE">
                <w:rPr>
                  <w:rFonts w:ascii="-webkit-standard" w:hAnsi="-webkit-standard"/>
                  <w:sz w:val="20"/>
                  <w:szCs w:val="20"/>
                </w:rPr>
                <w:delText>0.40</w:delText>
              </w:r>
            </w:del>
          </w:p>
        </w:tc>
        <w:tc>
          <w:tcPr>
            <w:tcW w:w="0" w:type="auto"/>
            <w:vAlign w:val="center"/>
            <w:hideMark/>
          </w:tcPr>
          <w:p w14:paraId="6B0A6FD6" w14:textId="2389E9A0" w:rsidR="002F08CA" w:rsidRPr="002F08CA" w:rsidDel="002434FE" w:rsidRDefault="002F08CA" w:rsidP="002F08CA">
            <w:pPr>
              <w:jc w:val="center"/>
              <w:rPr>
                <w:del w:id="1573" w:author="Matthew McBee" w:date="2019-12-04T10:37:00Z"/>
                <w:rFonts w:ascii="-webkit-standard" w:hAnsi="-webkit-standard"/>
                <w:sz w:val="20"/>
                <w:szCs w:val="20"/>
              </w:rPr>
            </w:pPr>
            <w:del w:id="1574" w:author="Matthew McBee" w:date="2019-12-04T10:37:00Z">
              <w:r w:rsidRPr="002F08CA" w:rsidDel="002434FE">
                <w:rPr>
                  <w:rFonts w:ascii="-webkit-standard" w:hAnsi="-webkit-standard"/>
                  <w:sz w:val="20"/>
                  <w:szCs w:val="20"/>
                </w:rPr>
                <w:delText>1.00</w:delText>
              </w:r>
            </w:del>
          </w:p>
        </w:tc>
        <w:tc>
          <w:tcPr>
            <w:tcW w:w="0" w:type="auto"/>
            <w:vAlign w:val="center"/>
            <w:hideMark/>
          </w:tcPr>
          <w:p w14:paraId="0A714CF9" w14:textId="7A8E174D" w:rsidR="002F08CA" w:rsidRPr="002F08CA" w:rsidDel="002434FE" w:rsidRDefault="002F08CA" w:rsidP="002F08CA">
            <w:pPr>
              <w:jc w:val="center"/>
              <w:rPr>
                <w:del w:id="1575" w:author="Matthew McBee" w:date="2019-12-04T10:37:00Z"/>
                <w:rFonts w:ascii="-webkit-standard" w:hAnsi="-webkit-standard"/>
                <w:sz w:val="20"/>
                <w:szCs w:val="20"/>
              </w:rPr>
            </w:pPr>
            <w:del w:id="1576" w:author="Matthew McBee" w:date="2019-12-04T10:37:00Z">
              <w:r w:rsidRPr="002F08CA" w:rsidDel="002434FE">
                <w:rPr>
                  <w:rFonts w:ascii="-webkit-standard" w:hAnsi="-webkit-standard"/>
                  <w:sz w:val="20"/>
                  <w:szCs w:val="20"/>
                </w:rPr>
                <w:delText>3.00</w:delText>
              </w:r>
            </w:del>
          </w:p>
        </w:tc>
      </w:tr>
      <w:tr w:rsidR="002F08CA" w:rsidRPr="002F08CA" w:rsidDel="002434FE" w14:paraId="738705E2" w14:textId="1235F94E" w:rsidTr="002F08CA">
        <w:trPr>
          <w:tblCellSpacing w:w="15" w:type="dxa"/>
          <w:del w:id="1577" w:author="Matthew McBee" w:date="2019-12-04T10:37:00Z"/>
        </w:trPr>
        <w:tc>
          <w:tcPr>
            <w:tcW w:w="0" w:type="auto"/>
            <w:vAlign w:val="center"/>
            <w:hideMark/>
          </w:tcPr>
          <w:p w14:paraId="72EFFBBD" w14:textId="41D59173" w:rsidR="002F08CA" w:rsidRPr="002F08CA" w:rsidDel="002434FE" w:rsidRDefault="002F08CA" w:rsidP="002F08CA">
            <w:pPr>
              <w:rPr>
                <w:del w:id="1578" w:author="Matthew McBee" w:date="2019-12-04T10:37:00Z"/>
                <w:rFonts w:ascii="-webkit-standard" w:hAnsi="-webkit-standard"/>
                <w:sz w:val="20"/>
                <w:szCs w:val="20"/>
              </w:rPr>
            </w:pPr>
            <w:del w:id="1579" w:author="Matthew McBee" w:date="2019-12-04T10:37:00Z">
              <w:r w:rsidRPr="002F08CA" w:rsidDel="002434FE">
                <w:rPr>
                  <w:rFonts w:ascii="-webkit-standard" w:hAnsi="-webkit-standard"/>
                  <w:sz w:val="20"/>
                  <w:szCs w:val="20"/>
                </w:rPr>
                <w:delText>Attention within-sex SS</w:delText>
              </w:r>
            </w:del>
          </w:p>
        </w:tc>
        <w:tc>
          <w:tcPr>
            <w:tcW w:w="0" w:type="auto"/>
            <w:vAlign w:val="center"/>
            <w:hideMark/>
          </w:tcPr>
          <w:p w14:paraId="7B996D54" w14:textId="75795543" w:rsidR="002F08CA" w:rsidRPr="002F08CA" w:rsidDel="002434FE" w:rsidRDefault="002F08CA" w:rsidP="002F08CA">
            <w:pPr>
              <w:jc w:val="center"/>
              <w:rPr>
                <w:del w:id="1580" w:author="Matthew McBee" w:date="2019-12-04T10:37:00Z"/>
                <w:rFonts w:ascii="-webkit-standard" w:hAnsi="-webkit-standard"/>
                <w:sz w:val="20"/>
                <w:szCs w:val="20"/>
              </w:rPr>
            </w:pPr>
            <w:del w:id="1581" w:author="Matthew McBee" w:date="2019-12-04T10:37:00Z">
              <w:r w:rsidRPr="002F08CA" w:rsidDel="002434FE">
                <w:rPr>
                  <w:rFonts w:ascii="-webkit-standard" w:hAnsi="-webkit-standard"/>
                  <w:sz w:val="20"/>
                  <w:szCs w:val="20"/>
                </w:rPr>
                <w:delText>2110</w:delText>
              </w:r>
            </w:del>
          </w:p>
        </w:tc>
        <w:tc>
          <w:tcPr>
            <w:tcW w:w="0" w:type="auto"/>
            <w:vAlign w:val="center"/>
            <w:hideMark/>
          </w:tcPr>
          <w:p w14:paraId="48043078" w14:textId="15972C90" w:rsidR="002F08CA" w:rsidRPr="002F08CA" w:rsidDel="002434FE" w:rsidRDefault="002F08CA" w:rsidP="002F08CA">
            <w:pPr>
              <w:jc w:val="center"/>
              <w:rPr>
                <w:del w:id="1582" w:author="Matthew McBee" w:date="2019-12-04T10:37:00Z"/>
                <w:rFonts w:ascii="-webkit-standard" w:hAnsi="-webkit-standard"/>
                <w:sz w:val="20"/>
                <w:szCs w:val="20"/>
              </w:rPr>
            </w:pPr>
            <w:del w:id="1583" w:author="Matthew McBee" w:date="2019-12-04T10:37:00Z">
              <w:r w:rsidRPr="002F08CA" w:rsidDel="002434FE">
                <w:rPr>
                  <w:rFonts w:ascii="-webkit-standard" w:hAnsi="-webkit-standard"/>
                  <w:sz w:val="20"/>
                  <w:szCs w:val="20"/>
                </w:rPr>
                <w:delText>101.40</w:delText>
              </w:r>
            </w:del>
          </w:p>
        </w:tc>
        <w:tc>
          <w:tcPr>
            <w:tcW w:w="0" w:type="auto"/>
            <w:vAlign w:val="center"/>
            <w:hideMark/>
          </w:tcPr>
          <w:p w14:paraId="63C4364C" w14:textId="6F569990" w:rsidR="002F08CA" w:rsidRPr="002F08CA" w:rsidDel="002434FE" w:rsidRDefault="002F08CA" w:rsidP="002F08CA">
            <w:pPr>
              <w:jc w:val="center"/>
              <w:rPr>
                <w:del w:id="1584" w:author="Matthew McBee" w:date="2019-12-04T10:37:00Z"/>
                <w:rFonts w:ascii="-webkit-standard" w:hAnsi="-webkit-standard"/>
                <w:sz w:val="20"/>
                <w:szCs w:val="20"/>
              </w:rPr>
            </w:pPr>
            <w:del w:id="1585" w:author="Matthew McBee" w:date="2019-12-04T10:37:00Z">
              <w:r w:rsidRPr="002F08CA" w:rsidDel="002434FE">
                <w:rPr>
                  <w:rFonts w:ascii="-webkit-standard" w:hAnsi="-webkit-standard"/>
                  <w:sz w:val="20"/>
                  <w:szCs w:val="20"/>
                </w:rPr>
                <w:delText>13.81</w:delText>
              </w:r>
            </w:del>
          </w:p>
        </w:tc>
        <w:tc>
          <w:tcPr>
            <w:tcW w:w="0" w:type="auto"/>
            <w:vAlign w:val="center"/>
            <w:hideMark/>
          </w:tcPr>
          <w:p w14:paraId="7963DF1E" w14:textId="17037C81" w:rsidR="002F08CA" w:rsidRPr="002F08CA" w:rsidDel="002434FE" w:rsidRDefault="002F08CA" w:rsidP="002F08CA">
            <w:pPr>
              <w:jc w:val="center"/>
              <w:rPr>
                <w:del w:id="1586" w:author="Matthew McBee" w:date="2019-12-04T10:37:00Z"/>
                <w:rFonts w:ascii="-webkit-standard" w:hAnsi="-webkit-standard"/>
                <w:sz w:val="20"/>
                <w:szCs w:val="20"/>
              </w:rPr>
            </w:pPr>
            <w:del w:id="1587" w:author="Matthew McBee" w:date="2019-12-04T10:37:00Z">
              <w:r w:rsidRPr="002F08CA" w:rsidDel="002434FE">
                <w:rPr>
                  <w:rFonts w:ascii="-webkit-standard" w:hAnsi="-webkit-standard"/>
                  <w:sz w:val="20"/>
                  <w:szCs w:val="20"/>
                </w:rPr>
                <w:delText>83.00</w:delText>
              </w:r>
            </w:del>
          </w:p>
        </w:tc>
        <w:tc>
          <w:tcPr>
            <w:tcW w:w="0" w:type="auto"/>
            <w:vAlign w:val="center"/>
            <w:hideMark/>
          </w:tcPr>
          <w:p w14:paraId="0773761E" w14:textId="5E12CC56" w:rsidR="002F08CA" w:rsidRPr="002F08CA" w:rsidDel="002434FE" w:rsidRDefault="002F08CA" w:rsidP="002F08CA">
            <w:pPr>
              <w:jc w:val="center"/>
              <w:rPr>
                <w:del w:id="1588" w:author="Matthew McBee" w:date="2019-12-04T10:37:00Z"/>
                <w:rFonts w:ascii="-webkit-standard" w:hAnsi="-webkit-standard"/>
                <w:sz w:val="20"/>
                <w:szCs w:val="20"/>
              </w:rPr>
            </w:pPr>
            <w:del w:id="1589" w:author="Matthew McBee" w:date="2019-12-04T10:37:00Z">
              <w:r w:rsidRPr="002F08CA" w:rsidDel="002434FE">
                <w:rPr>
                  <w:rFonts w:ascii="-webkit-standard" w:hAnsi="-webkit-standard"/>
                  <w:sz w:val="20"/>
                  <w:szCs w:val="20"/>
                </w:rPr>
                <w:delText>136.00</w:delText>
              </w:r>
            </w:del>
          </w:p>
        </w:tc>
      </w:tr>
      <w:tr w:rsidR="002F08CA" w:rsidRPr="002F08CA" w:rsidDel="002434FE" w14:paraId="164C19F0" w14:textId="33E779BA" w:rsidTr="002F08CA">
        <w:trPr>
          <w:tblCellSpacing w:w="15" w:type="dxa"/>
          <w:del w:id="1590" w:author="Matthew McBee" w:date="2019-12-04T10:37:00Z"/>
        </w:trPr>
        <w:tc>
          <w:tcPr>
            <w:tcW w:w="0" w:type="auto"/>
            <w:vAlign w:val="center"/>
            <w:hideMark/>
          </w:tcPr>
          <w:p w14:paraId="1DF996A8" w14:textId="7D515C58" w:rsidR="002F08CA" w:rsidRPr="002F08CA" w:rsidDel="002434FE" w:rsidRDefault="002F08CA" w:rsidP="002F08CA">
            <w:pPr>
              <w:rPr>
                <w:del w:id="1591" w:author="Matthew McBee" w:date="2019-12-04T10:37:00Z"/>
                <w:rFonts w:ascii="-webkit-standard" w:hAnsi="-webkit-standard"/>
                <w:sz w:val="20"/>
                <w:szCs w:val="20"/>
              </w:rPr>
            </w:pPr>
            <w:del w:id="1592" w:author="Matthew McBee" w:date="2019-12-04T10:37:00Z">
              <w:r w:rsidRPr="002F08CA" w:rsidDel="002434FE">
                <w:rPr>
                  <w:rFonts w:ascii="-webkit-standard" w:hAnsi="-webkit-standard"/>
                  <w:sz w:val="20"/>
                  <w:szCs w:val="20"/>
                </w:rPr>
                <w:delText>BMI</w:delText>
              </w:r>
            </w:del>
          </w:p>
        </w:tc>
        <w:tc>
          <w:tcPr>
            <w:tcW w:w="0" w:type="auto"/>
            <w:vAlign w:val="center"/>
            <w:hideMark/>
          </w:tcPr>
          <w:p w14:paraId="0B155FB6" w14:textId="6FEBBCA8" w:rsidR="002F08CA" w:rsidRPr="002F08CA" w:rsidDel="002434FE" w:rsidRDefault="002F08CA" w:rsidP="002F08CA">
            <w:pPr>
              <w:jc w:val="center"/>
              <w:rPr>
                <w:del w:id="1593" w:author="Matthew McBee" w:date="2019-12-04T10:37:00Z"/>
                <w:rFonts w:ascii="-webkit-standard" w:hAnsi="-webkit-standard"/>
                <w:sz w:val="20"/>
                <w:szCs w:val="20"/>
              </w:rPr>
            </w:pPr>
            <w:del w:id="1594" w:author="Matthew McBee" w:date="2019-12-04T10:37:00Z">
              <w:r w:rsidRPr="002F08CA" w:rsidDel="002434FE">
                <w:rPr>
                  <w:rFonts w:ascii="-webkit-standard" w:hAnsi="-webkit-standard"/>
                  <w:sz w:val="20"/>
                  <w:szCs w:val="20"/>
                </w:rPr>
                <w:delText>1491</w:delText>
              </w:r>
            </w:del>
          </w:p>
        </w:tc>
        <w:tc>
          <w:tcPr>
            <w:tcW w:w="0" w:type="auto"/>
            <w:vAlign w:val="center"/>
            <w:hideMark/>
          </w:tcPr>
          <w:p w14:paraId="4E0570D4" w14:textId="50C6E1A5" w:rsidR="002F08CA" w:rsidRPr="002F08CA" w:rsidDel="002434FE" w:rsidRDefault="002F08CA" w:rsidP="002F08CA">
            <w:pPr>
              <w:jc w:val="center"/>
              <w:rPr>
                <w:del w:id="1595" w:author="Matthew McBee" w:date="2019-12-04T10:37:00Z"/>
                <w:rFonts w:ascii="-webkit-standard" w:hAnsi="-webkit-standard"/>
                <w:sz w:val="20"/>
                <w:szCs w:val="20"/>
              </w:rPr>
            </w:pPr>
            <w:del w:id="1596" w:author="Matthew McBee" w:date="2019-12-04T10:37:00Z">
              <w:r w:rsidRPr="002F08CA" w:rsidDel="002434FE">
                <w:rPr>
                  <w:rFonts w:ascii="-webkit-standard" w:hAnsi="-webkit-standard"/>
                  <w:sz w:val="20"/>
                  <w:szCs w:val="20"/>
                </w:rPr>
                <w:delText>17.23</w:delText>
              </w:r>
            </w:del>
          </w:p>
        </w:tc>
        <w:tc>
          <w:tcPr>
            <w:tcW w:w="0" w:type="auto"/>
            <w:vAlign w:val="center"/>
            <w:hideMark/>
          </w:tcPr>
          <w:p w14:paraId="41C65932" w14:textId="2A378238" w:rsidR="002F08CA" w:rsidRPr="002F08CA" w:rsidDel="002434FE" w:rsidRDefault="002F08CA" w:rsidP="002F08CA">
            <w:pPr>
              <w:jc w:val="center"/>
              <w:rPr>
                <w:del w:id="1597" w:author="Matthew McBee" w:date="2019-12-04T10:37:00Z"/>
                <w:rFonts w:ascii="-webkit-standard" w:hAnsi="-webkit-standard"/>
                <w:sz w:val="20"/>
                <w:szCs w:val="20"/>
              </w:rPr>
            </w:pPr>
            <w:del w:id="1598" w:author="Matthew McBee" w:date="2019-12-04T10:37:00Z">
              <w:r w:rsidRPr="002F08CA" w:rsidDel="002434FE">
                <w:rPr>
                  <w:rFonts w:ascii="-webkit-standard" w:hAnsi="-webkit-standard"/>
                  <w:sz w:val="20"/>
                  <w:szCs w:val="20"/>
                </w:rPr>
                <w:delText>2.22</w:delText>
              </w:r>
            </w:del>
          </w:p>
        </w:tc>
        <w:tc>
          <w:tcPr>
            <w:tcW w:w="0" w:type="auto"/>
            <w:vAlign w:val="center"/>
            <w:hideMark/>
          </w:tcPr>
          <w:p w14:paraId="7158A761" w14:textId="34EDD302" w:rsidR="002F08CA" w:rsidRPr="002F08CA" w:rsidDel="002434FE" w:rsidRDefault="002F08CA" w:rsidP="002F08CA">
            <w:pPr>
              <w:jc w:val="center"/>
              <w:rPr>
                <w:del w:id="1599" w:author="Matthew McBee" w:date="2019-12-04T10:37:00Z"/>
                <w:rFonts w:ascii="-webkit-standard" w:hAnsi="-webkit-standard"/>
                <w:sz w:val="20"/>
                <w:szCs w:val="20"/>
              </w:rPr>
            </w:pPr>
            <w:del w:id="1600" w:author="Matthew McBee" w:date="2019-12-04T10:37:00Z">
              <w:r w:rsidRPr="002F08CA" w:rsidDel="002434FE">
                <w:rPr>
                  <w:rFonts w:ascii="-webkit-standard" w:hAnsi="-webkit-standard"/>
                  <w:sz w:val="20"/>
                  <w:szCs w:val="20"/>
                </w:rPr>
                <w:delText>13.02</w:delText>
              </w:r>
            </w:del>
          </w:p>
        </w:tc>
        <w:tc>
          <w:tcPr>
            <w:tcW w:w="0" w:type="auto"/>
            <w:vAlign w:val="center"/>
            <w:hideMark/>
          </w:tcPr>
          <w:p w14:paraId="711A3ABB" w14:textId="73C6FD11" w:rsidR="002F08CA" w:rsidRPr="002F08CA" w:rsidDel="002434FE" w:rsidRDefault="002F08CA" w:rsidP="002F08CA">
            <w:pPr>
              <w:jc w:val="center"/>
              <w:rPr>
                <w:del w:id="1601" w:author="Matthew McBee" w:date="2019-12-04T10:37:00Z"/>
                <w:rFonts w:ascii="-webkit-standard" w:hAnsi="-webkit-standard"/>
                <w:sz w:val="20"/>
                <w:szCs w:val="20"/>
              </w:rPr>
            </w:pPr>
            <w:del w:id="1602" w:author="Matthew McBee" w:date="2019-12-04T10:37:00Z">
              <w:r w:rsidRPr="002F08CA" w:rsidDel="002434FE">
                <w:rPr>
                  <w:rFonts w:ascii="-webkit-standard" w:hAnsi="-webkit-standard"/>
                  <w:sz w:val="20"/>
                  <w:szCs w:val="20"/>
                </w:rPr>
                <w:delText>21.97</w:delText>
              </w:r>
            </w:del>
          </w:p>
        </w:tc>
      </w:tr>
      <w:tr w:rsidR="002F08CA" w:rsidRPr="002F08CA" w:rsidDel="002434FE" w14:paraId="4C161787" w14:textId="6574063E" w:rsidTr="002F08CA">
        <w:trPr>
          <w:tblCellSpacing w:w="15" w:type="dxa"/>
          <w:del w:id="1603" w:author="Matthew McBee" w:date="2019-12-04T10:37:00Z"/>
        </w:trPr>
        <w:tc>
          <w:tcPr>
            <w:tcW w:w="0" w:type="auto"/>
            <w:vAlign w:val="center"/>
            <w:hideMark/>
          </w:tcPr>
          <w:p w14:paraId="008BC55D" w14:textId="25E9E426" w:rsidR="002F08CA" w:rsidRPr="002F08CA" w:rsidDel="002434FE" w:rsidRDefault="002F08CA" w:rsidP="002F08CA">
            <w:pPr>
              <w:rPr>
                <w:del w:id="1604" w:author="Matthew McBee" w:date="2019-12-04T10:37:00Z"/>
                <w:rFonts w:ascii="-webkit-standard" w:hAnsi="-webkit-standard"/>
                <w:sz w:val="20"/>
                <w:szCs w:val="20"/>
              </w:rPr>
            </w:pPr>
            <w:del w:id="1605" w:author="Matthew McBee" w:date="2019-12-04T10:37:00Z">
              <w:r w:rsidRPr="002F08CA" w:rsidDel="002434FE">
                <w:rPr>
                  <w:rFonts w:ascii="-webkit-standard" w:hAnsi="-webkit-standard"/>
                  <w:sz w:val="20"/>
                  <w:szCs w:val="20"/>
                </w:rPr>
                <w:delText>CES-D Depression score (1992)</w:delText>
              </w:r>
            </w:del>
          </w:p>
        </w:tc>
        <w:tc>
          <w:tcPr>
            <w:tcW w:w="0" w:type="auto"/>
            <w:vAlign w:val="center"/>
            <w:hideMark/>
          </w:tcPr>
          <w:p w14:paraId="0D1F249B" w14:textId="3B93BB9F" w:rsidR="002F08CA" w:rsidRPr="002F08CA" w:rsidDel="002434FE" w:rsidRDefault="002F08CA" w:rsidP="002F08CA">
            <w:pPr>
              <w:jc w:val="center"/>
              <w:rPr>
                <w:del w:id="1606" w:author="Matthew McBee" w:date="2019-12-04T10:37:00Z"/>
                <w:rFonts w:ascii="-webkit-standard" w:hAnsi="-webkit-standard"/>
                <w:sz w:val="20"/>
                <w:szCs w:val="20"/>
              </w:rPr>
            </w:pPr>
            <w:del w:id="1607" w:author="Matthew McBee" w:date="2019-12-04T10:37:00Z">
              <w:r w:rsidRPr="002F08CA" w:rsidDel="002434FE">
                <w:rPr>
                  <w:rFonts w:ascii="-webkit-standard" w:hAnsi="-webkit-standard"/>
                  <w:sz w:val="20"/>
                  <w:szCs w:val="20"/>
                </w:rPr>
                <w:delText>2126</w:delText>
              </w:r>
            </w:del>
          </w:p>
        </w:tc>
        <w:tc>
          <w:tcPr>
            <w:tcW w:w="0" w:type="auto"/>
            <w:vAlign w:val="center"/>
            <w:hideMark/>
          </w:tcPr>
          <w:p w14:paraId="7ECBFB0A" w14:textId="4293FB43" w:rsidR="002F08CA" w:rsidRPr="002F08CA" w:rsidDel="002434FE" w:rsidRDefault="002F08CA" w:rsidP="002F08CA">
            <w:pPr>
              <w:jc w:val="center"/>
              <w:rPr>
                <w:del w:id="1608" w:author="Matthew McBee" w:date="2019-12-04T10:37:00Z"/>
                <w:rFonts w:ascii="-webkit-standard" w:hAnsi="-webkit-standard"/>
                <w:sz w:val="20"/>
                <w:szCs w:val="20"/>
              </w:rPr>
            </w:pPr>
            <w:del w:id="1609" w:author="Matthew McBee" w:date="2019-12-04T10:37:00Z">
              <w:r w:rsidRPr="002F08CA" w:rsidDel="002434FE">
                <w:rPr>
                  <w:rFonts w:ascii="-webkit-standard" w:hAnsi="-webkit-standard"/>
                  <w:sz w:val="20"/>
                  <w:szCs w:val="20"/>
                </w:rPr>
                <w:delText>47.07</w:delText>
              </w:r>
            </w:del>
          </w:p>
        </w:tc>
        <w:tc>
          <w:tcPr>
            <w:tcW w:w="0" w:type="auto"/>
            <w:vAlign w:val="center"/>
            <w:hideMark/>
          </w:tcPr>
          <w:p w14:paraId="726AA4D4" w14:textId="214EB952" w:rsidR="002F08CA" w:rsidRPr="002F08CA" w:rsidDel="002434FE" w:rsidRDefault="002F08CA" w:rsidP="002F08CA">
            <w:pPr>
              <w:jc w:val="center"/>
              <w:rPr>
                <w:del w:id="1610" w:author="Matthew McBee" w:date="2019-12-04T10:37:00Z"/>
                <w:rFonts w:ascii="-webkit-standard" w:hAnsi="-webkit-standard"/>
                <w:sz w:val="20"/>
                <w:szCs w:val="20"/>
              </w:rPr>
            </w:pPr>
            <w:del w:id="1611" w:author="Matthew McBee" w:date="2019-12-04T10:37:00Z">
              <w:r w:rsidRPr="002F08CA" w:rsidDel="002434FE">
                <w:rPr>
                  <w:rFonts w:ascii="-webkit-standard" w:hAnsi="-webkit-standard"/>
                  <w:sz w:val="20"/>
                  <w:szCs w:val="20"/>
                </w:rPr>
                <w:delText>7.94</w:delText>
              </w:r>
            </w:del>
          </w:p>
        </w:tc>
        <w:tc>
          <w:tcPr>
            <w:tcW w:w="0" w:type="auto"/>
            <w:vAlign w:val="center"/>
            <w:hideMark/>
          </w:tcPr>
          <w:p w14:paraId="00425AB9" w14:textId="7636DFB3" w:rsidR="002F08CA" w:rsidRPr="002F08CA" w:rsidDel="002434FE" w:rsidRDefault="002F08CA" w:rsidP="002F08CA">
            <w:pPr>
              <w:jc w:val="center"/>
              <w:rPr>
                <w:del w:id="1612" w:author="Matthew McBee" w:date="2019-12-04T10:37:00Z"/>
                <w:rFonts w:ascii="-webkit-standard" w:hAnsi="-webkit-standard"/>
                <w:sz w:val="20"/>
                <w:szCs w:val="20"/>
              </w:rPr>
            </w:pPr>
            <w:del w:id="1613" w:author="Matthew McBee" w:date="2019-12-04T10:37:00Z">
              <w:r w:rsidRPr="002F08CA" w:rsidDel="002434FE">
                <w:rPr>
                  <w:rFonts w:ascii="-webkit-standard" w:hAnsi="-webkit-standard"/>
                  <w:sz w:val="20"/>
                  <w:szCs w:val="20"/>
                </w:rPr>
                <w:delText>32.30</w:delText>
              </w:r>
            </w:del>
          </w:p>
        </w:tc>
        <w:tc>
          <w:tcPr>
            <w:tcW w:w="0" w:type="auto"/>
            <w:vAlign w:val="center"/>
            <w:hideMark/>
          </w:tcPr>
          <w:p w14:paraId="0C9F0882" w14:textId="137E0AE1" w:rsidR="002F08CA" w:rsidRPr="002F08CA" w:rsidDel="002434FE" w:rsidRDefault="002F08CA" w:rsidP="002F08CA">
            <w:pPr>
              <w:jc w:val="center"/>
              <w:rPr>
                <w:del w:id="1614" w:author="Matthew McBee" w:date="2019-12-04T10:37:00Z"/>
                <w:rFonts w:ascii="-webkit-standard" w:hAnsi="-webkit-standard"/>
                <w:sz w:val="20"/>
                <w:szCs w:val="20"/>
              </w:rPr>
            </w:pPr>
            <w:del w:id="1615" w:author="Matthew McBee" w:date="2019-12-04T10:37:00Z">
              <w:r w:rsidRPr="002F08CA" w:rsidDel="002434FE">
                <w:rPr>
                  <w:rFonts w:ascii="-webkit-standard" w:hAnsi="-webkit-standard"/>
                  <w:sz w:val="20"/>
                  <w:szCs w:val="20"/>
                </w:rPr>
                <w:delText>79.90</w:delText>
              </w:r>
            </w:del>
          </w:p>
        </w:tc>
      </w:tr>
      <w:tr w:rsidR="002F08CA" w:rsidRPr="002F08CA" w:rsidDel="002434FE" w14:paraId="557810D1" w14:textId="232232BE" w:rsidTr="002F08CA">
        <w:trPr>
          <w:tblCellSpacing w:w="15" w:type="dxa"/>
          <w:del w:id="1616" w:author="Matthew McBee" w:date="2019-12-04T10:37:00Z"/>
        </w:trPr>
        <w:tc>
          <w:tcPr>
            <w:tcW w:w="0" w:type="auto"/>
            <w:vAlign w:val="center"/>
            <w:hideMark/>
          </w:tcPr>
          <w:p w14:paraId="06917605" w14:textId="0B29103B" w:rsidR="002F08CA" w:rsidRPr="002F08CA" w:rsidDel="002434FE" w:rsidRDefault="002F08CA" w:rsidP="002F08CA">
            <w:pPr>
              <w:rPr>
                <w:del w:id="1617" w:author="Matthew McBee" w:date="2019-12-04T10:37:00Z"/>
                <w:rFonts w:ascii="-webkit-standard" w:hAnsi="-webkit-standard"/>
                <w:sz w:val="20"/>
                <w:szCs w:val="20"/>
              </w:rPr>
            </w:pPr>
            <w:del w:id="1618" w:author="Matthew McBee" w:date="2019-12-04T10:37:00Z">
              <w:r w:rsidRPr="002F08CA" w:rsidDel="002434FE">
                <w:rPr>
                  <w:rFonts w:ascii="-webkit-standard" w:hAnsi="-webkit-standard"/>
                  <w:sz w:val="20"/>
                  <w:szCs w:val="20"/>
                </w:rPr>
                <w:delText>Cognitive stimulation of home age 1-3</w:delText>
              </w:r>
            </w:del>
          </w:p>
        </w:tc>
        <w:tc>
          <w:tcPr>
            <w:tcW w:w="0" w:type="auto"/>
            <w:vAlign w:val="center"/>
            <w:hideMark/>
          </w:tcPr>
          <w:p w14:paraId="15695C29" w14:textId="2755FC49" w:rsidR="002F08CA" w:rsidRPr="002F08CA" w:rsidDel="002434FE" w:rsidRDefault="002F08CA" w:rsidP="002F08CA">
            <w:pPr>
              <w:jc w:val="center"/>
              <w:rPr>
                <w:del w:id="1619" w:author="Matthew McBee" w:date="2019-12-04T10:37:00Z"/>
                <w:rFonts w:ascii="-webkit-standard" w:hAnsi="-webkit-standard"/>
                <w:sz w:val="20"/>
                <w:szCs w:val="20"/>
              </w:rPr>
            </w:pPr>
            <w:del w:id="1620" w:author="Matthew McBee" w:date="2019-12-04T10:37:00Z">
              <w:r w:rsidRPr="002F08CA" w:rsidDel="002434FE">
                <w:rPr>
                  <w:rFonts w:ascii="-webkit-standard" w:hAnsi="-webkit-standard"/>
                  <w:sz w:val="20"/>
                  <w:szCs w:val="20"/>
                </w:rPr>
                <w:delText>1940</w:delText>
              </w:r>
            </w:del>
          </w:p>
        </w:tc>
        <w:tc>
          <w:tcPr>
            <w:tcW w:w="0" w:type="auto"/>
            <w:vAlign w:val="center"/>
            <w:hideMark/>
          </w:tcPr>
          <w:p w14:paraId="0601492B" w14:textId="59EE3440" w:rsidR="002F08CA" w:rsidRPr="002F08CA" w:rsidDel="002434FE" w:rsidRDefault="002F08CA" w:rsidP="002F08CA">
            <w:pPr>
              <w:jc w:val="center"/>
              <w:rPr>
                <w:del w:id="1621" w:author="Matthew McBee" w:date="2019-12-04T10:37:00Z"/>
                <w:rFonts w:ascii="-webkit-standard" w:hAnsi="-webkit-standard"/>
                <w:sz w:val="20"/>
                <w:szCs w:val="20"/>
              </w:rPr>
            </w:pPr>
            <w:del w:id="1622" w:author="Matthew McBee" w:date="2019-12-04T10:37:00Z">
              <w:r w:rsidRPr="002F08CA" w:rsidDel="002434FE">
                <w:rPr>
                  <w:rFonts w:ascii="-webkit-standard" w:hAnsi="-webkit-standard"/>
                  <w:sz w:val="20"/>
                  <w:szCs w:val="20"/>
                </w:rPr>
                <w:delText>97.49</w:delText>
              </w:r>
            </w:del>
          </w:p>
        </w:tc>
        <w:tc>
          <w:tcPr>
            <w:tcW w:w="0" w:type="auto"/>
            <w:vAlign w:val="center"/>
            <w:hideMark/>
          </w:tcPr>
          <w:p w14:paraId="7A60B9E7" w14:textId="0E8D00D2" w:rsidR="002F08CA" w:rsidRPr="002F08CA" w:rsidDel="002434FE" w:rsidRDefault="002F08CA" w:rsidP="002F08CA">
            <w:pPr>
              <w:jc w:val="center"/>
              <w:rPr>
                <w:del w:id="1623" w:author="Matthew McBee" w:date="2019-12-04T10:37:00Z"/>
                <w:rFonts w:ascii="-webkit-standard" w:hAnsi="-webkit-standard"/>
                <w:sz w:val="20"/>
                <w:szCs w:val="20"/>
              </w:rPr>
            </w:pPr>
            <w:del w:id="1624" w:author="Matthew McBee" w:date="2019-12-04T10:37:00Z">
              <w:r w:rsidRPr="002F08CA" w:rsidDel="002434FE">
                <w:rPr>
                  <w:rFonts w:ascii="-webkit-standard" w:hAnsi="-webkit-standard"/>
                  <w:sz w:val="20"/>
                  <w:szCs w:val="20"/>
                </w:rPr>
                <w:delText>16.21</w:delText>
              </w:r>
            </w:del>
          </w:p>
        </w:tc>
        <w:tc>
          <w:tcPr>
            <w:tcW w:w="0" w:type="auto"/>
            <w:vAlign w:val="center"/>
            <w:hideMark/>
          </w:tcPr>
          <w:p w14:paraId="6BC8D777" w14:textId="0DC895D4" w:rsidR="002F08CA" w:rsidRPr="002F08CA" w:rsidDel="002434FE" w:rsidRDefault="002F08CA" w:rsidP="002F08CA">
            <w:pPr>
              <w:jc w:val="center"/>
              <w:rPr>
                <w:del w:id="1625" w:author="Matthew McBee" w:date="2019-12-04T10:37:00Z"/>
                <w:rFonts w:ascii="-webkit-standard" w:hAnsi="-webkit-standard"/>
                <w:sz w:val="20"/>
                <w:szCs w:val="20"/>
              </w:rPr>
            </w:pPr>
            <w:del w:id="1626" w:author="Matthew McBee" w:date="2019-12-04T10:37:00Z">
              <w:r w:rsidRPr="002F08CA" w:rsidDel="002434FE">
                <w:rPr>
                  <w:rFonts w:ascii="-webkit-standard" w:hAnsi="-webkit-standard"/>
                  <w:sz w:val="20"/>
                  <w:szCs w:val="20"/>
                </w:rPr>
                <w:delText>11.10</w:delText>
              </w:r>
            </w:del>
          </w:p>
        </w:tc>
        <w:tc>
          <w:tcPr>
            <w:tcW w:w="0" w:type="auto"/>
            <w:vAlign w:val="center"/>
            <w:hideMark/>
          </w:tcPr>
          <w:p w14:paraId="12FED683" w14:textId="272DCD1A" w:rsidR="002F08CA" w:rsidRPr="002F08CA" w:rsidDel="002434FE" w:rsidRDefault="002F08CA" w:rsidP="002F08CA">
            <w:pPr>
              <w:jc w:val="center"/>
              <w:rPr>
                <w:del w:id="1627" w:author="Matthew McBee" w:date="2019-12-04T10:37:00Z"/>
                <w:rFonts w:ascii="-webkit-standard" w:hAnsi="-webkit-standard"/>
                <w:sz w:val="20"/>
                <w:szCs w:val="20"/>
              </w:rPr>
            </w:pPr>
            <w:del w:id="1628" w:author="Matthew McBee" w:date="2019-12-04T10:37:00Z">
              <w:r w:rsidRPr="002F08CA" w:rsidDel="002434FE">
                <w:rPr>
                  <w:rFonts w:ascii="-webkit-standard" w:hAnsi="-webkit-standard"/>
                  <w:sz w:val="20"/>
                  <w:szCs w:val="20"/>
                </w:rPr>
                <w:delText>148.20</w:delText>
              </w:r>
            </w:del>
          </w:p>
        </w:tc>
      </w:tr>
      <w:tr w:rsidR="002F08CA" w:rsidRPr="002F08CA" w:rsidDel="002434FE" w14:paraId="43864421" w14:textId="2DC92118" w:rsidTr="002F08CA">
        <w:trPr>
          <w:tblCellSpacing w:w="15" w:type="dxa"/>
          <w:del w:id="1629" w:author="Matthew McBee" w:date="2019-12-04T10:37:00Z"/>
        </w:trPr>
        <w:tc>
          <w:tcPr>
            <w:tcW w:w="0" w:type="auto"/>
            <w:vAlign w:val="center"/>
            <w:hideMark/>
          </w:tcPr>
          <w:p w14:paraId="7A2A08B9" w14:textId="3A5D0748" w:rsidR="002F08CA" w:rsidRPr="002F08CA" w:rsidDel="002434FE" w:rsidRDefault="002F08CA" w:rsidP="002F08CA">
            <w:pPr>
              <w:rPr>
                <w:del w:id="1630" w:author="Matthew McBee" w:date="2019-12-04T10:37:00Z"/>
                <w:rFonts w:ascii="-webkit-standard" w:hAnsi="-webkit-standard"/>
                <w:sz w:val="20"/>
                <w:szCs w:val="20"/>
              </w:rPr>
            </w:pPr>
            <w:del w:id="1631" w:author="Matthew McBee" w:date="2019-12-04T10:37:00Z">
              <w:r w:rsidRPr="002F08CA" w:rsidDel="002434FE">
                <w:rPr>
                  <w:rFonts w:ascii="-webkit-standard" w:hAnsi="-webkit-standard"/>
                  <w:sz w:val="20"/>
                  <w:szCs w:val="20"/>
                </w:rPr>
                <w:delText>Emotional support of home age 1-3</w:delText>
              </w:r>
            </w:del>
          </w:p>
        </w:tc>
        <w:tc>
          <w:tcPr>
            <w:tcW w:w="0" w:type="auto"/>
            <w:vAlign w:val="center"/>
            <w:hideMark/>
          </w:tcPr>
          <w:p w14:paraId="399DA981" w14:textId="2F0E3FDD" w:rsidR="002F08CA" w:rsidRPr="002F08CA" w:rsidDel="002434FE" w:rsidRDefault="002F08CA" w:rsidP="002F08CA">
            <w:pPr>
              <w:jc w:val="center"/>
              <w:rPr>
                <w:del w:id="1632" w:author="Matthew McBee" w:date="2019-12-04T10:37:00Z"/>
                <w:rFonts w:ascii="-webkit-standard" w:hAnsi="-webkit-standard"/>
                <w:sz w:val="20"/>
                <w:szCs w:val="20"/>
              </w:rPr>
            </w:pPr>
            <w:del w:id="1633" w:author="Matthew McBee" w:date="2019-12-04T10:37:00Z">
              <w:r w:rsidRPr="002F08CA" w:rsidDel="002434FE">
                <w:rPr>
                  <w:rFonts w:ascii="-webkit-standard" w:hAnsi="-webkit-standard"/>
                  <w:sz w:val="20"/>
                  <w:szCs w:val="20"/>
                </w:rPr>
                <w:delText>1796</w:delText>
              </w:r>
            </w:del>
          </w:p>
        </w:tc>
        <w:tc>
          <w:tcPr>
            <w:tcW w:w="0" w:type="auto"/>
            <w:vAlign w:val="center"/>
            <w:hideMark/>
          </w:tcPr>
          <w:p w14:paraId="707C7CEC" w14:textId="411F9C26" w:rsidR="002F08CA" w:rsidRPr="002F08CA" w:rsidDel="002434FE" w:rsidRDefault="002F08CA" w:rsidP="002F08CA">
            <w:pPr>
              <w:jc w:val="center"/>
              <w:rPr>
                <w:del w:id="1634" w:author="Matthew McBee" w:date="2019-12-04T10:37:00Z"/>
                <w:rFonts w:ascii="-webkit-standard" w:hAnsi="-webkit-standard"/>
                <w:sz w:val="20"/>
                <w:szCs w:val="20"/>
              </w:rPr>
            </w:pPr>
            <w:del w:id="1635" w:author="Matthew McBee" w:date="2019-12-04T10:37:00Z">
              <w:r w:rsidRPr="002F08CA" w:rsidDel="002434FE">
                <w:rPr>
                  <w:rFonts w:ascii="-webkit-standard" w:hAnsi="-webkit-standard"/>
                  <w:sz w:val="20"/>
                  <w:szCs w:val="20"/>
                </w:rPr>
                <w:delText>97.88</w:delText>
              </w:r>
            </w:del>
          </w:p>
        </w:tc>
        <w:tc>
          <w:tcPr>
            <w:tcW w:w="0" w:type="auto"/>
            <w:vAlign w:val="center"/>
            <w:hideMark/>
          </w:tcPr>
          <w:p w14:paraId="72D15960" w14:textId="0BFA9835" w:rsidR="002F08CA" w:rsidRPr="002F08CA" w:rsidDel="002434FE" w:rsidRDefault="002F08CA" w:rsidP="002F08CA">
            <w:pPr>
              <w:jc w:val="center"/>
              <w:rPr>
                <w:del w:id="1636" w:author="Matthew McBee" w:date="2019-12-04T10:37:00Z"/>
                <w:rFonts w:ascii="-webkit-standard" w:hAnsi="-webkit-standard"/>
                <w:sz w:val="20"/>
                <w:szCs w:val="20"/>
              </w:rPr>
            </w:pPr>
            <w:del w:id="1637" w:author="Matthew McBee" w:date="2019-12-04T10:37:00Z">
              <w:r w:rsidRPr="002F08CA" w:rsidDel="002434FE">
                <w:rPr>
                  <w:rFonts w:ascii="-webkit-standard" w:hAnsi="-webkit-standard"/>
                  <w:sz w:val="20"/>
                  <w:szCs w:val="20"/>
                </w:rPr>
                <w:delText>16.54</w:delText>
              </w:r>
            </w:del>
          </w:p>
        </w:tc>
        <w:tc>
          <w:tcPr>
            <w:tcW w:w="0" w:type="auto"/>
            <w:vAlign w:val="center"/>
            <w:hideMark/>
          </w:tcPr>
          <w:p w14:paraId="645EAA97" w14:textId="51AF5DFD" w:rsidR="002F08CA" w:rsidRPr="002F08CA" w:rsidDel="002434FE" w:rsidRDefault="002F08CA" w:rsidP="002F08CA">
            <w:pPr>
              <w:jc w:val="center"/>
              <w:rPr>
                <w:del w:id="1638" w:author="Matthew McBee" w:date="2019-12-04T10:37:00Z"/>
                <w:rFonts w:ascii="-webkit-standard" w:hAnsi="-webkit-standard"/>
                <w:sz w:val="20"/>
                <w:szCs w:val="20"/>
              </w:rPr>
            </w:pPr>
            <w:del w:id="1639" w:author="Matthew McBee" w:date="2019-12-04T10:37:00Z">
              <w:r w:rsidRPr="002F08CA" w:rsidDel="002434FE">
                <w:rPr>
                  <w:rFonts w:ascii="-webkit-standard" w:hAnsi="-webkit-standard"/>
                  <w:sz w:val="20"/>
                  <w:szCs w:val="20"/>
                </w:rPr>
                <w:delText>31.60</w:delText>
              </w:r>
            </w:del>
          </w:p>
        </w:tc>
        <w:tc>
          <w:tcPr>
            <w:tcW w:w="0" w:type="auto"/>
            <w:vAlign w:val="center"/>
            <w:hideMark/>
          </w:tcPr>
          <w:p w14:paraId="1EC3404B" w14:textId="0255B9E4" w:rsidR="002F08CA" w:rsidRPr="002F08CA" w:rsidDel="002434FE" w:rsidRDefault="002F08CA" w:rsidP="002F08CA">
            <w:pPr>
              <w:jc w:val="center"/>
              <w:rPr>
                <w:del w:id="1640" w:author="Matthew McBee" w:date="2019-12-04T10:37:00Z"/>
                <w:rFonts w:ascii="-webkit-standard" w:hAnsi="-webkit-standard"/>
                <w:sz w:val="20"/>
                <w:szCs w:val="20"/>
              </w:rPr>
            </w:pPr>
            <w:del w:id="1641" w:author="Matthew McBee" w:date="2019-12-04T10:37:00Z">
              <w:r w:rsidRPr="002F08CA" w:rsidDel="002434FE">
                <w:rPr>
                  <w:rFonts w:ascii="-webkit-standard" w:hAnsi="-webkit-standard"/>
                  <w:sz w:val="20"/>
                  <w:szCs w:val="20"/>
                </w:rPr>
                <w:delText>124.70</w:delText>
              </w:r>
            </w:del>
          </w:p>
        </w:tc>
      </w:tr>
      <w:tr w:rsidR="002F08CA" w:rsidRPr="002F08CA" w:rsidDel="002434FE" w14:paraId="3EA386DE" w14:textId="0468A04F" w:rsidTr="002F08CA">
        <w:trPr>
          <w:tblCellSpacing w:w="15" w:type="dxa"/>
          <w:del w:id="1642" w:author="Matthew McBee" w:date="2019-12-04T10:37:00Z"/>
        </w:trPr>
        <w:tc>
          <w:tcPr>
            <w:tcW w:w="0" w:type="auto"/>
            <w:vAlign w:val="center"/>
            <w:hideMark/>
          </w:tcPr>
          <w:p w14:paraId="10F07963" w14:textId="6BC37E00" w:rsidR="002F08CA" w:rsidRPr="002F08CA" w:rsidDel="002434FE" w:rsidRDefault="002F08CA" w:rsidP="002F08CA">
            <w:pPr>
              <w:rPr>
                <w:del w:id="1643" w:author="Matthew McBee" w:date="2019-12-04T10:37:00Z"/>
                <w:rFonts w:ascii="-webkit-standard" w:hAnsi="-webkit-standard"/>
                <w:sz w:val="20"/>
                <w:szCs w:val="20"/>
              </w:rPr>
            </w:pPr>
            <w:del w:id="1644" w:author="Matthew McBee" w:date="2019-12-04T10:37:00Z">
              <w:r w:rsidRPr="002F08CA" w:rsidDel="002434FE">
                <w:rPr>
                  <w:rFonts w:ascii="-webkit-standard" w:hAnsi="-webkit-standard"/>
                  <w:sz w:val="20"/>
                  <w:szCs w:val="20"/>
                </w:rPr>
                <w:delText>Mother's age at birth</w:delText>
              </w:r>
            </w:del>
          </w:p>
        </w:tc>
        <w:tc>
          <w:tcPr>
            <w:tcW w:w="0" w:type="auto"/>
            <w:vAlign w:val="center"/>
            <w:hideMark/>
          </w:tcPr>
          <w:p w14:paraId="746D84CE" w14:textId="4B0D3BC8" w:rsidR="002F08CA" w:rsidRPr="002F08CA" w:rsidDel="002434FE" w:rsidRDefault="002F08CA" w:rsidP="002F08CA">
            <w:pPr>
              <w:jc w:val="center"/>
              <w:rPr>
                <w:del w:id="1645" w:author="Matthew McBee" w:date="2019-12-04T10:37:00Z"/>
                <w:rFonts w:ascii="-webkit-standard" w:hAnsi="-webkit-standard"/>
                <w:sz w:val="20"/>
                <w:szCs w:val="20"/>
              </w:rPr>
            </w:pPr>
            <w:del w:id="1646" w:author="Matthew McBee" w:date="2019-12-04T10:37:00Z">
              <w:r w:rsidRPr="002F08CA" w:rsidDel="002434FE">
                <w:rPr>
                  <w:rFonts w:ascii="-webkit-standard" w:hAnsi="-webkit-standard"/>
                  <w:sz w:val="20"/>
                  <w:szCs w:val="20"/>
                </w:rPr>
                <w:delText>2145</w:delText>
              </w:r>
            </w:del>
          </w:p>
        </w:tc>
        <w:tc>
          <w:tcPr>
            <w:tcW w:w="0" w:type="auto"/>
            <w:vAlign w:val="center"/>
            <w:hideMark/>
          </w:tcPr>
          <w:p w14:paraId="288CDBBB" w14:textId="0BBE1775" w:rsidR="002F08CA" w:rsidRPr="002F08CA" w:rsidDel="002434FE" w:rsidRDefault="002F08CA" w:rsidP="002F08CA">
            <w:pPr>
              <w:jc w:val="center"/>
              <w:rPr>
                <w:del w:id="1647" w:author="Matthew McBee" w:date="2019-12-04T10:37:00Z"/>
                <w:rFonts w:ascii="-webkit-standard" w:hAnsi="-webkit-standard"/>
                <w:sz w:val="20"/>
                <w:szCs w:val="20"/>
              </w:rPr>
            </w:pPr>
            <w:del w:id="1648" w:author="Matthew McBee" w:date="2019-12-04T10:37:00Z">
              <w:r w:rsidRPr="002F08CA" w:rsidDel="002434FE">
                <w:rPr>
                  <w:rFonts w:ascii="-webkit-standard" w:hAnsi="-webkit-standard"/>
                  <w:sz w:val="20"/>
                  <w:szCs w:val="20"/>
                </w:rPr>
                <w:delText>28.47</w:delText>
              </w:r>
            </w:del>
          </w:p>
        </w:tc>
        <w:tc>
          <w:tcPr>
            <w:tcW w:w="0" w:type="auto"/>
            <w:vAlign w:val="center"/>
            <w:hideMark/>
          </w:tcPr>
          <w:p w14:paraId="3ED66961" w14:textId="2D302A11" w:rsidR="002F08CA" w:rsidRPr="002F08CA" w:rsidDel="002434FE" w:rsidRDefault="002F08CA" w:rsidP="002F08CA">
            <w:pPr>
              <w:jc w:val="center"/>
              <w:rPr>
                <w:del w:id="1649" w:author="Matthew McBee" w:date="2019-12-04T10:37:00Z"/>
                <w:rFonts w:ascii="-webkit-standard" w:hAnsi="-webkit-standard"/>
                <w:sz w:val="20"/>
                <w:szCs w:val="20"/>
              </w:rPr>
            </w:pPr>
            <w:del w:id="1650" w:author="Matthew McBee" w:date="2019-12-04T10:37:00Z">
              <w:r w:rsidRPr="002F08CA" w:rsidDel="002434FE">
                <w:rPr>
                  <w:rFonts w:ascii="-webkit-standard" w:hAnsi="-webkit-standard"/>
                  <w:sz w:val="20"/>
                  <w:szCs w:val="20"/>
                </w:rPr>
                <w:delText>2.63</w:delText>
              </w:r>
            </w:del>
          </w:p>
        </w:tc>
        <w:tc>
          <w:tcPr>
            <w:tcW w:w="0" w:type="auto"/>
            <w:vAlign w:val="center"/>
            <w:hideMark/>
          </w:tcPr>
          <w:p w14:paraId="42957CEA" w14:textId="19238D0D" w:rsidR="002F08CA" w:rsidRPr="002F08CA" w:rsidDel="002434FE" w:rsidRDefault="002F08CA" w:rsidP="002F08CA">
            <w:pPr>
              <w:jc w:val="center"/>
              <w:rPr>
                <w:del w:id="1651" w:author="Matthew McBee" w:date="2019-12-04T10:37:00Z"/>
                <w:rFonts w:ascii="-webkit-standard" w:hAnsi="-webkit-standard"/>
                <w:sz w:val="20"/>
                <w:szCs w:val="20"/>
              </w:rPr>
            </w:pPr>
            <w:del w:id="1652" w:author="Matthew McBee" w:date="2019-12-04T10:37:00Z">
              <w:r w:rsidRPr="002F08CA" w:rsidDel="002434FE">
                <w:rPr>
                  <w:rFonts w:ascii="-webkit-standard" w:hAnsi="-webkit-standard"/>
                  <w:sz w:val="20"/>
                  <w:szCs w:val="20"/>
                </w:rPr>
                <w:delText>22.00</w:delText>
              </w:r>
            </w:del>
          </w:p>
        </w:tc>
        <w:tc>
          <w:tcPr>
            <w:tcW w:w="0" w:type="auto"/>
            <w:vAlign w:val="center"/>
            <w:hideMark/>
          </w:tcPr>
          <w:p w14:paraId="7BE5EC34" w14:textId="4AB45D35" w:rsidR="002F08CA" w:rsidRPr="002F08CA" w:rsidDel="002434FE" w:rsidRDefault="002F08CA" w:rsidP="002F08CA">
            <w:pPr>
              <w:jc w:val="center"/>
              <w:rPr>
                <w:del w:id="1653" w:author="Matthew McBee" w:date="2019-12-04T10:37:00Z"/>
                <w:rFonts w:ascii="-webkit-standard" w:hAnsi="-webkit-standard"/>
                <w:sz w:val="20"/>
                <w:szCs w:val="20"/>
              </w:rPr>
            </w:pPr>
            <w:del w:id="1654" w:author="Matthew McBee" w:date="2019-12-04T10:37:00Z">
              <w:r w:rsidRPr="002F08CA" w:rsidDel="002434FE">
                <w:rPr>
                  <w:rFonts w:ascii="-webkit-standard" w:hAnsi="-webkit-standard"/>
                  <w:sz w:val="20"/>
                  <w:szCs w:val="20"/>
                </w:rPr>
                <w:delText>36.00</w:delText>
              </w:r>
            </w:del>
          </w:p>
        </w:tc>
      </w:tr>
      <w:tr w:rsidR="002F08CA" w:rsidRPr="002F08CA" w:rsidDel="002434FE" w14:paraId="76DBA39B" w14:textId="416B212D" w:rsidTr="002F08CA">
        <w:trPr>
          <w:tblCellSpacing w:w="15" w:type="dxa"/>
          <w:del w:id="1655" w:author="Matthew McBee" w:date="2019-12-04T10:37:00Z"/>
        </w:trPr>
        <w:tc>
          <w:tcPr>
            <w:tcW w:w="0" w:type="auto"/>
            <w:vAlign w:val="center"/>
            <w:hideMark/>
          </w:tcPr>
          <w:p w14:paraId="2279D5C8" w14:textId="6949F11E" w:rsidR="002F08CA" w:rsidRPr="002F08CA" w:rsidDel="002434FE" w:rsidRDefault="002F08CA" w:rsidP="002F08CA">
            <w:pPr>
              <w:rPr>
                <w:del w:id="1656" w:author="Matthew McBee" w:date="2019-12-04T10:37:00Z"/>
                <w:rFonts w:ascii="-webkit-standard" w:hAnsi="-webkit-standard"/>
                <w:sz w:val="20"/>
                <w:szCs w:val="20"/>
              </w:rPr>
            </w:pPr>
            <w:del w:id="1657" w:author="Matthew McBee" w:date="2019-12-04T10:37:00Z">
              <w:r w:rsidRPr="002F08CA" w:rsidDel="002434FE">
                <w:rPr>
                  <w:rFonts w:ascii="-webkit-standard" w:hAnsi="-webkit-standard"/>
                  <w:sz w:val="20"/>
                  <w:szCs w:val="20"/>
                </w:rPr>
                <w:delText>Mother's years of schooling</w:delText>
              </w:r>
            </w:del>
          </w:p>
        </w:tc>
        <w:tc>
          <w:tcPr>
            <w:tcW w:w="0" w:type="auto"/>
            <w:vAlign w:val="center"/>
            <w:hideMark/>
          </w:tcPr>
          <w:p w14:paraId="370B190C" w14:textId="185B48FA" w:rsidR="002F08CA" w:rsidRPr="002F08CA" w:rsidDel="002434FE" w:rsidRDefault="002F08CA" w:rsidP="002F08CA">
            <w:pPr>
              <w:jc w:val="center"/>
              <w:rPr>
                <w:del w:id="1658" w:author="Matthew McBee" w:date="2019-12-04T10:37:00Z"/>
                <w:rFonts w:ascii="-webkit-standard" w:hAnsi="-webkit-standard"/>
                <w:sz w:val="20"/>
                <w:szCs w:val="20"/>
              </w:rPr>
            </w:pPr>
            <w:del w:id="1659" w:author="Matthew McBee" w:date="2019-12-04T10:37:00Z">
              <w:r w:rsidRPr="002F08CA" w:rsidDel="002434FE">
                <w:rPr>
                  <w:rFonts w:ascii="-webkit-standard" w:hAnsi="-webkit-standard"/>
                  <w:sz w:val="20"/>
                  <w:szCs w:val="20"/>
                </w:rPr>
                <w:delText>2132</w:delText>
              </w:r>
            </w:del>
          </w:p>
        </w:tc>
        <w:tc>
          <w:tcPr>
            <w:tcW w:w="0" w:type="auto"/>
            <w:vAlign w:val="center"/>
            <w:hideMark/>
          </w:tcPr>
          <w:p w14:paraId="3FCCAE76" w14:textId="2B32D5D8" w:rsidR="002F08CA" w:rsidRPr="002F08CA" w:rsidDel="002434FE" w:rsidRDefault="002F08CA" w:rsidP="002F08CA">
            <w:pPr>
              <w:jc w:val="center"/>
              <w:rPr>
                <w:del w:id="1660" w:author="Matthew McBee" w:date="2019-12-04T10:37:00Z"/>
                <w:rFonts w:ascii="-webkit-standard" w:hAnsi="-webkit-standard"/>
                <w:sz w:val="20"/>
                <w:szCs w:val="20"/>
              </w:rPr>
            </w:pPr>
            <w:del w:id="1661" w:author="Matthew McBee" w:date="2019-12-04T10:37:00Z">
              <w:r w:rsidRPr="002F08CA" w:rsidDel="002434FE">
                <w:rPr>
                  <w:rFonts w:ascii="-webkit-standard" w:hAnsi="-webkit-standard"/>
                  <w:sz w:val="20"/>
                  <w:szCs w:val="20"/>
                </w:rPr>
                <w:delText>12.94</w:delText>
              </w:r>
            </w:del>
          </w:p>
        </w:tc>
        <w:tc>
          <w:tcPr>
            <w:tcW w:w="0" w:type="auto"/>
            <w:vAlign w:val="center"/>
            <w:hideMark/>
          </w:tcPr>
          <w:p w14:paraId="2A4DBB30" w14:textId="09182164" w:rsidR="002F08CA" w:rsidRPr="002F08CA" w:rsidDel="002434FE" w:rsidRDefault="002F08CA" w:rsidP="002F08CA">
            <w:pPr>
              <w:jc w:val="center"/>
              <w:rPr>
                <w:del w:id="1662" w:author="Matthew McBee" w:date="2019-12-04T10:37:00Z"/>
                <w:rFonts w:ascii="-webkit-standard" w:hAnsi="-webkit-standard"/>
                <w:sz w:val="20"/>
                <w:szCs w:val="20"/>
              </w:rPr>
            </w:pPr>
            <w:del w:id="1663" w:author="Matthew McBee" w:date="2019-12-04T10:37:00Z">
              <w:r w:rsidRPr="002F08CA" w:rsidDel="002434FE">
                <w:rPr>
                  <w:rFonts w:ascii="-webkit-standard" w:hAnsi="-webkit-standard"/>
                  <w:sz w:val="20"/>
                  <w:szCs w:val="20"/>
                </w:rPr>
                <w:delText>2.49</w:delText>
              </w:r>
            </w:del>
          </w:p>
        </w:tc>
        <w:tc>
          <w:tcPr>
            <w:tcW w:w="0" w:type="auto"/>
            <w:vAlign w:val="center"/>
            <w:hideMark/>
          </w:tcPr>
          <w:p w14:paraId="0312DD82" w14:textId="2551F7B0" w:rsidR="002F08CA" w:rsidRPr="002F08CA" w:rsidDel="002434FE" w:rsidRDefault="002F08CA" w:rsidP="002F08CA">
            <w:pPr>
              <w:jc w:val="center"/>
              <w:rPr>
                <w:del w:id="1664" w:author="Matthew McBee" w:date="2019-12-04T10:37:00Z"/>
                <w:rFonts w:ascii="-webkit-standard" w:hAnsi="-webkit-standard"/>
                <w:sz w:val="20"/>
                <w:szCs w:val="20"/>
              </w:rPr>
            </w:pPr>
            <w:del w:id="1665" w:author="Matthew McBee" w:date="2019-12-04T10:37:00Z">
              <w:r w:rsidRPr="002F08CA" w:rsidDel="002434FE">
                <w:rPr>
                  <w:rFonts w:ascii="-webkit-standard" w:hAnsi="-webkit-standard"/>
                  <w:sz w:val="20"/>
                  <w:szCs w:val="20"/>
                </w:rPr>
                <w:delText>0.00</w:delText>
              </w:r>
            </w:del>
          </w:p>
        </w:tc>
        <w:tc>
          <w:tcPr>
            <w:tcW w:w="0" w:type="auto"/>
            <w:vAlign w:val="center"/>
            <w:hideMark/>
          </w:tcPr>
          <w:p w14:paraId="05C87921" w14:textId="62D5DC23" w:rsidR="002F08CA" w:rsidRPr="002F08CA" w:rsidDel="002434FE" w:rsidRDefault="002F08CA" w:rsidP="002F08CA">
            <w:pPr>
              <w:jc w:val="center"/>
              <w:rPr>
                <w:del w:id="1666" w:author="Matthew McBee" w:date="2019-12-04T10:37:00Z"/>
                <w:rFonts w:ascii="-webkit-standard" w:hAnsi="-webkit-standard"/>
                <w:sz w:val="20"/>
                <w:szCs w:val="20"/>
              </w:rPr>
            </w:pPr>
            <w:del w:id="1667" w:author="Matthew McBee" w:date="2019-12-04T10:37:00Z">
              <w:r w:rsidRPr="002F08CA" w:rsidDel="002434FE">
                <w:rPr>
                  <w:rFonts w:ascii="-webkit-standard" w:hAnsi="-webkit-standard"/>
                  <w:sz w:val="20"/>
                  <w:szCs w:val="20"/>
                </w:rPr>
                <w:delText>20.00</w:delText>
              </w:r>
            </w:del>
          </w:p>
        </w:tc>
      </w:tr>
      <w:tr w:rsidR="002F08CA" w:rsidRPr="002F08CA" w:rsidDel="002434FE" w14:paraId="0CEF5C69" w14:textId="623C7930" w:rsidTr="002F08CA">
        <w:trPr>
          <w:tblCellSpacing w:w="15" w:type="dxa"/>
          <w:del w:id="1668" w:author="Matthew McBee" w:date="2019-12-04T10:37:00Z"/>
        </w:trPr>
        <w:tc>
          <w:tcPr>
            <w:tcW w:w="0" w:type="auto"/>
            <w:vAlign w:val="center"/>
            <w:hideMark/>
          </w:tcPr>
          <w:p w14:paraId="6320601E" w14:textId="6E3BF899" w:rsidR="002F08CA" w:rsidRPr="002F08CA" w:rsidDel="002434FE" w:rsidRDefault="002F08CA" w:rsidP="002F08CA">
            <w:pPr>
              <w:rPr>
                <w:del w:id="1669" w:author="Matthew McBee" w:date="2019-12-04T10:37:00Z"/>
                <w:rFonts w:ascii="-webkit-standard" w:hAnsi="-webkit-standard"/>
                <w:sz w:val="20"/>
                <w:szCs w:val="20"/>
              </w:rPr>
            </w:pPr>
            <w:del w:id="1670" w:author="Matthew McBee" w:date="2019-12-04T10:37:00Z">
              <w:r w:rsidRPr="002F08CA" w:rsidDel="002434FE">
                <w:rPr>
                  <w:rFonts w:ascii="-webkit-standard" w:hAnsi="-webkit-standard"/>
                  <w:sz w:val="20"/>
                  <w:szCs w:val="20"/>
                </w:rPr>
                <w:delText>Number of children in household</w:delText>
              </w:r>
            </w:del>
          </w:p>
        </w:tc>
        <w:tc>
          <w:tcPr>
            <w:tcW w:w="0" w:type="auto"/>
            <w:vAlign w:val="center"/>
            <w:hideMark/>
          </w:tcPr>
          <w:p w14:paraId="6C144253" w14:textId="244987BC" w:rsidR="002F08CA" w:rsidRPr="002F08CA" w:rsidDel="002434FE" w:rsidRDefault="002F08CA" w:rsidP="002F08CA">
            <w:pPr>
              <w:jc w:val="center"/>
              <w:rPr>
                <w:del w:id="1671" w:author="Matthew McBee" w:date="2019-12-04T10:37:00Z"/>
                <w:rFonts w:ascii="-webkit-standard" w:hAnsi="-webkit-standard"/>
                <w:sz w:val="20"/>
                <w:szCs w:val="20"/>
              </w:rPr>
            </w:pPr>
            <w:del w:id="1672" w:author="Matthew McBee" w:date="2019-12-04T10:37:00Z">
              <w:r w:rsidRPr="002F08CA" w:rsidDel="002434FE">
                <w:rPr>
                  <w:rFonts w:ascii="-webkit-standard" w:hAnsi="-webkit-standard"/>
                  <w:sz w:val="20"/>
                  <w:szCs w:val="20"/>
                </w:rPr>
                <w:delText>2134</w:delText>
              </w:r>
            </w:del>
          </w:p>
        </w:tc>
        <w:tc>
          <w:tcPr>
            <w:tcW w:w="0" w:type="auto"/>
            <w:vAlign w:val="center"/>
            <w:hideMark/>
          </w:tcPr>
          <w:p w14:paraId="60416BC7" w14:textId="0E4368E6" w:rsidR="002F08CA" w:rsidRPr="002F08CA" w:rsidDel="002434FE" w:rsidRDefault="002F08CA" w:rsidP="002F08CA">
            <w:pPr>
              <w:jc w:val="center"/>
              <w:rPr>
                <w:del w:id="1673" w:author="Matthew McBee" w:date="2019-12-04T10:37:00Z"/>
                <w:rFonts w:ascii="-webkit-standard" w:hAnsi="-webkit-standard"/>
                <w:sz w:val="20"/>
                <w:szCs w:val="20"/>
              </w:rPr>
            </w:pPr>
            <w:del w:id="1674" w:author="Matthew McBee" w:date="2019-12-04T10:37:00Z">
              <w:r w:rsidRPr="002F08CA" w:rsidDel="002434FE">
                <w:rPr>
                  <w:rFonts w:ascii="-webkit-standard" w:hAnsi="-webkit-standard"/>
                  <w:sz w:val="20"/>
                  <w:szCs w:val="20"/>
                </w:rPr>
                <w:delText>1.65</w:delText>
              </w:r>
            </w:del>
          </w:p>
        </w:tc>
        <w:tc>
          <w:tcPr>
            <w:tcW w:w="0" w:type="auto"/>
            <w:vAlign w:val="center"/>
            <w:hideMark/>
          </w:tcPr>
          <w:p w14:paraId="48D0946C" w14:textId="0D6F073E" w:rsidR="002F08CA" w:rsidRPr="002F08CA" w:rsidDel="002434FE" w:rsidRDefault="002F08CA" w:rsidP="002F08CA">
            <w:pPr>
              <w:jc w:val="center"/>
              <w:rPr>
                <w:del w:id="1675" w:author="Matthew McBee" w:date="2019-12-04T10:37:00Z"/>
                <w:rFonts w:ascii="-webkit-standard" w:hAnsi="-webkit-standard"/>
                <w:sz w:val="20"/>
                <w:szCs w:val="20"/>
              </w:rPr>
            </w:pPr>
            <w:del w:id="1676" w:author="Matthew McBee" w:date="2019-12-04T10:37:00Z">
              <w:r w:rsidRPr="002F08CA" w:rsidDel="002434FE">
                <w:rPr>
                  <w:rFonts w:ascii="-webkit-standard" w:hAnsi="-webkit-standard"/>
                  <w:sz w:val="20"/>
                  <w:szCs w:val="20"/>
                </w:rPr>
                <w:delText>1.20</w:delText>
              </w:r>
            </w:del>
          </w:p>
        </w:tc>
        <w:tc>
          <w:tcPr>
            <w:tcW w:w="0" w:type="auto"/>
            <w:vAlign w:val="center"/>
            <w:hideMark/>
          </w:tcPr>
          <w:p w14:paraId="04DAD8FE" w14:textId="71F343BB" w:rsidR="002F08CA" w:rsidRPr="002F08CA" w:rsidDel="002434FE" w:rsidRDefault="002F08CA" w:rsidP="002F08CA">
            <w:pPr>
              <w:jc w:val="center"/>
              <w:rPr>
                <w:del w:id="1677" w:author="Matthew McBee" w:date="2019-12-04T10:37:00Z"/>
                <w:rFonts w:ascii="-webkit-standard" w:hAnsi="-webkit-standard"/>
                <w:sz w:val="20"/>
                <w:szCs w:val="20"/>
              </w:rPr>
            </w:pPr>
            <w:del w:id="1678" w:author="Matthew McBee" w:date="2019-12-04T10:37:00Z">
              <w:r w:rsidRPr="002F08CA" w:rsidDel="002434FE">
                <w:rPr>
                  <w:rFonts w:ascii="-webkit-standard" w:hAnsi="-webkit-standard"/>
                  <w:sz w:val="20"/>
                  <w:szCs w:val="20"/>
                </w:rPr>
                <w:delText>0.00</w:delText>
              </w:r>
            </w:del>
          </w:p>
        </w:tc>
        <w:tc>
          <w:tcPr>
            <w:tcW w:w="0" w:type="auto"/>
            <w:vAlign w:val="center"/>
            <w:hideMark/>
          </w:tcPr>
          <w:p w14:paraId="5AC32F03" w14:textId="1C682412" w:rsidR="002F08CA" w:rsidRPr="002F08CA" w:rsidDel="002434FE" w:rsidRDefault="002F08CA" w:rsidP="002F08CA">
            <w:pPr>
              <w:jc w:val="center"/>
              <w:rPr>
                <w:del w:id="1679" w:author="Matthew McBee" w:date="2019-12-04T10:37:00Z"/>
                <w:rFonts w:ascii="-webkit-standard" w:hAnsi="-webkit-standard"/>
                <w:sz w:val="20"/>
                <w:szCs w:val="20"/>
              </w:rPr>
            </w:pPr>
            <w:del w:id="1680" w:author="Matthew McBee" w:date="2019-12-04T10:37:00Z">
              <w:r w:rsidRPr="002F08CA" w:rsidDel="002434FE">
                <w:rPr>
                  <w:rFonts w:ascii="-webkit-standard" w:hAnsi="-webkit-standard"/>
                  <w:sz w:val="20"/>
                  <w:szCs w:val="20"/>
                </w:rPr>
                <w:delText>7.00</w:delText>
              </w:r>
            </w:del>
          </w:p>
        </w:tc>
      </w:tr>
      <w:tr w:rsidR="002F08CA" w:rsidRPr="002F08CA" w:rsidDel="002434FE" w14:paraId="154CBEB2" w14:textId="75475832" w:rsidTr="002F08CA">
        <w:trPr>
          <w:tblCellSpacing w:w="15" w:type="dxa"/>
          <w:del w:id="1681" w:author="Matthew McBee" w:date="2019-12-04T10:37:00Z"/>
        </w:trPr>
        <w:tc>
          <w:tcPr>
            <w:tcW w:w="0" w:type="auto"/>
            <w:vAlign w:val="center"/>
            <w:hideMark/>
          </w:tcPr>
          <w:p w14:paraId="55B8E536" w14:textId="1DB34B73" w:rsidR="002F08CA" w:rsidRPr="002F08CA" w:rsidDel="002434FE" w:rsidRDefault="002F08CA" w:rsidP="002F08CA">
            <w:pPr>
              <w:rPr>
                <w:del w:id="1682" w:author="Matthew McBee" w:date="2019-12-04T10:37:00Z"/>
                <w:rFonts w:ascii="-webkit-standard" w:hAnsi="-webkit-standard"/>
                <w:sz w:val="20"/>
                <w:szCs w:val="20"/>
              </w:rPr>
            </w:pPr>
            <w:del w:id="1683" w:author="Matthew McBee" w:date="2019-12-04T10:37:00Z">
              <w:r w:rsidRPr="002F08CA" w:rsidDel="002434FE">
                <w:rPr>
                  <w:rFonts w:ascii="-webkit-standard" w:hAnsi="-webkit-standard"/>
                  <w:sz w:val="20"/>
                  <w:szCs w:val="20"/>
                </w:rPr>
                <w:delText>Partner's years of schooling</w:delText>
              </w:r>
            </w:del>
          </w:p>
        </w:tc>
        <w:tc>
          <w:tcPr>
            <w:tcW w:w="0" w:type="auto"/>
            <w:vAlign w:val="center"/>
            <w:hideMark/>
          </w:tcPr>
          <w:p w14:paraId="313E23E2" w14:textId="0F49DA9C" w:rsidR="002F08CA" w:rsidRPr="002F08CA" w:rsidDel="002434FE" w:rsidRDefault="002F08CA" w:rsidP="002F08CA">
            <w:pPr>
              <w:jc w:val="center"/>
              <w:rPr>
                <w:del w:id="1684" w:author="Matthew McBee" w:date="2019-12-04T10:37:00Z"/>
                <w:rFonts w:ascii="-webkit-standard" w:hAnsi="-webkit-standard"/>
                <w:sz w:val="20"/>
                <w:szCs w:val="20"/>
              </w:rPr>
            </w:pPr>
            <w:del w:id="1685" w:author="Matthew McBee" w:date="2019-12-04T10:37:00Z">
              <w:r w:rsidRPr="002F08CA" w:rsidDel="002434FE">
                <w:rPr>
                  <w:rFonts w:ascii="-webkit-standard" w:hAnsi="-webkit-standard"/>
                  <w:sz w:val="20"/>
                  <w:szCs w:val="20"/>
                </w:rPr>
                <w:delText>1785</w:delText>
              </w:r>
            </w:del>
          </w:p>
        </w:tc>
        <w:tc>
          <w:tcPr>
            <w:tcW w:w="0" w:type="auto"/>
            <w:vAlign w:val="center"/>
            <w:hideMark/>
          </w:tcPr>
          <w:p w14:paraId="37F351B8" w14:textId="022D64CA" w:rsidR="002F08CA" w:rsidRPr="002F08CA" w:rsidDel="002434FE" w:rsidRDefault="002F08CA" w:rsidP="002F08CA">
            <w:pPr>
              <w:jc w:val="center"/>
              <w:rPr>
                <w:del w:id="1686" w:author="Matthew McBee" w:date="2019-12-04T10:37:00Z"/>
                <w:rFonts w:ascii="-webkit-standard" w:hAnsi="-webkit-standard"/>
                <w:sz w:val="20"/>
                <w:szCs w:val="20"/>
              </w:rPr>
            </w:pPr>
            <w:del w:id="1687" w:author="Matthew McBee" w:date="2019-12-04T10:37:00Z">
              <w:r w:rsidRPr="002F08CA" w:rsidDel="002434FE">
                <w:rPr>
                  <w:rFonts w:ascii="-webkit-standard" w:hAnsi="-webkit-standard"/>
                  <w:sz w:val="20"/>
                  <w:szCs w:val="20"/>
                </w:rPr>
                <w:delText>13.26</w:delText>
              </w:r>
            </w:del>
          </w:p>
        </w:tc>
        <w:tc>
          <w:tcPr>
            <w:tcW w:w="0" w:type="auto"/>
            <w:vAlign w:val="center"/>
            <w:hideMark/>
          </w:tcPr>
          <w:p w14:paraId="0C92D7AA" w14:textId="2FA9BEBE" w:rsidR="002F08CA" w:rsidRPr="002F08CA" w:rsidDel="002434FE" w:rsidRDefault="002F08CA" w:rsidP="002F08CA">
            <w:pPr>
              <w:jc w:val="center"/>
              <w:rPr>
                <w:del w:id="1688" w:author="Matthew McBee" w:date="2019-12-04T10:37:00Z"/>
                <w:rFonts w:ascii="-webkit-standard" w:hAnsi="-webkit-standard"/>
                <w:sz w:val="20"/>
                <w:szCs w:val="20"/>
              </w:rPr>
            </w:pPr>
            <w:del w:id="1689" w:author="Matthew McBee" w:date="2019-12-04T10:37:00Z">
              <w:r w:rsidRPr="002F08CA" w:rsidDel="002434FE">
                <w:rPr>
                  <w:rFonts w:ascii="-webkit-standard" w:hAnsi="-webkit-standard"/>
                  <w:sz w:val="20"/>
                  <w:szCs w:val="20"/>
                </w:rPr>
                <w:delText>2.72</w:delText>
              </w:r>
            </w:del>
          </w:p>
        </w:tc>
        <w:tc>
          <w:tcPr>
            <w:tcW w:w="0" w:type="auto"/>
            <w:vAlign w:val="center"/>
            <w:hideMark/>
          </w:tcPr>
          <w:p w14:paraId="786843BC" w14:textId="1A4DAEF1" w:rsidR="002F08CA" w:rsidRPr="002F08CA" w:rsidDel="002434FE" w:rsidRDefault="002F08CA" w:rsidP="002F08CA">
            <w:pPr>
              <w:jc w:val="center"/>
              <w:rPr>
                <w:del w:id="1690" w:author="Matthew McBee" w:date="2019-12-04T10:37:00Z"/>
                <w:rFonts w:ascii="-webkit-standard" w:hAnsi="-webkit-standard"/>
                <w:sz w:val="20"/>
                <w:szCs w:val="20"/>
              </w:rPr>
            </w:pPr>
            <w:del w:id="1691" w:author="Matthew McBee" w:date="2019-12-04T10:37:00Z">
              <w:r w:rsidRPr="002F08CA" w:rsidDel="002434FE">
                <w:rPr>
                  <w:rFonts w:ascii="-webkit-standard" w:hAnsi="-webkit-standard"/>
                  <w:sz w:val="20"/>
                  <w:szCs w:val="20"/>
                </w:rPr>
                <w:delText>0.00</w:delText>
              </w:r>
            </w:del>
          </w:p>
        </w:tc>
        <w:tc>
          <w:tcPr>
            <w:tcW w:w="0" w:type="auto"/>
            <w:vAlign w:val="center"/>
            <w:hideMark/>
          </w:tcPr>
          <w:p w14:paraId="52FB7F3A" w14:textId="11CCB4F8" w:rsidR="002F08CA" w:rsidRPr="002F08CA" w:rsidDel="002434FE" w:rsidRDefault="002F08CA" w:rsidP="002F08CA">
            <w:pPr>
              <w:jc w:val="center"/>
              <w:rPr>
                <w:del w:id="1692" w:author="Matthew McBee" w:date="2019-12-04T10:37:00Z"/>
                <w:rFonts w:ascii="-webkit-standard" w:hAnsi="-webkit-standard"/>
                <w:sz w:val="20"/>
                <w:szCs w:val="20"/>
              </w:rPr>
            </w:pPr>
            <w:del w:id="1693" w:author="Matthew McBee" w:date="2019-12-04T10:37:00Z">
              <w:r w:rsidRPr="002F08CA" w:rsidDel="002434FE">
                <w:rPr>
                  <w:rFonts w:ascii="-webkit-standard" w:hAnsi="-webkit-standard"/>
                  <w:sz w:val="20"/>
                  <w:szCs w:val="20"/>
                </w:rPr>
                <w:delText>20.00</w:delText>
              </w:r>
            </w:del>
          </w:p>
        </w:tc>
      </w:tr>
      <w:tr w:rsidR="002F08CA" w:rsidRPr="002F08CA" w:rsidDel="002434FE" w14:paraId="361CA74C" w14:textId="5CDED42C" w:rsidTr="002F08CA">
        <w:trPr>
          <w:tblCellSpacing w:w="15" w:type="dxa"/>
          <w:del w:id="1694" w:author="Matthew McBee" w:date="2019-12-04T10:37:00Z"/>
        </w:trPr>
        <w:tc>
          <w:tcPr>
            <w:tcW w:w="0" w:type="auto"/>
            <w:vAlign w:val="center"/>
            <w:hideMark/>
          </w:tcPr>
          <w:p w14:paraId="3C3C7859" w14:textId="132830B1" w:rsidR="002F08CA" w:rsidRPr="002F08CA" w:rsidDel="002434FE" w:rsidRDefault="002F08CA" w:rsidP="002F08CA">
            <w:pPr>
              <w:rPr>
                <w:del w:id="1695" w:author="Matthew McBee" w:date="2019-12-04T10:37:00Z"/>
                <w:rFonts w:ascii="-webkit-standard" w:hAnsi="-webkit-standard"/>
                <w:sz w:val="20"/>
                <w:szCs w:val="20"/>
              </w:rPr>
            </w:pPr>
            <w:del w:id="1696" w:author="Matthew McBee" w:date="2019-12-04T10:37:00Z">
              <w:r w:rsidRPr="002F08CA" w:rsidDel="002434FE">
                <w:rPr>
                  <w:rFonts w:ascii="-webkit-standard" w:hAnsi="-webkit-standard"/>
                  <w:sz w:val="20"/>
                  <w:szCs w:val="20"/>
                </w:rPr>
                <w:delText>Rosenberg self-esteem score (1987)</w:delText>
              </w:r>
            </w:del>
          </w:p>
        </w:tc>
        <w:tc>
          <w:tcPr>
            <w:tcW w:w="0" w:type="auto"/>
            <w:vAlign w:val="center"/>
            <w:hideMark/>
          </w:tcPr>
          <w:p w14:paraId="76E1C552" w14:textId="5059CEEA" w:rsidR="002F08CA" w:rsidRPr="002F08CA" w:rsidDel="002434FE" w:rsidRDefault="002F08CA" w:rsidP="002F08CA">
            <w:pPr>
              <w:jc w:val="center"/>
              <w:rPr>
                <w:del w:id="1697" w:author="Matthew McBee" w:date="2019-12-04T10:37:00Z"/>
                <w:rFonts w:ascii="-webkit-standard" w:hAnsi="-webkit-standard"/>
                <w:sz w:val="20"/>
                <w:szCs w:val="20"/>
              </w:rPr>
            </w:pPr>
            <w:del w:id="1698" w:author="Matthew McBee" w:date="2019-12-04T10:37:00Z">
              <w:r w:rsidRPr="002F08CA" w:rsidDel="002434FE">
                <w:rPr>
                  <w:rFonts w:ascii="-webkit-standard" w:hAnsi="-webkit-standard"/>
                  <w:sz w:val="20"/>
                  <w:szCs w:val="20"/>
                </w:rPr>
                <w:delText>2077</w:delText>
              </w:r>
            </w:del>
          </w:p>
        </w:tc>
        <w:tc>
          <w:tcPr>
            <w:tcW w:w="0" w:type="auto"/>
            <w:vAlign w:val="center"/>
            <w:hideMark/>
          </w:tcPr>
          <w:p w14:paraId="4E5BD692" w14:textId="2D829B29" w:rsidR="002F08CA" w:rsidRPr="002F08CA" w:rsidDel="002434FE" w:rsidRDefault="002F08CA" w:rsidP="002F08CA">
            <w:pPr>
              <w:jc w:val="center"/>
              <w:rPr>
                <w:del w:id="1699" w:author="Matthew McBee" w:date="2019-12-04T10:37:00Z"/>
                <w:rFonts w:ascii="-webkit-standard" w:hAnsi="-webkit-standard"/>
                <w:sz w:val="20"/>
                <w:szCs w:val="20"/>
              </w:rPr>
            </w:pPr>
            <w:del w:id="1700" w:author="Matthew McBee" w:date="2019-12-04T10:37:00Z">
              <w:r w:rsidRPr="002F08CA" w:rsidDel="002434FE">
                <w:rPr>
                  <w:rFonts w:ascii="-webkit-standard" w:hAnsi="-webkit-standard"/>
                  <w:sz w:val="20"/>
                  <w:szCs w:val="20"/>
                </w:rPr>
                <w:delText>45.04</w:delText>
              </w:r>
            </w:del>
          </w:p>
        </w:tc>
        <w:tc>
          <w:tcPr>
            <w:tcW w:w="0" w:type="auto"/>
            <w:vAlign w:val="center"/>
            <w:hideMark/>
          </w:tcPr>
          <w:p w14:paraId="34437B94" w14:textId="0EE9408B" w:rsidR="002F08CA" w:rsidRPr="002F08CA" w:rsidDel="002434FE" w:rsidRDefault="002F08CA" w:rsidP="002F08CA">
            <w:pPr>
              <w:jc w:val="center"/>
              <w:rPr>
                <w:del w:id="1701" w:author="Matthew McBee" w:date="2019-12-04T10:37:00Z"/>
                <w:rFonts w:ascii="-webkit-standard" w:hAnsi="-webkit-standard"/>
                <w:sz w:val="20"/>
                <w:szCs w:val="20"/>
              </w:rPr>
            </w:pPr>
            <w:del w:id="1702" w:author="Matthew McBee" w:date="2019-12-04T10:37:00Z">
              <w:r w:rsidRPr="002F08CA" w:rsidDel="002434FE">
                <w:rPr>
                  <w:rFonts w:ascii="-webkit-standard" w:hAnsi="-webkit-standard"/>
                  <w:sz w:val="20"/>
                  <w:szCs w:val="20"/>
                </w:rPr>
                <w:delText>8.44</w:delText>
              </w:r>
            </w:del>
          </w:p>
        </w:tc>
        <w:tc>
          <w:tcPr>
            <w:tcW w:w="0" w:type="auto"/>
            <w:vAlign w:val="center"/>
            <w:hideMark/>
          </w:tcPr>
          <w:p w14:paraId="1BE89CC2" w14:textId="19717145" w:rsidR="002F08CA" w:rsidRPr="002F08CA" w:rsidDel="002434FE" w:rsidRDefault="002F08CA" w:rsidP="002F08CA">
            <w:pPr>
              <w:jc w:val="center"/>
              <w:rPr>
                <w:del w:id="1703" w:author="Matthew McBee" w:date="2019-12-04T10:37:00Z"/>
                <w:rFonts w:ascii="-webkit-standard" w:hAnsi="-webkit-standard"/>
                <w:sz w:val="20"/>
                <w:szCs w:val="20"/>
              </w:rPr>
            </w:pPr>
            <w:del w:id="1704" w:author="Matthew McBee" w:date="2019-12-04T10:37:00Z">
              <w:r w:rsidRPr="002F08CA" w:rsidDel="002434FE">
                <w:rPr>
                  <w:rFonts w:ascii="-webkit-standard" w:hAnsi="-webkit-standard"/>
                  <w:sz w:val="20"/>
                  <w:szCs w:val="20"/>
                </w:rPr>
                <w:delText>23.50</w:delText>
              </w:r>
            </w:del>
          </w:p>
        </w:tc>
        <w:tc>
          <w:tcPr>
            <w:tcW w:w="0" w:type="auto"/>
            <w:vAlign w:val="center"/>
            <w:hideMark/>
          </w:tcPr>
          <w:p w14:paraId="45D27699" w14:textId="69EDA4F9" w:rsidR="002F08CA" w:rsidRPr="002F08CA" w:rsidDel="002434FE" w:rsidRDefault="002F08CA" w:rsidP="002F08CA">
            <w:pPr>
              <w:jc w:val="center"/>
              <w:rPr>
                <w:del w:id="1705" w:author="Matthew McBee" w:date="2019-12-04T10:37:00Z"/>
                <w:rFonts w:ascii="-webkit-standard" w:hAnsi="-webkit-standard"/>
                <w:sz w:val="20"/>
                <w:szCs w:val="20"/>
              </w:rPr>
            </w:pPr>
            <w:del w:id="1706" w:author="Matthew McBee" w:date="2019-12-04T10:37:00Z">
              <w:r w:rsidRPr="002F08CA" w:rsidDel="002434FE">
                <w:rPr>
                  <w:rFonts w:ascii="-webkit-standard" w:hAnsi="-webkit-standard"/>
                  <w:sz w:val="20"/>
                  <w:szCs w:val="20"/>
                </w:rPr>
                <w:delText>59.70</w:delText>
              </w:r>
            </w:del>
          </w:p>
        </w:tc>
      </w:tr>
      <w:tr w:rsidR="002F08CA" w:rsidRPr="002F08CA" w:rsidDel="002434FE" w14:paraId="799B825E" w14:textId="3C7D89F4" w:rsidTr="002F08CA">
        <w:trPr>
          <w:tblCellSpacing w:w="15" w:type="dxa"/>
          <w:del w:id="1707" w:author="Matthew McBee" w:date="2019-12-04T10:37:00Z"/>
        </w:trPr>
        <w:tc>
          <w:tcPr>
            <w:tcW w:w="0" w:type="auto"/>
            <w:vAlign w:val="center"/>
            <w:hideMark/>
          </w:tcPr>
          <w:p w14:paraId="044ACEAD" w14:textId="723ADA9E" w:rsidR="002F08CA" w:rsidRPr="002F08CA" w:rsidDel="002434FE" w:rsidRDefault="002F08CA" w:rsidP="002F08CA">
            <w:pPr>
              <w:rPr>
                <w:del w:id="1708" w:author="Matthew McBee" w:date="2019-12-04T10:37:00Z"/>
                <w:rFonts w:ascii="-webkit-standard" w:hAnsi="-webkit-standard"/>
                <w:sz w:val="20"/>
                <w:szCs w:val="20"/>
              </w:rPr>
            </w:pPr>
            <w:del w:id="1709" w:author="Matthew McBee" w:date="2019-12-04T10:37:00Z">
              <w:r w:rsidRPr="002F08CA" w:rsidDel="002434FE">
                <w:rPr>
                  <w:rFonts w:ascii="-webkit-standard" w:hAnsi="-webkit-standard"/>
                  <w:sz w:val="20"/>
                  <w:szCs w:val="20"/>
                </w:rPr>
                <w:delText>Temperament</w:delText>
              </w:r>
            </w:del>
          </w:p>
        </w:tc>
        <w:tc>
          <w:tcPr>
            <w:tcW w:w="0" w:type="auto"/>
            <w:vAlign w:val="center"/>
            <w:hideMark/>
          </w:tcPr>
          <w:p w14:paraId="44E781F0" w14:textId="2FB6C670" w:rsidR="002F08CA" w:rsidRPr="002F08CA" w:rsidDel="002434FE" w:rsidRDefault="002F08CA" w:rsidP="002F08CA">
            <w:pPr>
              <w:jc w:val="center"/>
              <w:rPr>
                <w:del w:id="1710" w:author="Matthew McBee" w:date="2019-12-04T10:37:00Z"/>
                <w:rFonts w:ascii="-webkit-standard" w:hAnsi="-webkit-standard"/>
                <w:sz w:val="20"/>
                <w:szCs w:val="20"/>
              </w:rPr>
            </w:pPr>
            <w:del w:id="1711" w:author="Matthew McBee" w:date="2019-12-04T10:37:00Z">
              <w:r w:rsidRPr="002F08CA" w:rsidDel="002434FE">
                <w:rPr>
                  <w:rFonts w:ascii="-webkit-standard" w:hAnsi="-webkit-standard"/>
                  <w:sz w:val="20"/>
                  <w:szCs w:val="20"/>
                </w:rPr>
                <w:delText>1998</w:delText>
              </w:r>
            </w:del>
          </w:p>
        </w:tc>
        <w:tc>
          <w:tcPr>
            <w:tcW w:w="0" w:type="auto"/>
            <w:vAlign w:val="center"/>
            <w:hideMark/>
          </w:tcPr>
          <w:p w14:paraId="0070ABC8" w14:textId="7AEB44DC" w:rsidR="002F08CA" w:rsidRPr="002F08CA" w:rsidDel="002434FE" w:rsidRDefault="002F08CA" w:rsidP="002F08CA">
            <w:pPr>
              <w:jc w:val="center"/>
              <w:rPr>
                <w:del w:id="1712" w:author="Matthew McBee" w:date="2019-12-04T10:37:00Z"/>
                <w:rFonts w:ascii="-webkit-standard" w:hAnsi="-webkit-standard"/>
                <w:sz w:val="20"/>
                <w:szCs w:val="20"/>
              </w:rPr>
            </w:pPr>
            <w:del w:id="1713" w:author="Matthew McBee" w:date="2019-12-04T10:37:00Z">
              <w:r w:rsidRPr="002F08CA" w:rsidDel="002434FE">
                <w:rPr>
                  <w:rFonts w:ascii="-webkit-standard" w:hAnsi="-webkit-standard"/>
                  <w:sz w:val="20"/>
                  <w:szCs w:val="20"/>
                </w:rPr>
                <w:delText>2.01</w:delText>
              </w:r>
            </w:del>
          </w:p>
        </w:tc>
        <w:tc>
          <w:tcPr>
            <w:tcW w:w="0" w:type="auto"/>
            <w:vAlign w:val="center"/>
            <w:hideMark/>
          </w:tcPr>
          <w:p w14:paraId="7D7AD817" w14:textId="3C19C99D" w:rsidR="002F08CA" w:rsidRPr="002F08CA" w:rsidDel="002434FE" w:rsidRDefault="002F08CA" w:rsidP="002F08CA">
            <w:pPr>
              <w:jc w:val="center"/>
              <w:rPr>
                <w:del w:id="1714" w:author="Matthew McBee" w:date="2019-12-04T10:37:00Z"/>
                <w:rFonts w:ascii="-webkit-standard" w:hAnsi="-webkit-standard"/>
                <w:sz w:val="20"/>
                <w:szCs w:val="20"/>
              </w:rPr>
            </w:pPr>
            <w:del w:id="1715" w:author="Matthew McBee" w:date="2019-12-04T10:37:00Z">
              <w:r w:rsidRPr="002F08CA" w:rsidDel="002434FE">
                <w:rPr>
                  <w:rFonts w:ascii="-webkit-standard" w:hAnsi="-webkit-standard"/>
                  <w:sz w:val="20"/>
                  <w:szCs w:val="20"/>
                </w:rPr>
                <w:delText>0.69</w:delText>
              </w:r>
            </w:del>
          </w:p>
        </w:tc>
        <w:tc>
          <w:tcPr>
            <w:tcW w:w="0" w:type="auto"/>
            <w:vAlign w:val="center"/>
            <w:hideMark/>
          </w:tcPr>
          <w:p w14:paraId="6CC0F2A6" w14:textId="0D0442AA" w:rsidR="002F08CA" w:rsidRPr="002F08CA" w:rsidDel="002434FE" w:rsidRDefault="002F08CA" w:rsidP="002F08CA">
            <w:pPr>
              <w:jc w:val="center"/>
              <w:rPr>
                <w:del w:id="1716" w:author="Matthew McBee" w:date="2019-12-04T10:37:00Z"/>
                <w:rFonts w:ascii="-webkit-standard" w:hAnsi="-webkit-standard"/>
                <w:sz w:val="20"/>
                <w:szCs w:val="20"/>
              </w:rPr>
            </w:pPr>
            <w:del w:id="1717" w:author="Matthew McBee" w:date="2019-12-04T10:37:00Z">
              <w:r w:rsidRPr="002F08CA" w:rsidDel="002434FE">
                <w:rPr>
                  <w:rFonts w:ascii="-webkit-standard" w:hAnsi="-webkit-standard"/>
                  <w:sz w:val="20"/>
                  <w:szCs w:val="20"/>
                </w:rPr>
                <w:delText>1.00</w:delText>
              </w:r>
            </w:del>
          </w:p>
        </w:tc>
        <w:tc>
          <w:tcPr>
            <w:tcW w:w="0" w:type="auto"/>
            <w:vAlign w:val="center"/>
            <w:hideMark/>
          </w:tcPr>
          <w:p w14:paraId="4129BF45" w14:textId="3E6ED210" w:rsidR="002F08CA" w:rsidRPr="002F08CA" w:rsidDel="002434FE" w:rsidRDefault="002F08CA" w:rsidP="002F08CA">
            <w:pPr>
              <w:jc w:val="center"/>
              <w:rPr>
                <w:del w:id="1718" w:author="Matthew McBee" w:date="2019-12-04T10:37:00Z"/>
                <w:rFonts w:ascii="-webkit-standard" w:hAnsi="-webkit-standard"/>
                <w:sz w:val="20"/>
                <w:szCs w:val="20"/>
              </w:rPr>
            </w:pPr>
            <w:del w:id="1719" w:author="Matthew McBee" w:date="2019-12-04T10:37:00Z">
              <w:r w:rsidRPr="002F08CA" w:rsidDel="002434FE">
                <w:rPr>
                  <w:rFonts w:ascii="-webkit-standard" w:hAnsi="-webkit-standard"/>
                  <w:sz w:val="20"/>
                  <w:szCs w:val="20"/>
                </w:rPr>
                <w:delText>5.00</w:delText>
              </w:r>
            </w:del>
          </w:p>
        </w:tc>
      </w:tr>
      <w:tr w:rsidR="002F08CA" w:rsidRPr="002F08CA" w:rsidDel="002434FE" w14:paraId="5603D781" w14:textId="2E76AFA8" w:rsidTr="002F08CA">
        <w:trPr>
          <w:tblCellSpacing w:w="15" w:type="dxa"/>
          <w:del w:id="1720" w:author="Matthew McBee" w:date="2019-12-04T10:37:00Z"/>
        </w:trPr>
        <w:tc>
          <w:tcPr>
            <w:tcW w:w="0" w:type="auto"/>
            <w:vAlign w:val="center"/>
            <w:hideMark/>
          </w:tcPr>
          <w:p w14:paraId="5DE55B37" w14:textId="32B8938F" w:rsidR="002F08CA" w:rsidRPr="002F08CA" w:rsidDel="002434FE" w:rsidRDefault="002F08CA" w:rsidP="002F08CA">
            <w:pPr>
              <w:rPr>
                <w:del w:id="1721" w:author="Matthew McBee" w:date="2019-12-04T10:37:00Z"/>
                <w:rFonts w:ascii="-webkit-standard" w:hAnsi="-webkit-standard"/>
                <w:sz w:val="20"/>
                <w:szCs w:val="20"/>
              </w:rPr>
            </w:pPr>
            <w:del w:id="1722" w:author="Matthew McBee" w:date="2019-12-04T10:37:00Z">
              <w:r w:rsidRPr="002F08CA" w:rsidDel="002434FE">
                <w:rPr>
                  <w:rFonts w:ascii="-webkit-standard" w:hAnsi="-webkit-standard"/>
                  <w:sz w:val="20"/>
                  <w:szCs w:val="20"/>
                </w:rPr>
                <w:delText>TV hours per day age 1.5</w:delText>
              </w:r>
            </w:del>
          </w:p>
        </w:tc>
        <w:tc>
          <w:tcPr>
            <w:tcW w:w="0" w:type="auto"/>
            <w:vAlign w:val="center"/>
            <w:hideMark/>
          </w:tcPr>
          <w:p w14:paraId="42E92B9D" w14:textId="50173E83" w:rsidR="002F08CA" w:rsidRPr="002F08CA" w:rsidDel="002434FE" w:rsidRDefault="002F08CA" w:rsidP="002F08CA">
            <w:pPr>
              <w:jc w:val="center"/>
              <w:rPr>
                <w:del w:id="1723" w:author="Matthew McBee" w:date="2019-12-04T10:37:00Z"/>
                <w:rFonts w:ascii="-webkit-standard" w:hAnsi="-webkit-standard"/>
                <w:sz w:val="20"/>
                <w:szCs w:val="20"/>
              </w:rPr>
            </w:pPr>
            <w:del w:id="1724" w:author="Matthew McBee" w:date="2019-12-04T10:37:00Z">
              <w:r w:rsidRPr="002F08CA" w:rsidDel="002434FE">
                <w:rPr>
                  <w:rFonts w:ascii="-webkit-standard" w:hAnsi="-webkit-standard"/>
                  <w:sz w:val="20"/>
                  <w:szCs w:val="20"/>
                </w:rPr>
                <w:delText>2029</w:delText>
              </w:r>
            </w:del>
          </w:p>
        </w:tc>
        <w:tc>
          <w:tcPr>
            <w:tcW w:w="0" w:type="auto"/>
            <w:vAlign w:val="center"/>
            <w:hideMark/>
          </w:tcPr>
          <w:p w14:paraId="063B0FB0" w14:textId="18060A0C" w:rsidR="002F08CA" w:rsidRPr="002F08CA" w:rsidDel="002434FE" w:rsidRDefault="002F08CA" w:rsidP="002F08CA">
            <w:pPr>
              <w:jc w:val="center"/>
              <w:rPr>
                <w:del w:id="1725" w:author="Matthew McBee" w:date="2019-12-04T10:37:00Z"/>
                <w:rFonts w:ascii="-webkit-standard" w:hAnsi="-webkit-standard"/>
                <w:sz w:val="20"/>
                <w:szCs w:val="20"/>
              </w:rPr>
            </w:pPr>
            <w:del w:id="1726" w:author="Matthew McBee" w:date="2019-12-04T10:37:00Z">
              <w:r w:rsidRPr="002F08CA" w:rsidDel="002434FE">
                <w:rPr>
                  <w:rFonts w:ascii="-webkit-standard" w:hAnsi="-webkit-standard"/>
                  <w:sz w:val="20"/>
                  <w:szCs w:val="20"/>
                </w:rPr>
                <w:delText>2.22</w:delText>
              </w:r>
            </w:del>
          </w:p>
        </w:tc>
        <w:tc>
          <w:tcPr>
            <w:tcW w:w="0" w:type="auto"/>
            <w:vAlign w:val="center"/>
            <w:hideMark/>
          </w:tcPr>
          <w:p w14:paraId="22D58AC3" w14:textId="5DF225D8" w:rsidR="002F08CA" w:rsidRPr="002F08CA" w:rsidDel="002434FE" w:rsidRDefault="002F08CA" w:rsidP="002F08CA">
            <w:pPr>
              <w:jc w:val="center"/>
              <w:rPr>
                <w:del w:id="1727" w:author="Matthew McBee" w:date="2019-12-04T10:37:00Z"/>
                <w:rFonts w:ascii="-webkit-standard" w:hAnsi="-webkit-standard"/>
                <w:sz w:val="20"/>
                <w:szCs w:val="20"/>
              </w:rPr>
            </w:pPr>
            <w:del w:id="1728" w:author="Matthew McBee" w:date="2019-12-04T10:37:00Z">
              <w:r w:rsidRPr="002F08CA" w:rsidDel="002434FE">
                <w:rPr>
                  <w:rFonts w:ascii="-webkit-standard" w:hAnsi="-webkit-standard"/>
                  <w:sz w:val="20"/>
                  <w:szCs w:val="20"/>
                </w:rPr>
                <w:delText>3.07</w:delText>
              </w:r>
            </w:del>
          </w:p>
        </w:tc>
        <w:tc>
          <w:tcPr>
            <w:tcW w:w="0" w:type="auto"/>
            <w:vAlign w:val="center"/>
            <w:hideMark/>
          </w:tcPr>
          <w:p w14:paraId="75391AAD" w14:textId="5725EC43" w:rsidR="002F08CA" w:rsidRPr="002F08CA" w:rsidDel="002434FE" w:rsidRDefault="002F08CA" w:rsidP="002F08CA">
            <w:pPr>
              <w:jc w:val="center"/>
              <w:rPr>
                <w:del w:id="1729" w:author="Matthew McBee" w:date="2019-12-04T10:37:00Z"/>
                <w:rFonts w:ascii="-webkit-standard" w:hAnsi="-webkit-standard"/>
                <w:sz w:val="20"/>
                <w:szCs w:val="20"/>
              </w:rPr>
            </w:pPr>
            <w:del w:id="1730" w:author="Matthew McBee" w:date="2019-12-04T10:37:00Z">
              <w:r w:rsidRPr="002F08CA" w:rsidDel="002434FE">
                <w:rPr>
                  <w:rFonts w:ascii="-webkit-standard" w:hAnsi="-webkit-standard"/>
                  <w:sz w:val="20"/>
                  <w:szCs w:val="20"/>
                </w:rPr>
                <w:delText>0.00</w:delText>
              </w:r>
            </w:del>
          </w:p>
        </w:tc>
        <w:tc>
          <w:tcPr>
            <w:tcW w:w="0" w:type="auto"/>
            <w:vAlign w:val="center"/>
            <w:hideMark/>
          </w:tcPr>
          <w:p w14:paraId="2AC155C3" w14:textId="5B0D760D" w:rsidR="002F08CA" w:rsidRPr="002F08CA" w:rsidDel="002434FE" w:rsidRDefault="002F08CA" w:rsidP="002F08CA">
            <w:pPr>
              <w:jc w:val="center"/>
              <w:rPr>
                <w:del w:id="1731" w:author="Matthew McBee" w:date="2019-12-04T10:37:00Z"/>
                <w:rFonts w:ascii="-webkit-standard" w:hAnsi="-webkit-standard"/>
                <w:sz w:val="20"/>
                <w:szCs w:val="20"/>
              </w:rPr>
            </w:pPr>
            <w:del w:id="1732" w:author="Matthew McBee" w:date="2019-12-04T10:37:00Z">
              <w:r w:rsidRPr="002F08CA" w:rsidDel="002434FE">
                <w:rPr>
                  <w:rFonts w:ascii="-webkit-standard" w:hAnsi="-webkit-standard"/>
                  <w:sz w:val="20"/>
                  <w:szCs w:val="20"/>
                </w:rPr>
                <w:delText>16.00</w:delText>
              </w:r>
            </w:del>
          </w:p>
        </w:tc>
      </w:tr>
      <w:tr w:rsidR="002F08CA" w:rsidRPr="002F08CA" w:rsidDel="002434FE" w14:paraId="1D10B8F7" w14:textId="7636C60F" w:rsidTr="002F08CA">
        <w:trPr>
          <w:tblCellSpacing w:w="15" w:type="dxa"/>
          <w:del w:id="1733" w:author="Matthew McBee" w:date="2019-12-04T10:37:00Z"/>
        </w:trPr>
        <w:tc>
          <w:tcPr>
            <w:tcW w:w="0" w:type="auto"/>
            <w:vAlign w:val="center"/>
            <w:hideMark/>
          </w:tcPr>
          <w:p w14:paraId="6C6F5C82" w14:textId="4910E880" w:rsidR="002F08CA" w:rsidRPr="002F08CA" w:rsidDel="002434FE" w:rsidRDefault="002F08CA" w:rsidP="002F08CA">
            <w:pPr>
              <w:rPr>
                <w:del w:id="1734" w:author="Matthew McBee" w:date="2019-12-04T10:37:00Z"/>
                <w:rFonts w:ascii="-webkit-standard" w:hAnsi="-webkit-standard"/>
                <w:sz w:val="20"/>
                <w:szCs w:val="20"/>
              </w:rPr>
            </w:pPr>
            <w:del w:id="1735" w:author="Matthew McBee" w:date="2019-12-04T10:37:00Z">
              <w:r w:rsidRPr="002F08CA" w:rsidDel="002434FE">
                <w:rPr>
                  <w:rFonts w:ascii="-webkit-standard" w:hAnsi="-webkit-standard"/>
                  <w:sz w:val="20"/>
                  <w:szCs w:val="20"/>
                </w:rPr>
                <w:delText>TV hours per day age 3</w:delText>
              </w:r>
            </w:del>
          </w:p>
        </w:tc>
        <w:tc>
          <w:tcPr>
            <w:tcW w:w="0" w:type="auto"/>
            <w:vAlign w:val="center"/>
            <w:hideMark/>
          </w:tcPr>
          <w:p w14:paraId="073CCF9B" w14:textId="2A8EB35B" w:rsidR="002F08CA" w:rsidRPr="002F08CA" w:rsidDel="002434FE" w:rsidRDefault="002F08CA" w:rsidP="002F08CA">
            <w:pPr>
              <w:jc w:val="center"/>
              <w:rPr>
                <w:del w:id="1736" w:author="Matthew McBee" w:date="2019-12-04T10:37:00Z"/>
                <w:rFonts w:ascii="-webkit-standard" w:hAnsi="-webkit-standard"/>
                <w:sz w:val="20"/>
                <w:szCs w:val="20"/>
              </w:rPr>
            </w:pPr>
            <w:del w:id="1737" w:author="Matthew McBee" w:date="2019-12-04T10:37:00Z">
              <w:r w:rsidRPr="002F08CA" w:rsidDel="002434FE">
                <w:rPr>
                  <w:rFonts w:ascii="-webkit-standard" w:hAnsi="-webkit-standard"/>
                  <w:sz w:val="20"/>
                  <w:szCs w:val="20"/>
                </w:rPr>
                <w:delText>2060</w:delText>
              </w:r>
            </w:del>
          </w:p>
        </w:tc>
        <w:tc>
          <w:tcPr>
            <w:tcW w:w="0" w:type="auto"/>
            <w:vAlign w:val="center"/>
            <w:hideMark/>
          </w:tcPr>
          <w:p w14:paraId="42F521D5" w14:textId="2E51BAD0" w:rsidR="002F08CA" w:rsidRPr="002F08CA" w:rsidDel="002434FE" w:rsidRDefault="002F08CA" w:rsidP="002F08CA">
            <w:pPr>
              <w:jc w:val="center"/>
              <w:rPr>
                <w:del w:id="1738" w:author="Matthew McBee" w:date="2019-12-04T10:37:00Z"/>
                <w:rFonts w:ascii="-webkit-standard" w:hAnsi="-webkit-standard"/>
                <w:sz w:val="20"/>
                <w:szCs w:val="20"/>
              </w:rPr>
            </w:pPr>
            <w:del w:id="1739" w:author="Matthew McBee" w:date="2019-12-04T10:37:00Z">
              <w:r w:rsidRPr="002F08CA" w:rsidDel="002434FE">
                <w:rPr>
                  <w:rFonts w:ascii="-webkit-standard" w:hAnsi="-webkit-standard"/>
                  <w:sz w:val="20"/>
                  <w:szCs w:val="20"/>
                </w:rPr>
                <w:delText>3.69</w:delText>
              </w:r>
            </w:del>
          </w:p>
        </w:tc>
        <w:tc>
          <w:tcPr>
            <w:tcW w:w="0" w:type="auto"/>
            <w:vAlign w:val="center"/>
            <w:hideMark/>
          </w:tcPr>
          <w:p w14:paraId="511FCEE1" w14:textId="7B52933C" w:rsidR="002F08CA" w:rsidRPr="002F08CA" w:rsidDel="002434FE" w:rsidRDefault="002F08CA" w:rsidP="002F08CA">
            <w:pPr>
              <w:jc w:val="center"/>
              <w:rPr>
                <w:del w:id="1740" w:author="Matthew McBee" w:date="2019-12-04T10:37:00Z"/>
                <w:rFonts w:ascii="-webkit-standard" w:hAnsi="-webkit-standard"/>
                <w:sz w:val="20"/>
                <w:szCs w:val="20"/>
              </w:rPr>
            </w:pPr>
            <w:del w:id="1741" w:author="Matthew McBee" w:date="2019-12-04T10:37:00Z">
              <w:r w:rsidRPr="002F08CA" w:rsidDel="002434FE">
                <w:rPr>
                  <w:rFonts w:ascii="-webkit-standard" w:hAnsi="-webkit-standard"/>
                  <w:sz w:val="20"/>
                  <w:szCs w:val="20"/>
                </w:rPr>
                <w:delText>3.14</w:delText>
              </w:r>
            </w:del>
          </w:p>
        </w:tc>
        <w:tc>
          <w:tcPr>
            <w:tcW w:w="0" w:type="auto"/>
            <w:vAlign w:val="center"/>
            <w:hideMark/>
          </w:tcPr>
          <w:p w14:paraId="4C507A29" w14:textId="2E599478" w:rsidR="002F08CA" w:rsidRPr="002F08CA" w:rsidDel="002434FE" w:rsidRDefault="002F08CA" w:rsidP="002F08CA">
            <w:pPr>
              <w:jc w:val="center"/>
              <w:rPr>
                <w:del w:id="1742" w:author="Matthew McBee" w:date="2019-12-04T10:37:00Z"/>
                <w:rFonts w:ascii="-webkit-standard" w:hAnsi="-webkit-standard"/>
                <w:sz w:val="20"/>
                <w:szCs w:val="20"/>
              </w:rPr>
            </w:pPr>
            <w:del w:id="1743" w:author="Matthew McBee" w:date="2019-12-04T10:37:00Z">
              <w:r w:rsidRPr="002F08CA" w:rsidDel="002434FE">
                <w:rPr>
                  <w:rFonts w:ascii="-webkit-standard" w:hAnsi="-webkit-standard"/>
                  <w:sz w:val="20"/>
                  <w:szCs w:val="20"/>
                </w:rPr>
                <w:delText>0.00</w:delText>
              </w:r>
            </w:del>
          </w:p>
        </w:tc>
        <w:tc>
          <w:tcPr>
            <w:tcW w:w="0" w:type="auto"/>
            <w:vAlign w:val="center"/>
            <w:hideMark/>
          </w:tcPr>
          <w:p w14:paraId="466B4A5D" w14:textId="783DCEE3" w:rsidR="002F08CA" w:rsidRPr="002F08CA" w:rsidDel="002434FE" w:rsidRDefault="002F08CA" w:rsidP="002F08CA">
            <w:pPr>
              <w:jc w:val="center"/>
              <w:rPr>
                <w:del w:id="1744" w:author="Matthew McBee" w:date="2019-12-04T10:37:00Z"/>
                <w:rFonts w:ascii="-webkit-standard" w:hAnsi="-webkit-standard"/>
                <w:sz w:val="20"/>
                <w:szCs w:val="20"/>
              </w:rPr>
            </w:pPr>
            <w:del w:id="1745" w:author="Matthew McBee" w:date="2019-12-04T10:37:00Z">
              <w:r w:rsidRPr="002F08CA" w:rsidDel="002434FE">
                <w:rPr>
                  <w:rFonts w:ascii="-webkit-standard" w:hAnsi="-webkit-standard"/>
                  <w:sz w:val="20"/>
                  <w:szCs w:val="20"/>
                </w:rPr>
                <w:delText>16.00</w:delText>
              </w:r>
            </w:del>
          </w:p>
        </w:tc>
      </w:tr>
      <w:tr w:rsidR="002F08CA" w:rsidRPr="002F08CA" w:rsidDel="002434FE" w14:paraId="4FF60E09" w14:textId="2D47BC48" w:rsidTr="002F08CA">
        <w:trPr>
          <w:tblCellSpacing w:w="15" w:type="dxa"/>
          <w:del w:id="1746" w:author="Matthew McBee" w:date="2019-12-04T10:37:00Z"/>
        </w:trPr>
        <w:tc>
          <w:tcPr>
            <w:tcW w:w="0" w:type="auto"/>
            <w:gridSpan w:val="6"/>
            <w:tcBorders>
              <w:bottom w:val="single" w:sz="6" w:space="0" w:color="000000"/>
            </w:tcBorders>
            <w:vAlign w:val="center"/>
            <w:hideMark/>
          </w:tcPr>
          <w:p w14:paraId="259493C7" w14:textId="2E59275C" w:rsidR="002F08CA" w:rsidRPr="002F08CA" w:rsidDel="002434FE" w:rsidRDefault="002F08CA" w:rsidP="002F08CA">
            <w:pPr>
              <w:jc w:val="center"/>
              <w:rPr>
                <w:del w:id="1747" w:author="Matthew McBee" w:date="2019-12-04T10:37:00Z"/>
                <w:rFonts w:ascii="-webkit-standard" w:hAnsi="-webkit-standard"/>
                <w:sz w:val="20"/>
                <w:szCs w:val="20"/>
              </w:rPr>
            </w:pPr>
          </w:p>
        </w:tc>
      </w:tr>
      <w:tr w:rsidR="002F08CA" w:rsidRPr="002F08CA" w:rsidDel="002434FE" w14:paraId="6FD38C00" w14:textId="3776B0B9" w:rsidTr="002F08CA">
        <w:trPr>
          <w:tblCellSpacing w:w="15" w:type="dxa"/>
          <w:del w:id="1748" w:author="Matthew McBee" w:date="2019-12-04T10:37:00Z"/>
        </w:trPr>
        <w:tc>
          <w:tcPr>
            <w:tcW w:w="0" w:type="auto"/>
            <w:gridSpan w:val="6"/>
            <w:vAlign w:val="center"/>
            <w:hideMark/>
          </w:tcPr>
          <w:p w14:paraId="2D8559D2" w14:textId="340ED10D" w:rsidR="002F08CA" w:rsidRPr="002F08CA" w:rsidDel="002434FE" w:rsidRDefault="002F08CA" w:rsidP="002F08CA">
            <w:pPr>
              <w:rPr>
                <w:del w:id="1749" w:author="Matthew McBee" w:date="2019-12-04T10:37:00Z"/>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t>Table 2</w:t>
      </w:r>
    </w:p>
    <w:p w14:paraId="10A6CC45" w14:textId="77777777" w:rsidR="004C75BC" w:rsidRDefault="004C75BC" w:rsidP="004C75BC">
      <w:r>
        <w:t>Marginal descriptive statistics for categorical variables</w:t>
      </w:r>
    </w:p>
    <w:p w14:paraId="64C7E904" w14:textId="60286521" w:rsidR="00854C26" w:rsidRDefault="00854C26" w:rsidP="00854C26">
      <w:pPr>
        <w:rPr>
          <w:ins w:id="1750" w:author="Matthew McBee" w:date="2019-12-04T10:37:00Z"/>
          <w:sz w:val="20"/>
          <w:szCs w:val="20"/>
        </w:rPr>
      </w:pPr>
    </w:p>
    <w:tbl>
      <w:tblPr>
        <w:tblW w:w="9040" w:type="dxa"/>
        <w:tblLook w:val="04A0" w:firstRow="1" w:lastRow="0" w:firstColumn="1" w:lastColumn="0" w:noHBand="0" w:noVBand="1"/>
      </w:tblPr>
      <w:tblGrid>
        <w:gridCol w:w="3700"/>
        <w:gridCol w:w="3140"/>
        <w:gridCol w:w="900"/>
        <w:gridCol w:w="1300"/>
        <w:tblGridChange w:id="1751">
          <w:tblGrid>
            <w:gridCol w:w="3700"/>
            <w:gridCol w:w="3050"/>
            <w:gridCol w:w="90"/>
            <w:gridCol w:w="900"/>
            <w:gridCol w:w="310"/>
            <w:gridCol w:w="990"/>
            <w:gridCol w:w="310"/>
          </w:tblGrid>
        </w:tblGridChange>
      </w:tblGrid>
      <w:tr w:rsidR="002434FE" w:rsidRPr="00BB280A" w14:paraId="1749F8AA" w14:textId="77777777" w:rsidTr="002434FE">
        <w:trPr>
          <w:trHeight w:val="380"/>
          <w:ins w:id="1752" w:author="Matthew McBee" w:date="2019-12-04T10:48:00Z"/>
        </w:trPr>
        <w:tc>
          <w:tcPr>
            <w:tcW w:w="3700" w:type="dxa"/>
            <w:tcBorders>
              <w:top w:val="single" w:sz="4" w:space="0" w:color="auto"/>
              <w:left w:val="nil"/>
              <w:bottom w:val="nil"/>
              <w:right w:val="nil"/>
            </w:tcBorders>
            <w:shd w:val="clear" w:color="auto" w:fill="auto"/>
            <w:noWrap/>
            <w:vAlign w:val="bottom"/>
            <w:hideMark/>
          </w:tcPr>
          <w:p w14:paraId="32F7CD92" w14:textId="77777777" w:rsidR="002434FE" w:rsidRPr="00BB280A" w:rsidRDefault="002434FE">
            <w:pPr>
              <w:rPr>
                <w:ins w:id="1753" w:author="Matthew McBee" w:date="2019-12-04T10:48:00Z"/>
                <w:color w:val="000000"/>
                <w:sz w:val="22"/>
                <w:szCs w:val="22"/>
                <w:rPrChange w:id="1754" w:author="Matthew McBee" w:date="2019-12-04T10:52:00Z">
                  <w:rPr>
                    <w:ins w:id="1755" w:author="Matthew McBee" w:date="2019-12-04T10:48:00Z"/>
                    <w:color w:val="000000"/>
                  </w:rPr>
                </w:rPrChange>
              </w:rPr>
            </w:pPr>
            <w:ins w:id="1756" w:author="Matthew McBee" w:date="2019-12-04T10:48:00Z">
              <w:r w:rsidRPr="00BB280A">
                <w:rPr>
                  <w:color w:val="000000"/>
                  <w:sz w:val="22"/>
                  <w:szCs w:val="22"/>
                  <w:rPrChange w:id="1757" w:author="Matthew McBee" w:date="2019-12-04T10:52:00Z">
                    <w:rPr>
                      <w:color w:val="000000"/>
                    </w:rPr>
                  </w:rPrChange>
                </w:rPr>
                <w:t>Variable</w:t>
              </w:r>
            </w:ins>
          </w:p>
        </w:tc>
        <w:tc>
          <w:tcPr>
            <w:tcW w:w="3140" w:type="dxa"/>
            <w:tcBorders>
              <w:top w:val="single" w:sz="4" w:space="0" w:color="auto"/>
              <w:left w:val="nil"/>
              <w:bottom w:val="nil"/>
              <w:right w:val="nil"/>
            </w:tcBorders>
            <w:shd w:val="clear" w:color="auto" w:fill="auto"/>
            <w:noWrap/>
            <w:vAlign w:val="bottom"/>
            <w:hideMark/>
          </w:tcPr>
          <w:p w14:paraId="67962DBB" w14:textId="77777777" w:rsidR="002434FE" w:rsidRPr="00BB280A" w:rsidRDefault="002434FE">
            <w:pPr>
              <w:rPr>
                <w:ins w:id="1758" w:author="Matthew McBee" w:date="2019-12-04T10:48:00Z"/>
                <w:color w:val="000000"/>
                <w:sz w:val="22"/>
                <w:szCs w:val="22"/>
                <w:rPrChange w:id="1759" w:author="Matthew McBee" w:date="2019-12-04T10:52:00Z">
                  <w:rPr>
                    <w:ins w:id="1760" w:author="Matthew McBee" w:date="2019-12-04T10:48:00Z"/>
                    <w:color w:val="000000"/>
                  </w:rPr>
                </w:rPrChange>
              </w:rPr>
            </w:pPr>
            <w:ins w:id="1761" w:author="Matthew McBee" w:date="2019-12-04T10:48:00Z">
              <w:r w:rsidRPr="00BB280A">
                <w:rPr>
                  <w:color w:val="000000"/>
                  <w:sz w:val="22"/>
                  <w:szCs w:val="22"/>
                  <w:rPrChange w:id="1762" w:author="Matthew McBee" w:date="2019-12-04T10:52:00Z">
                    <w:rPr>
                      <w:color w:val="000000"/>
                    </w:rPr>
                  </w:rPrChange>
                </w:rPr>
                <w:t>Value</w:t>
              </w:r>
            </w:ins>
          </w:p>
        </w:tc>
        <w:tc>
          <w:tcPr>
            <w:tcW w:w="900" w:type="dxa"/>
            <w:tcBorders>
              <w:top w:val="single" w:sz="4" w:space="0" w:color="auto"/>
              <w:left w:val="nil"/>
              <w:bottom w:val="nil"/>
              <w:right w:val="nil"/>
            </w:tcBorders>
            <w:shd w:val="clear" w:color="auto" w:fill="auto"/>
            <w:noWrap/>
            <w:vAlign w:val="bottom"/>
            <w:hideMark/>
          </w:tcPr>
          <w:p w14:paraId="07655B05" w14:textId="77777777" w:rsidR="002434FE" w:rsidRPr="00BB280A" w:rsidRDefault="002434FE">
            <w:pPr>
              <w:jc w:val="right"/>
              <w:rPr>
                <w:ins w:id="1763" w:author="Matthew McBee" w:date="2019-12-04T10:48:00Z"/>
                <w:color w:val="000000"/>
                <w:sz w:val="22"/>
                <w:szCs w:val="22"/>
                <w:rPrChange w:id="1764" w:author="Matthew McBee" w:date="2019-12-04T10:52:00Z">
                  <w:rPr>
                    <w:ins w:id="1765" w:author="Matthew McBee" w:date="2019-12-04T10:48:00Z"/>
                    <w:color w:val="000000"/>
                  </w:rPr>
                </w:rPrChange>
              </w:rPr>
            </w:pPr>
            <w:ins w:id="1766" w:author="Matthew McBee" w:date="2019-12-04T10:48:00Z">
              <w:r w:rsidRPr="00BB280A">
                <w:rPr>
                  <w:color w:val="000000"/>
                  <w:sz w:val="22"/>
                  <w:szCs w:val="22"/>
                  <w:rPrChange w:id="1767" w:author="Matthew McBee" w:date="2019-12-04T10:52:00Z">
                    <w:rPr>
                      <w:color w:val="000000"/>
                    </w:rPr>
                  </w:rPrChange>
                </w:rPr>
                <w:t>n</w:t>
              </w:r>
            </w:ins>
          </w:p>
        </w:tc>
        <w:tc>
          <w:tcPr>
            <w:tcW w:w="1300" w:type="dxa"/>
            <w:tcBorders>
              <w:top w:val="single" w:sz="4" w:space="0" w:color="auto"/>
              <w:left w:val="nil"/>
              <w:bottom w:val="nil"/>
              <w:right w:val="nil"/>
            </w:tcBorders>
            <w:shd w:val="clear" w:color="auto" w:fill="auto"/>
            <w:noWrap/>
            <w:vAlign w:val="bottom"/>
            <w:hideMark/>
          </w:tcPr>
          <w:p w14:paraId="56617A80" w14:textId="77777777" w:rsidR="002434FE" w:rsidRPr="00BB280A" w:rsidRDefault="002434FE">
            <w:pPr>
              <w:jc w:val="right"/>
              <w:rPr>
                <w:ins w:id="1768" w:author="Matthew McBee" w:date="2019-12-04T10:48:00Z"/>
                <w:color w:val="000000"/>
                <w:sz w:val="22"/>
                <w:szCs w:val="22"/>
                <w:rPrChange w:id="1769" w:author="Matthew McBee" w:date="2019-12-04T10:52:00Z">
                  <w:rPr>
                    <w:ins w:id="1770" w:author="Matthew McBee" w:date="2019-12-04T10:48:00Z"/>
                    <w:color w:val="000000"/>
                  </w:rPr>
                </w:rPrChange>
              </w:rPr>
            </w:pPr>
            <w:ins w:id="1771" w:author="Matthew McBee" w:date="2019-12-04T10:48:00Z">
              <w:r w:rsidRPr="00BB280A">
                <w:rPr>
                  <w:color w:val="000000"/>
                  <w:sz w:val="22"/>
                  <w:szCs w:val="22"/>
                  <w:rPrChange w:id="1772" w:author="Matthew McBee" w:date="2019-12-04T10:52:00Z">
                    <w:rPr>
                      <w:color w:val="000000"/>
                    </w:rPr>
                  </w:rPrChange>
                </w:rPr>
                <w:t>Percent</w:t>
              </w:r>
            </w:ins>
          </w:p>
        </w:tc>
      </w:tr>
      <w:tr w:rsidR="002434FE" w:rsidRPr="00BB280A" w14:paraId="14304E55" w14:textId="77777777" w:rsidTr="002434FE">
        <w:trPr>
          <w:trHeight w:val="140"/>
          <w:ins w:id="1773" w:author="Matthew McBee" w:date="2019-12-04T10:48:00Z"/>
        </w:trPr>
        <w:tc>
          <w:tcPr>
            <w:tcW w:w="3700" w:type="dxa"/>
            <w:tcBorders>
              <w:top w:val="nil"/>
              <w:left w:val="nil"/>
              <w:bottom w:val="single" w:sz="4" w:space="0" w:color="auto"/>
              <w:right w:val="nil"/>
            </w:tcBorders>
            <w:shd w:val="clear" w:color="auto" w:fill="auto"/>
            <w:noWrap/>
            <w:vAlign w:val="bottom"/>
            <w:hideMark/>
          </w:tcPr>
          <w:p w14:paraId="05EF3423" w14:textId="77777777" w:rsidR="002434FE" w:rsidRPr="00BB280A" w:rsidRDefault="002434FE">
            <w:pPr>
              <w:rPr>
                <w:ins w:id="1774" w:author="Matthew McBee" w:date="2019-12-04T10:48:00Z"/>
                <w:color w:val="000000"/>
                <w:sz w:val="22"/>
                <w:szCs w:val="22"/>
                <w:rPrChange w:id="1775" w:author="Matthew McBee" w:date="2019-12-04T10:52:00Z">
                  <w:rPr>
                    <w:ins w:id="1776" w:author="Matthew McBee" w:date="2019-12-04T10:48:00Z"/>
                    <w:color w:val="000000"/>
                  </w:rPr>
                </w:rPrChange>
              </w:rPr>
            </w:pPr>
            <w:ins w:id="1777" w:author="Matthew McBee" w:date="2019-12-04T10:48:00Z">
              <w:r w:rsidRPr="00BB280A">
                <w:rPr>
                  <w:color w:val="000000"/>
                  <w:sz w:val="22"/>
                  <w:szCs w:val="22"/>
                  <w:rPrChange w:id="1778"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
          <w:p w14:paraId="44AFCA0D" w14:textId="77777777" w:rsidR="002434FE" w:rsidRPr="00BB280A" w:rsidRDefault="002434FE">
            <w:pPr>
              <w:rPr>
                <w:ins w:id="1779" w:author="Matthew McBee" w:date="2019-12-04T10:48:00Z"/>
                <w:color w:val="000000"/>
                <w:sz w:val="22"/>
                <w:szCs w:val="22"/>
                <w:rPrChange w:id="1780" w:author="Matthew McBee" w:date="2019-12-04T10:52:00Z">
                  <w:rPr>
                    <w:ins w:id="1781" w:author="Matthew McBee" w:date="2019-12-04T10:48:00Z"/>
                    <w:color w:val="000000"/>
                  </w:rPr>
                </w:rPrChange>
              </w:rPr>
            </w:pPr>
            <w:ins w:id="1782" w:author="Matthew McBee" w:date="2019-12-04T10:48:00Z">
              <w:r w:rsidRPr="00BB280A">
                <w:rPr>
                  <w:color w:val="000000"/>
                  <w:sz w:val="22"/>
                  <w:szCs w:val="22"/>
                  <w:rPrChange w:id="1783"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
          <w:p w14:paraId="26E73C6D" w14:textId="77777777" w:rsidR="002434FE" w:rsidRPr="00BB280A" w:rsidRDefault="002434FE">
            <w:pPr>
              <w:rPr>
                <w:ins w:id="1784" w:author="Matthew McBee" w:date="2019-12-04T10:48:00Z"/>
                <w:color w:val="000000"/>
                <w:sz w:val="22"/>
                <w:szCs w:val="22"/>
                <w:rPrChange w:id="1785" w:author="Matthew McBee" w:date="2019-12-04T10:52:00Z">
                  <w:rPr>
                    <w:ins w:id="1786" w:author="Matthew McBee" w:date="2019-12-04T10:48:00Z"/>
                    <w:color w:val="000000"/>
                  </w:rPr>
                </w:rPrChange>
              </w:rPr>
            </w:pPr>
            <w:ins w:id="1787" w:author="Matthew McBee" w:date="2019-12-04T10:48:00Z">
              <w:r w:rsidRPr="00BB280A">
                <w:rPr>
                  <w:color w:val="000000"/>
                  <w:sz w:val="22"/>
                  <w:szCs w:val="22"/>
                  <w:rPrChange w:id="1788"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
          <w:p w14:paraId="1005E410" w14:textId="77777777" w:rsidR="002434FE" w:rsidRPr="00BB280A" w:rsidRDefault="002434FE">
            <w:pPr>
              <w:rPr>
                <w:ins w:id="1789" w:author="Matthew McBee" w:date="2019-12-04T10:48:00Z"/>
                <w:color w:val="000000"/>
                <w:sz w:val="22"/>
                <w:szCs w:val="22"/>
                <w:rPrChange w:id="1790" w:author="Matthew McBee" w:date="2019-12-04T10:52:00Z">
                  <w:rPr>
                    <w:ins w:id="1791" w:author="Matthew McBee" w:date="2019-12-04T10:48:00Z"/>
                    <w:color w:val="000000"/>
                  </w:rPr>
                </w:rPrChange>
              </w:rPr>
            </w:pPr>
            <w:ins w:id="1792" w:author="Matthew McBee" w:date="2019-12-04T10:48:00Z">
              <w:r w:rsidRPr="00BB280A">
                <w:rPr>
                  <w:color w:val="000000"/>
                  <w:sz w:val="22"/>
                  <w:szCs w:val="22"/>
                  <w:rPrChange w:id="1793" w:author="Matthew McBee" w:date="2019-12-04T10:52:00Z">
                    <w:rPr>
                      <w:color w:val="000000"/>
                    </w:rPr>
                  </w:rPrChange>
                </w:rPr>
                <w:t> </w:t>
              </w:r>
            </w:ins>
          </w:p>
        </w:tc>
      </w:tr>
      <w:tr w:rsidR="002434FE" w:rsidRPr="00BB280A" w14:paraId="789965FD" w14:textId="77777777" w:rsidTr="002434FE">
        <w:tblPrEx>
          <w:tblW w:w="9040" w:type="dxa"/>
          <w:tblPrExChange w:id="1794" w:author="Matthew McBee" w:date="2019-12-04T10:48:00Z">
            <w:tblPrEx>
              <w:tblW w:w="9350" w:type="dxa"/>
            </w:tblPrEx>
          </w:tblPrExChange>
        </w:tblPrEx>
        <w:trPr>
          <w:trHeight w:val="560"/>
          <w:ins w:id="1795" w:author="Matthew McBee" w:date="2019-12-04T10:48:00Z"/>
          <w:trPrChange w:id="1796" w:author="Matthew McBee" w:date="2019-12-04T10:48:00Z">
            <w:trPr>
              <w:trHeight w:val="560"/>
            </w:trPr>
          </w:trPrChange>
        </w:trPr>
        <w:tc>
          <w:tcPr>
            <w:tcW w:w="3700" w:type="dxa"/>
            <w:tcBorders>
              <w:top w:val="nil"/>
              <w:left w:val="nil"/>
              <w:bottom w:val="nil"/>
              <w:right w:val="nil"/>
            </w:tcBorders>
            <w:shd w:val="clear" w:color="auto" w:fill="auto"/>
            <w:noWrap/>
            <w:vAlign w:val="bottom"/>
            <w:hideMark/>
            <w:tcPrChange w:id="1797" w:author="Matthew McBee" w:date="2019-12-04T10:48:00Z">
              <w:tcPr>
                <w:tcW w:w="3700" w:type="dxa"/>
                <w:tcBorders>
                  <w:top w:val="nil"/>
                  <w:left w:val="nil"/>
                  <w:bottom w:val="nil"/>
                  <w:right w:val="nil"/>
                </w:tcBorders>
                <w:shd w:val="clear" w:color="auto" w:fill="auto"/>
                <w:noWrap/>
                <w:vAlign w:val="bottom"/>
                <w:hideMark/>
              </w:tcPr>
            </w:tcPrChange>
          </w:tcPr>
          <w:p w14:paraId="37E799ED" w14:textId="531D9493" w:rsidR="002434FE" w:rsidRPr="00BB280A" w:rsidRDefault="002434FE">
            <w:pPr>
              <w:rPr>
                <w:ins w:id="1798" w:author="Matthew McBee" w:date="2019-12-04T10:48:00Z"/>
                <w:color w:val="000000"/>
                <w:sz w:val="22"/>
                <w:szCs w:val="22"/>
                <w:rPrChange w:id="1799" w:author="Matthew McBee" w:date="2019-12-04T10:52:00Z">
                  <w:rPr>
                    <w:ins w:id="1800" w:author="Matthew McBee" w:date="2019-12-04T10:48:00Z"/>
                    <w:color w:val="000000"/>
                  </w:rPr>
                </w:rPrChange>
              </w:rPr>
            </w:pPr>
            <w:ins w:id="1801" w:author="Matthew McBee" w:date="2019-12-04T10:48:00Z">
              <w:r w:rsidRPr="00BB280A">
                <w:rPr>
                  <w:color w:val="000000"/>
                  <w:sz w:val="22"/>
                  <w:szCs w:val="22"/>
                  <w:rPrChange w:id="1802" w:author="Matthew McBee" w:date="2019-12-04T10:52:00Z">
                    <w:rPr>
                      <w:color w:val="000000"/>
                    </w:rPr>
                  </w:rPrChange>
                </w:rPr>
                <w:t>Maternal alcohol use in pregnancy</w:t>
              </w:r>
            </w:ins>
            <w:ins w:id="1803" w:author="Matthew McBee" w:date="2019-12-04T10:51:00Z">
              <w:r w:rsidR="00BB280A" w:rsidRPr="00BB280A">
                <w:rPr>
                  <w:color w:val="000000"/>
                  <w:sz w:val="22"/>
                  <w:szCs w:val="22"/>
                  <w:rPrChange w:id="1804" w:author="Matthew McBee" w:date="2019-12-04T10:52:00Z">
                    <w:rPr>
                      <w:color w:val="000000"/>
                    </w:rPr>
                  </w:rPrChange>
                </w:rPr>
                <w:t xml:space="preserve"> </w:t>
              </w:r>
            </w:ins>
          </w:p>
        </w:tc>
        <w:tc>
          <w:tcPr>
            <w:tcW w:w="3140" w:type="dxa"/>
            <w:tcBorders>
              <w:top w:val="nil"/>
              <w:left w:val="nil"/>
              <w:bottom w:val="nil"/>
              <w:right w:val="nil"/>
            </w:tcBorders>
            <w:shd w:val="clear" w:color="auto" w:fill="auto"/>
            <w:noWrap/>
            <w:vAlign w:val="bottom"/>
            <w:hideMark/>
            <w:tcPrChange w:id="1805" w:author="Matthew McBee" w:date="2019-12-04T10:48:00Z">
              <w:tcPr>
                <w:tcW w:w="3050" w:type="dxa"/>
                <w:tcBorders>
                  <w:top w:val="nil"/>
                  <w:left w:val="nil"/>
                  <w:bottom w:val="nil"/>
                  <w:right w:val="nil"/>
                </w:tcBorders>
                <w:shd w:val="clear" w:color="auto" w:fill="auto"/>
                <w:noWrap/>
                <w:vAlign w:val="bottom"/>
                <w:hideMark/>
              </w:tcPr>
            </w:tcPrChange>
          </w:tcPr>
          <w:p w14:paraId="4B08E586" w14:textId="77777777" w:rsidR="002434FE" w:rsidRPr="00BB280A" w:rsidRDefault="002434FE">
            <w:pPr>
              <w:rPr>
                <w:ins w:id="1806" w:author="Matthew McBee" w:date="2019-12-04T10:48:00Z"/>
                <w:color w:val="000000"/>
                <w:sz w:val="22"/>
                <w:szCs w:val="22"/>
                <w:rPrChange w:id="1807" w:author="Matthew McBee" w:date="2019-12-04T10:52:00Z">
                  <w:rPr>
                    <w:ins w:id="1808" w:author="Matthew McBee" w:date="2019-12-04T10:48:00Z"/>
                    <w:color w:val="000000"/>
                  </w:rPr>
                </w:rPrChange>
              </w:rPr>
            </w:pPr>
            <w:ins w:id="1809" w:author="Matthew McBee" w:date="2019-12-04T10:48:00Z">
              <w:r w:rsidRPr="00BB280A">
                <w:rPr>
                  <w:color w:val="000000"/>
                  <w:sz w:val="22"/>
                  <w:szCs w:val="22"/>
                  <w:rPrChange w:id="1810"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811" w:author="Matthew McBee" w:date="2019-12-04T10:48:00Z">
              <w:tcPr>
                <w:tcW w:w="1300" w:type="dxa"/>
                <w:gridSpan w:val="3"/>
                <w:tcBorders>
                  <w:top w:val="nil"/>
                  <w:left w:val="nil"/>
                  <w:bottom w:val="nil"/>
                  <w:right w:val="nil"/>
                </w:tcBorders>
                <w:shd w:val="clear" w:color="auto" w:fill="auto"/>
                <w:noWrap/>
                <w:vAlign w:val="bottom"/>
                <w:hideMark/>
              </w:tcPr>
            </w:tcPrChange>
          </w:tcPr>
          <w:p w14:paraId="2F5A2A03" w14:textId="77777777" w:rsidR="002434FE" w:rsidRPr="00BB280A" w:rsidRDefault="002434FE">
            <w:pPr>
              <w:jc w:val="right"/>
              <w:rPr>
                <w:ins w:id="1812" w:author="Matthew McBee" w:date="2019-12-04T10:48:00Z"/>
                <w:color w:val="000000"/>
                <w:sz w:val="22"/>
                <w:szCs w:val="22"/>
                <w:rPrChange w:id="1813" w:author="Matthew McBee" w:date="2019-12-04T10:52:00Z">
                  <w:rPr>
                    <w:ins w:id="1814" w:author="Matthew McBee" w:date="2019-12-04T10:48:00Z"/>
                    <w:color w:val="000000"/>
                  </w:rPr>
                </w:rPrChange>
              </w:rPr>
            </w:pPr>
            <w:ins w:id="1815" w:author="Matthew McBee" w:date="2019-12-04T10:48:00Z">
              <w:r w:rsidRPr="00BB280A">
                <w:rPr>
                  <w:color w:val="000000"/>
                  <w:sz w:val="22"/>
                  <w:szCs w:val="22"/>
                  <w:rPrChange w:id="1816" w:author="Matthew McBee" w:date="2019-12-04T10:52:00Z">
                    <w:rPr>
                      <w:color w:val="000000"/>
                    </w:rPr>
                  </w:rPrChange>
                </w:rPr>
                <w:t>1050</w:t>
              </w:r>
            </w:ins>
          </w:p>
        </w:tc>
        <w:tc>
          <w:tcPr>
            <w:tcW w:w="1300" w:type="dxa"/>
            <w:tcBorders>
              <w:top w:val="nil"/>
              <w:left w:val="nil"/>
              <w:bottom w:val="nil"/>
              <w:right w:val="nil"/>
            </w:tcBorders>
            <w:shd w:val="clear" w:color="auto" w:fill="auto"/>
            <w:noWrap/>
            <w:vAlign w:val="bottom"/>
            <w:hideMark/>
            <w:tcPrChange w:id="1817" w:author="Matthew McBee" w:date="2019-12-04T10:48:00Z">
              <w:tcPr>
                <w:tcW w:w="1300" w:type="dxa"/>
                <w:gridSpan w:val="2"/>
                <w:tcBorders>
                  <w:top w:val="nil"/>
                  <w:left w:val="nil"/>
                  <w:bottom w:val="nil"/>
                  <w:right w:val="nil"/>
                </w:tcBorders>
                <w:shd w:val="clear" w:color="auto" w:fill="auto"/>
                <w:noWrap/>
                <w:vAlign w:val="bottom"/>
                <w:hideMark/>
              </w:tcPr>
            </w:tcPrChange>
          </w:tcPr>
          <w:p w14:paraId="310A70E2" w14:textId="77777777" w:rsidR="002434FE" w:rsidRPr="00BB280A" w:rsidRDefault="002434FE">
            <w:pPr>
              <w:jc w:val="right"/>
              <w:rPr>
                <w:ins w:id="1818" w:author="Matthew McBee" w:date="2019-12-04T10:48:00Z"/>
                <w:color w:val="000000"/>
                <w:sz w:val="22"/>
                <w:szCs w:val="22"/>
                <w:rPrChange w:id="1819" w:author="Matthew McBee" w:date="2019-12-04T10:52:00Z">
                  <w:rPr>
                    <w:ins w:id="1820" w:author="Matthew McBee" w:date="2019-12-04T10:48:00Z"/>
                    <w:color w:val="000000"/>
                  </w:rPr>
                </w:rPrChange>
              </w:rPr>
            </w:pPr>
            <w:ins w:id="1821" w:author="Matthew McBee" w:date="2019-12-04T10:48:00Z">
              <w:r w:rsidRPr="00BB280A">
                <w:rPr>
                  <w:color w:val="000000"/>
                  <w:sz w:val="22"/>
                  <w:szCs w:val="22"/>
                  <w:rPrChange w:id="1822" w:author="Matthew McBee" w:date="2019-12-04T10:52:00Z">
                    <w:rPr>
                      <w:color w:val="000000"/>
                    </w:rPr>
                  </w:rPrChange>
                </w:rPr>
                <w:t>49.81%</w:t>
              </w:r>
            </w:ins>
          </w:p>
        </w:tc>
      </w:tr>
      <w:tr w:rsidR="002434FE" w:rsidRPr="00BB280A" w14:paraId="28215F8D" w14:textId="77777777" w:rsidTr="002434FE">
        <w:tblPrEx>
          <w:tblW w:w="9040" w:type="dxa"/>
          <w:tblPrExChange w:id="1823" w:author="Matthew McBee" w:date="2019-12-04T10:48:00Z">
            <w:tblPrEx>
              <w:tblW w:w="9350" w:type="dxa"/>
            </w:tblPrEx>
          </w:tblPrExChange>
        </w:tblPrEx>
        <w:trPr>
          <w:trHeight w:val="320"/>
          <w:ins w:id="1824" w:author="Matthew McBee" w:date="2019-12-04T10:48:00Z"/>
          <w:trPrChange w:id="182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26" w:author="Matthew McBee" w:date="2019-12-04T10:48:00Z">
              <w:tcPr>
                <w:tcW w:w="3700" w:type="dxa"/>
                <w:tcBorders>
                  <w:top w:val="nil"/>
                  <w:left w:val="nil"/>
                  <w:bottom w:val="nil"/>
                  <w:right w:val="nil"/>
                </w:tcBorders>
                <w:shd w:val="clear" w:color="auto" w:fill="auto"/>
                <w:noWrap/>
                <w:vAlign w:val="bottom"/>
                <w:hideMark/>
              </w:tcPr>
            </w:tcPrChange>
          </w:tcPr>
          <w:p w14:paraId="2FEA9D96" w14:textId="77777777" w:rsidR="002434FE" w:rsidRPr="00BB280A" w:rsidRDefault="002434FE">
            <w:pPr>
              <w:jc w:val="right"/>
              <w:rPr>
                <w:ins w:id="1827" w:author="Matthew McBee" w:date="2019-12-04T10:48:00Z"/>
                <w:color w:val="000000"/>
                <w:sz w:val="22"/>
                <w:szCs w:val="22"/>
                <w:rPrChange w:id="1828" w:author="Matthew McBee" w:date="2019-12-04T10:52:00Z">
                  <w:rPr>
                    <w:ins w:id="182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30" w:author="Matthew McBee" w:date="2019-12-04T10:48:00Z">
              <w:tcPr>
                <w:tcW w:w="3050" w:type="dxa"/>
                <w:tcBorders>
                  <w:top w:val="nil"/>
                  <w:left w:val="nil"/>
                  <w:bottom w:val="nil"/>
                  <w:right w:val="nil"/>
                </w:tcBorders>
                <w:shd w:val="clear" w:color="auto" w:fill="auto"/>
                <w:noWrap/>
                <w:vAlign w:val="bottom"/>
                <w:hideMark/>
              </w:tcPr>
            </w:tcPrChange>
          </w:tcPr>
          <w:p w14:paraId="56AC54F0" w14:textId="77777777" w:rsidR="002434FE" w:rsidRPr="00BB280A" w:rsidRDefault="002434FE">
            <w:pPr>
              <w:rPr>
                <w:ins w:id="1831" w:author="Matthew McBee" w:date="2019-12-04T10:48:00Z"/>
                <w:color w:val="000000"/>
                <w:sz w:val="22"/>
                <w:szCs w:val="22"/>
                <w:rPrChange w:id="1832" w:author="Matthew McBee" w:date="2019-12-04T10:52:00Z">
                  <w:rPr>
                    <w:ins w:id="1833" w:author="Matthew McBee" w:date="2019-12-04T10:48:00Z"/>
                    <w:color w:val="000000"/>
                  </w:rPr>
                </w:rPrChange>
              </w:rPr>
            </w:pPr>
            <w:ins w:id="1834" w:author="Matthew McBee" w:date="2019-12-04T10:48:00Z">
              <w:r w:rsidRPr="00BB280A">
                <w:rPr>
                  <w:color w:val="000000"/>
                  <w:sz w:val="22"/>
                  <w:szCs w:val="22"/>
                  <w:rPrChange w:id="1835"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836" w:author="Matthew McBee" w:date="2019-12-04T10:48:00Z">
              <w:tcPr>
                <w:tcW w:w="1300" w:type="dxa"/>
                <w:gridSpan w:val="3"/>
                <w:tcBorders>
                  <w:top w:val="nil"/>
                  <w:left w:val="nil"/>
                  <w:bottom w:val="nil"/>
                  <w:right w:val="nil"/>
                </w:tcBorders>
                <w:shd w:val="clear" w:color="auto" w:fill="auto"/>
                <w:noWrap/>
                <w:vAlign w:val="bottom"/>
                <w:hideMark/>
              </w:tcPr>
            </w:tcPrChange>
          </w:tcPr>
          <w:p w14:paraId="2C436609" w14:textId="77777777" w:rsidR="002434FE" w:rsidRPr="00BB280A" w:rsidRDefault="002434FE">
            <w:pPr>
              <w:jc w:val="right"/>
              <w:rPr>
                <w:ins w:id="1837" w:author="Matthew McBee" w:date="2019-12-04T10:48:00Z"/>
                <w:color w:val="000000"/>
                <w:sz w:val="22"/>
                <w:szCs w:val="22"/>
                <w:rPrChange w:id="1838" w:author="Matthew McBee" w:date="2019-12-04T10:52:00Z">
                  <w:rPr>
                    <w:ins w:id="1839" w:author="Matthew McBee" w:date="2019-12-04T10:48:00Z"/>
                    <w:color w:val="000000"/>
                  </w:rPr>
                </w:rPrChange>
              </w:rPr>
            </w:pPr>
            <w:ins w:id="1840" w:author="Matthew McBee" w:date="2019-12-04T10:48:00Z">
              <w:r w:rsidRPr="00BB280A">
                <w:rPr>
                  <w:color w:val="000000"/>
                  <w:sz w:val="22"/>
                  <w:szCs w:val="22"/>
                  <w:rPrChange w:id="1841" w:author="Matthew McBee" w:date="2019-12-04T10:52:00Z">
                    <w:rPr>
                      <w:color w:val="000000"/>
                    </w:rPr>
                  </w:rPrChange>
                </w:rPr>
                <w:t>932</w:t>
              </w:r>
            </w:ins>
          </w:p>
        </w:tc>
        <w:tc>
          <w:tcPr>
            <w:tcW w:w="1300" w:type="dxa"/>
            <w:tcBorders>
              <w:top w:val="nil"/>
              <w:left w:val="nil"/>
              <w:bottom w:val="nil"/>
              <w:right w:val="nil"/>
            </w:tcBorders>
            <w:shd w:val="clear" w:color="auto" w:fill="auto"/>
            <w:noWrap/>
            <w:vAlign w:val="bottom"/>
            <w:hideMark/>
            <w:tcPrChange w:id="1842" w:author="Matthew McBee" w:date="2019-12-04T10:48:00Z">
              <w:tcPr>
                <w:tcW w:w="1300" w:type="dxa"/>
                <w:gridSpan w:val="2"/>
                <w:tcBorders>
                  <w:top w:val="nil"/>
                  <w:left w:val="nil"/>
                  <w:bottom w:val="nil"/>
                  <w:right w:val="nil"/>
                </w:tcBorders>
                <w:shd w:val="clear" w:color="auto" w:fill="auto"/>
                <w:noWrap/>
                <w:vAlign w:val="bottom"/>
                <w:hideMark/>
              </w:tcPr>
            </w:tcPrChange>
          </w:tcPr>
          <w:p w14:paraId="30AE41DC" w14:textId="77777777" w:rsidR="002434FE" w:rsidRPr="00BB280A" w:rsidRDefault="002434FE">
            <w:pPr>
              <w:jc w:val="right"/>
              <w:rPr>
                <w:ins w:id="1843" w:author="Matthew McBee" w:date="2019-12-04T10:48:00Z"/>
                <w:color w:val="000000"/>
                <w:sz w:val="22"/>
                <w:szCs w:val="22"/>
                <w:rPrChange w:id="1844" w:author="Matthew McBee" w:date="2019-12-04T10:52:00Z">
                  <w:rPr>
                    <w:ins w:id="1845" w:author="Matthew McBee" w:date="2019-12-04T10:48:00Z"/>
                    <w:color w:val="000000"/>
                  </w:rPr>
                </w:rPrChange>
              </w:rPr>
            </w:pPr>
            <w:ins w:id="1846" w:author="Matthew McBee" w:date="2019-12-04T10:48:00Z">
              <w:r w:rsidRPr="00BB280A">
                <w:rPr>
                  <w:color w:val="000000"/>
                  <w:sz w:val="22"/>
                  <w:szCs w:val="22"/>
                  <w:rPrChange w:id="1847" w:author="Matthew McBee" w:date="2019-12-04T10:52:00Z">
                    <w:rPr>
                      <w:color w:val="000000"/>
                    </w:rPr>
                  </w:rPrChange>
                </w:rPr>
                <w:t>44.21%</w:t>
              </w:r>
            </w:ins>
          </w:p>
        </w:tc>
      </w:tr>
      <w:tr w:rsidR="002434FE" w:rsidRPr="00BB280A" w14:paraId="7419A586" w14:textId="77777777" w:rsidTr="002434FE">
        <w:tblPrEx>
          <w:tblW w:w="9040" w:type="dxa"/>
          <w:tblPrExChange w:id="1848" w:author="Matthew McBee" w:date="2019-12-04T10:48:00Z">
            <w:tblPrEx>
              <w:tblW w:w="9350" w:type="dxa"/>
            </w:tblPrEx>
          </w:tblPrExChange>
        </w:tblPrEx>
        <w:trPr>
          <w:trHeight w:val="320"/>
          <w:ins w:id="1849" w:author="Matthew McBee" w:date="2019-12-04T10:48:00Z"/>
          <w:trPrChange w:id="185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51" w:author="Matthew McBee" w:date="2019-12-04T10:48:00Z">
              <w:tcPr>
                <w:tcW w:w="3700" w:type="dxa"/>
                <w:tcBorders>
                  <w:top w:val="nil"/>
                  <w:left w:val="nil"/>
                  <w:bottom w:val="nil"/>
                  <w:right w:val="nil"/>
                </w:tcBorders>
                <w:shd w:val="clear" w:color="auto" w:fill="auto"/>
                <w:noWrap/>
                <w:vAlign w:val="bottom"/>
                <w:hideMark/>
              </w:tcPr>
            </w:tcPrChange>
          </w:tcPr>
          <w:p w14:paraId="235B7AC4" w14:textId="77777777" w:rsidR="002434FE" w:rsidRPr="00BB280A" w:rsidRDefault="002434FE">
            <w:pPr>
              <w:jc w:val="right"/>
              <w:rPr>
                <w:ins w:id="1852" w:author="Matthew McBee" w:date="2019-12-04T10:48:00Z"/>
                <w:color w:val="000000"/>
                <w:sz w:val="22"/>
                <w:szCs w:val="22"/>
                <w:rPrChange w:id="1853" w:author="Matthew McBee" w:date="2019-12-04T10:52:00Z">
                  <w:rPr>
                    <w:ins w:id="185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55" w:author="Matthew McBee" w:date="2019-12-04T10:48:00Z">
              <w:tcPr>
                <w:tcW w:w="3050" w:type="dxa"/>
                <w:tcBorders>
                  <w:top w:val="nil"/>
                  <w:left w:val="nil"/>
                  <w:bottom w:val="nil"/>
                  <w:right w:val="nil"/>
                </w:tcBorders>
                <w:shd w:val="clear" w:color="auto" w:fill="auto"/>
                <w:noWrap/>
                <w:vAlign w:val="bottom"/>
                <w:hideMark/>
              </w:tcPr>
            </w:tcPrChange>
          </w:tcPr>
          <w:p w14:paraId="0781832E" w14:textId="68AA01F7" w:rsidR="002434FE" w:rsidRPr="00BB280A" w:rsidRDefault="00BB280A">
            <w:pPr>
              <w:rPr>
                <w:ins w:id="1856" w:author="Matthew McBee" w:date="2019-12-04T10:48:00Z"/>
                <w:color w:val="000000"/>
                <w:sz w:val="22"/>
                <w:szCs w:val="22"/>
                <w:rPrChange w:id="1857" w:author="Matthew McBee" w:date="2019-12-04T10:52:00Z">
                  <w:rPr>
                    <w:ins w:id="1858" w:author="Matthew McBee" w:date="2019-12-04T10:48:00Z"/>
                    <w:color w:val="000000"/>
                  </w:rPr>
                </w:rPrChange>
              </w:rPr>
            </w:pPr>
            <w:ins w:id="1859"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860" w:author="Matthew McBee" w:date="2019-12-04T10:48:00Z">
              <w:tcPr>
                <w:tcW w:w="1300" w:type="dxa"/>
                <w:gridSpan w:val="3"/>
                <w:tcBorders>
                  <w:top w:val="nil"/>
                  <w:left w:val="nil"/>
                  <w:bottom w:val="nil"/>
                  <w:right w:val="nil"/>
                </w:tcBorders>
                <w:shd w:val="clear" w:color="auto" w:fill="auto"/>
                <w:noWrap/>
                <w:vAlign w:val="bottom"/>
                <w:hideMark/>
              </w:tcPr>
            </w:tcPrChange>
          </w:tcPr>
          <w:p w14:paraId="0E922440" w14:textId="77777777" w:rsidR="002434FE" w:rsidRPr="00BB280A" w:rsidRDefault="002434FE">
            <w:pPr>
              <w:jc w:val="right"/>
              <w:rPr>
                <w:ins w:id="1861" w:author="Matthew McBee" w:date="2019-12-04T10:48:00Z"/>
                <w:color w:val="000000"/>
                <w:sz w:val="22"/>
                <w:szCs w:val="22"/>
                <w:rPrChange w:id="1862" w:author="Matthew McBee" w:date="2019-12-04T10:52:00Z">
                  <w:rPr>
                    <w:ins w:id="1863" w:author="Matthew McBee" w:date="2019-12-04T10:48:00Z"/>
                    <w:color w:val="000000"/>
                  </w:rPr>
                </w:rPrChange>
              </w:rPr>
            </w:pPr>
            <w:ins w:id="1864" w:author="Matthew McBee" w:date="2019-12-04T10:48:00Z">
              <w:r w:rsidRPr="00BB280A">
                <w:rPr>
                  <w:color w:val="000000"/>
                  <w:sz w:val="22"/>
                  <w:szCs w:val="22"/>
                  <w:rPrChange w:id="1865" w:author="Matthew McBee" w:date="2019-12-04T10:52:00Z">
                    <w:rPr>
                      <w:color w:val="000000"/>
                    </w:rPr>
                  </w:rPrChange>
                </w:rPr>
                <w:t>126</w:t>
              </w:r>
            </w:ins>
          </w:p>
        </w:tc>
        <w:tc>
          <w:tcPr>
            <w:tcW w:w="1300" w:type="dxa"/>
            <w:tcBorders>
              <w:top w:val="nil"/>
              <w:left w:val="nil"/>
              <w:bottom w:val="nil"/>
              <w:right w:val="nil"/>
            </w:tcBorders>
            <w:shd w:val="clear" w:color="auto" w:fill="auto"/>
            <w:noWrap/>
            <w:vAlign w:val="bottom"/>
            <w:hideMark/>
            <w:tcPrChange w:id="1866" w:author="Matthew McBee" w:date="2019-12-04T10:48:00Z">
              <w:tcPr>
                <w:tcW w:w="1300" w:type="dxa"/>
                <w:gridSpan w:val="2"/>
                <w:tcBorders>
                  <w:top w:val="nil"/>
                  <w:left w:val="nil"/>
                  <w:bottom w:val="nil"/>
                  <w:right w:val="nil"/>
                </w:tcBorders>
                <w:shd w:val="clear" w:color="auto" w:fill="auto"/>
                <w:noWrap/>
                <w:vAlign w:val="bottom"/>
                <w:hideMark/>
              </w:tcPr>
            </w:tcPrChange>
          </w:tcPr>
          <w:p w14:paraId="178568FE" w14:textId="77777777" w:rsidR="002434FE" w:rsidRPr="00BB280A" w:rsidRDefault="002434FE">
            <w:pPr>
              <w:jc w:val="right"/>
              <w:rPr>
                <w:ins w:id="1867" w:author="Matthew McBee" w:date="2019-12-04T10:48:00Z"/>
                <w:color w:val="000000"/>
                <w:sz w:val="22"/>
                <w:szCs w:val="22"/>
                <w:rPrChange w:id="1868" w:author="Matthew McBee" w:date="2019-12-04T10:52:00Z">
                  <w:rPr>
                    <w:ins w:id="1869" w:author="Matthew McBee" w:date="2019-12-04T10:48:00Z"/>
                    <w:color w:val="000000"/>
                  </w:rPr>
                </w:rPrChange>
              </w:rPr>
            </w:pPr>
            <w:ins w:id="1870" w:author="Matthew McBee" w:date="2019-12-04T10:48:00Z">
              <w:r w:rsidRPr="00BB280A">
                <w:rPr>
                  <w:color w:val="000000"/>
                  <w:sz w:val="22"/>
                  <w:szCs w:val="22"/>
                  <w:rPrChange w:id="1871" w:author="Matthew McBee" w:date="2019-12-04T10:52:00Z">
                    <w:rPr>
                      <w:color w:val="000000"/>
                    </w:rPr>
                  </w:rPrChange>
                </w:rPr>
                <w:t>5.98%</w:t>
              </w:r>
            </w:ins>
          </w:p>
        </w:tc>
      </w:tr>
      <w:tr w:rsidR="002434FE" w:rsidRPr="00BB280A" w14:paraId="2825DDFA" w14:textId="77777777" w:rsidTr="002434FE">
        <w:tblPrEx>
          <w:tblW w:w="9040" w:type="dxa"/>
          <w:tblPrExChange w:id="1872" w:author="Matthew McBee" w:date="2019-12-04T10:48:00Z">
            <w:tblPrEx>
              <w:tblW w:w="9350" w:type="dxa"/>
            </w:tblPrEx>
          </w:tblPrExChange>
        </w:tblPrEx>
        <w:trPr>
          <w:trHeight w:val="320"/>
          <w:ins w:id="1873" w:author="Matthew McBee" w:date="2019-12-04T10:48:00Z"/>
          <w:trPrChange w:id="187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75" w:author="Matthew McBee" w:date="2019-12-04T10:48:00Z">
              <w:tcPr>
                <w:tcW w:w="3700" w:type="dxa"/>
                <w:tcBorders>
                  <w:top w:val="nil"/>
                  <w:left w:val="nil"/>
                  <w:bottom w:val="nil"/>
                  <w:right w:val="nil"/>
                </w:tcBorders>
                <w:shd w:val="clear" w:color="auto" w:fill="auto"/>
                <w:noWrap/>
                <w:vAlign w:val="bottom"/>
                <w:hideMark/>
              </w:tcPr>
            </w:tcPrChange>
          </w:tcPr>
          <w:p w14:paraId="16EFE9F0" w14:textId="77777777" w:rsidR="002434FE" w:rsidRPr="00BB280A" w:rsidRDefault="002434FE">
            <w:pPr>
              <w:jc w:val="right"/>
              <w:rPr>
                <w:ins w:id="1876" w:author="Matthew McBee" w:date="2019-12-04T10:48:00Z"/>
                <w:color w:val="000000"/>
                <w:sz w:val="22"/>
                <w:szCs w:val="22"/>
                <w:rPrChange w:id="1877" w:author="Matthew McBee" w:date="2019-12-04T10:52:00Z">
                  <w:rPr>
                    <w:ins w:id="187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79" w:author="Matthew McBee" w:date="2019-12-04T10:48:00Z">
              <w:tcPr>
                <w:tcW w:w="3050" w:type="dxa"/>
                <w:tcBorders>
                  <w:top w:val="nil"/>
                  <w:left w:val="nil"/>
                  <w:bottom w:val="nil"/>
                  <w:right w:val="nil"/>
                </w:tcBorders>
                <w:shd w:val="clear" w:color="auto" w:fill="auto"/>
                <w:noWrap/>
                <w:vAlign w:val="bottom"/>
                <w:hideMark/>
              </w:tcPr>
            </w:tcPrChange>
          </w:tcPr>
          <w:p w14:paraId="0CEE512A" w14:textId="77777777" w:rsidR="002434FE" w:rsidRPr="00BB280A" w:rsidRDefault="002434FE">
            <w:pPr>
              <w:rPr>
                <w:ins w:id="1880" w:author="Matthew McBee" w:date="2019-12-04T10:48:00Z"/>
                <w:sz w:val="22"/>
                <w:szCs w:val="22"/>
                <w:rPrChange w:id="1881" w:author="Matthew McBee" w:date="2019-12-04T10:52:00Z">
                  <w:rPr>
                    <w:ins w:id="188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83" w:author="Matthew McBee" w:date="2019-12-04T10:48:00Z">
              <w:tcPr>
                <w:tcW w:w="1300" w:type="dxa"/>
                <w:gridSpan w:val="3"/>
                <w:tcBorders>
                  <w:top w:val="nil"/>
                  <w:left w:val="nil"/>
                  <w:bottom w:val="nil"/>
                  <w:right w:val="nil"/>
                </w:tcBorders>
                <w:shd w:val="clear" w:color="auto" w:fill="auto"/>
                <w:noWrap/>
                <w:vAlign w:val="bottom"/>
                <w:hideMark/>
              </w:tcPr>
            </w:tcPrChange>
          </w:tcPr>
          <w:p w14:paraId="2DAC7BD8" w14:textId="77777777" w:rsidR="002434FE" w:rsidRPr="00BB280A" w:rsidRDefault="002434FE">
            <w:pPr>
              <w:rPr>
                <w:ins w:id="1884" w:author="Matthew McBee" w:date="2019-12-04T10:48:00Z"/>
                <w:sz w:val="22"/>
                <w:szCs w:val="22"/>
                <w:rPrChange w:id="1885" w:author="Matthew McBee" w:date="2019-12-04T10:52:00Z">
                  <w:rPr>
                    <w:ins w:id="188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87" w:author="Matthew McBee" w:date="2019-12-04T10:48:00Z">
              <w:tcPr>
                <w:tcW w:w="1300" w:type="dxa"/>
                <w:gridSpan w:val="2"/>
                <w:tcBorders>
                  <w:top w:val="nil"/>
                  <w:left w:val="nil"/>
                  <w:bottom w:val="nil"/>
                  <w:right w:val="nil"/>
                </w:tcBorders>
                <w:shd w:val="clear" w:color="auto" w:fill="auto"/>
                <w:noWrap/>
                <w:vAlign w:val="bottom"/>
                <w:hideMark/>
              </w:tcPr>
            </w:tcPrChange>
          </w:tcPr>
          <w:p w14:paraId="4D17E12A" w14:textId="77777777" w:rsidR="002434FE" w:rsidRPr="00BB280A" w:rsidRDefault="002434FE">
            <w:pPr>
              <w:rPr>
                <w:ins w:id="1888" w:author="Matthew McBee" w:date="2019-12-04T10:48:00Z"/>
                <w:sz w:val="22"/>
                <w:szCs w:val="22"/>
                <w:rPrChange w:id="1889" w:author="Matthew McBee" w:date="2019-12-04T10:52:00Z">
                  <w:rPr>
                    <w:ins w:id="1890" w:author="Matthew McBee" w:date="2019-12-04T10:48:00Z"/>
                    <w:sz w:val="20"/>
                    <w:szCs w:val="20"/>
                  </w:rPr>
                </w:rPrChange>
              </w:rPr>
            </w:pPr>
          </w:p>
        </w:tc>
      </w:tr>
      <w:tr w:rsidR="002434FE" w:rsidRPr="00BB280A" w14:paraId="1816B716" w14:textId="77777777" w:rsidTr="002434FE">
        <w:trPr>
          <w:trHeight w:val="320"/>
          <w:ins w:id="1891" w:author="Matthew McBee" w:date="2019-12-04T10:48:00Z"/>
        </w:trPr>
        <w:tc>
          <w:tcPr>
            <w:tcW w:w="3700" w:type="dxa"/>
            <w:vMerge w:val="restart"/>
            <w:tcBorders>
              <w:top w:val="nil"/>
              <w:left w:val="nil"/>
              <w:bottom w:val="nil"/>
              <w:right w:val="nil"/>
            </w:tcBorders>
            <w:shd w:val="clear" w:color="auto" w:fill="auto"/>
            <w:vAlign w:val="bottom"/>
            <w:hideMark/>
          </w:tcPr>
          <w:p w14:paraId="4FC191DE" w14:textId="77777777" w:rsidR="002434FE" w:rsidRPr="00BB280A" w:rsidRDefault="002434FE">
            <w:pPr>
              <w:rPr>
                <w:ins w:id="1892" w:author="Matthew McBee" w:date="2019-12-04T10:48:00Z"/>
                <w:color w:val="000000"/>
                <w:sz w:val="22"/>
                <w:szCs w:val="22"/>
                <w:rPrChange w:id="1893" w:author="Matthew McBee" w:date="2019-12-04T10:52:00Z">
                  <w:rPr>
                    <w:ins w:id="1894" w:author="Matthew McBee" w:date="2019-12-04T10:48:00Z"/>
                    <w:color w:val="000000"/>
                  </w:rPr>
                </w:rPrChange>
              </w:rPr>
            </w:pPr>
            <w:ins w:id="1895" w:author="Matthew McBee" w:date="2019-12-04T10:48:00Z">
              <w:r w:rsidRPr="00BB280A">
                <w:rPr>
                  <w:color w:val="000000"/>
                  <w:sz w:val="22"/>
                  <w:szCs w:val="22"/>
                  <w:rPrChange w:id="1896" w:author="Matthew McBee" w:date="2019-12-04T10:52:00Z">
                    <w:rPr>
                      <w:color w:val="000000"/>
                    </w:rPr>
                  </w:rPrChange>
                </w:rPr>
                <w:t>Cohort (interview wave when attention was assessed)</w:t>
              </w:r>
            </w:ins>
          </w:p>
        </w:tc>
        <w:tc>
          <w:tcPr>
            <w:tcW w:w="3140" w:type="dxa"/>
            <w:tcBorders>
              <w:top w:val="nil"/>
              <w:left w:val="nil"/>
              <w:bottom w:val="nil"/>
              <w:right w:val="nil"/>
            </w:tcBorders>
            <w:shd w:val="clear" w:color="auto" w:fill="auto"/>
            <w:noWrap/>
            <w:vAlign w:val="bottom"/>
            <w:hideMark/>
          </w:tcPr>
          <w:p w14:paraId="5005C784" w14:textId="77777777" w:rsidR="002434FE" w:rsidRPr="00BB280A" w:rsidRDefault="002434FE">
            <w:pPr>
              <w:rPr>
                <w:ins w:id="1897" w:author="Matthew McBee" w:date="2019-12-04T10:48:00Z"/>
                <w:color w:val="000000"/>
                <w:sz w:val="22"/>
                <w:szCs w:val="22"/>
                <w:rPrChange w:id="1898" w:author="Matthew McBee" w:date="2019-12-04T10:52:00Z">
                  <w:rPr>
                    <w:ins w:id="1899" w:author="Matthew McBee" w:date="2019-12-04T10:48:00Z"/>
                    <w:color w:val="000000"/>
                  </w:rPr>
                </w:rPrChange>
              </w:rPr>
            </w:pPr>
            <w:ins w:id="1900" w:author="Matthew McBee" w:date="2019-12-04T10:48:00Z">
              <w:r w:rsidRPr="00BB280A">
                <w:rPr>
                  <w:color w:val="000000"/>
                  <w:sz w:val="22"/>
                  <w:szCs w:val="22"/>
                  <w:rPrChange w:id="1901" w:author="Matthew McBee" w:date="2019-12-04T10:52:00Z">
                    <w:rPr>
                      <w:color w:val="000000"/>
                    </w:rPr>
                  </w:rPrChange>
                </w:rPr>
                <w:t>1996</w:t>
              </w:r>
            </w:ins>
          </w:p>
        </w:tc>
        <w:tc>
          <w:tcPr>
            <w:tcW w:w="900" w:type="dxa"/>
            <w:tcBorders>
              <w:top w:val="nil"/>
              <w:left w:val="nil"/>
              <w:bottom w:val="nil"/>
              <w:right w:val="nil"/>
            </w:tcBorders>
            <w:shd w:val="clear" w:color="auto" w:fill="auto"/>
            <w:noWrap/>
            <w:vAlign w:val="bottom"/>
            <w:hideMark/>
          </w:tcPr>
          <w:p w14:paraId="08C3F2F1" w14:textId="77777777" w:rsidR="002434FE" w:rsidRPr="00BB280A" w:rsidRDefault="002434FE">
            <w:pPr>
              <w:jc w:val="right"/>
              <w:rPr>
                <w:ins w:id="1902" w:author="Matthew McBee" w:date="2019-12-04T10:48:00Z"/>
                <w:color w:val="000000"/>
                <w:sz w:val="22"/>
                <w:szCs w:val="22"/>
                <w:rPrChange w:id="1903" w:author="Matthew McBee" w:date="2019-12-04T10:52:00Z">
                  <w:rPr>
                    <w:ins w:id="1904" w:author="Matthew McBee" w:date="2019-12-04T10:48:00Z"/>
                    <w:color w:val="000000"/>
                  </w:rPr>
                </w:rPrChange>
              </w:rPr>
            </w:pPr>
            <w:ins w:id="1905" w:author="Matthew McBee" w:date="2019-12-04T10:48:00Z">
              <w:r w:rsidRPr="00BB280A">
                <w:rPr>
                  <w:color w:val="000000"/>
                  <w:sz w:val="22"/>
                  <w:szCs w:val="22"/>
                  <w:rPrChange w:id="1906" w:author="Matthew McBee" w:date="2019-12-04T10:52:00Z">
                    <w:rPr>
                      <w:color w:val="000000"/>
                    </w:rPr>
                  </w:rPrChange>
                </w:rPr>
                <w:t>829</w:t>
              </w:r>
            </w:ins>
          </w:p>
        </w:tc>
        <w:tc>
          <w:tcPr>
            <w:tcW w:w="1300" w:type="dxa"/>
            <w:tcBorders>
              <w:top w:val="nil"/>
              <w:left w:val="nil"/>
              <w:bottom w:val="nil"/>
              <w:right w:val="nil"/>
            </w:tcBorders>
            <w:shd w:val="clear" w:color="auto" w:fill="auto"/>
            <w:noWrap/>
            <w:vAlign w:val="bottom"/>
            <w:hideMark/>
          </w:tcPr>
          <w:p w14:paraId="604BAED0" w14:textId="77777777" w:rsidR="002434FE" w:rsidRPr="00BB280A" w:rsidRDefault="002434FE">
            <w:pPr>
              <w:jc w:val="right"/>
              <w:rPr>
                <w:ins w:id="1907" w:author="Matthew McBee" w:date="2019-12-04T10:48:00Z"/>
                <w:color w:val="000000"/>
                <w:sz w:val="22"/>
                <w:szCs w:val="22"/>
                <w:rPrChange w:id="1908" w:author="Matthew McBee" w:date="2019-12-04T10:52:00Z">
                  <w:rPr>
                    <w:ins w:id="1909" w:author="Matthew McBee" w:date="2019-12-04T10:48:00Z"/>
                    <w:color w:val="000000"/>
                  </w:rPr>
                </w:rPrChange>
              </w:rPr>
            </w:pPr>
            <w:ins w:id="1910" w:author="Matthew McBee" w:date="2019-12-04T10:48:00Z">
              <w:r w:rsidRPr="00BB280A">
                <w:rPr>
                  <w:color w:val="000000"/>
                  <w:sz w:val="22"/>
                  <w:szCs w:val="22"/>
                  <w:rPrChange w:id="1911" w:author="Matthew McBee" w:date="2019-12-04T10:52:00Z">
                    <w:rPr>
                      <w:color w:val="000000"/>
                    </w:rPr>
                  </w:rPrChange>
                </w:rPr>
                <w:t>39.33%</w:t>
              </w:r>
            </w:ins>
          </w:p>
        </w:tc>
      </w:tr>
      <w:tr w:rsidR="002434FE" w:rsidRPr="00BB280A" w14:paraId="7B9AA2C0" w14:textId="77777777" w:rsidTr="002434FE">
        <w:tblPrEx>
          <w:tblW w:w="9040" w:type="dxa"/>
          <w:tblPrExChange w:id="1912" w:author="Matthew McBee" w:date="2019-12-04T10:48:00Z">
            <w:tblPrEx>
              <w:tblW w:w="9350" w:type="dxa"/>
            </w:tblPrEx>
          </w:tblPrExChange>
        </w:tblPrEx>
        <w:trPr>
          <w:trHeight w:val="320"/>
          <w:ins w:id="1913" w:author="Matthew McBee" w:date="2019-12-04T10:48:00Z"/>
          <w:trPrChange w:id="1914" w:author="Matthew McBee" w:date="2019-12-04T10:48:00Z">
            <w:trPr>
              <w:trHeight w:val="320"/>
            </w:trPr>
          </w:trPrChange>
        </w:trPr>
        <w:tc>
          <w:tcPr>
            <w:tcW w:w="3700" w:type="dxa"/>
            <w:vMerge/>
            <w:tcBorders>
              <w:top w:val="nil"/>
              <w:left w:val="nil"/>
              <w:bottom w:val="nil"/>
              <w:right w:val="nil"/>
            </w:tcBorders>
            <w:vAlign w:val="center"/>
            <w:hideMark/>
            <w:tcPrChange w:id="1915" w:author="Matthew McBee" w:date="2019-12-04T10:48:00Z">
              <w:tcPr>
                <w:tcW w:w="3700" w:type="dxa"/>
                <w:vMerge/>
                <w:tcBorders>
                  <w:top w:val="nil"/>
                  <w:left w:val="nil"/>
                  <w:bottom w:val="nil"/>
                  <w:right w:val="nil"/>
                </w:tcBorders>
                <w:vAlign w:val="center"/>
                <w:hideMark/>
              </w:tcPr>
            </w:tcPrChange>
          </w:tcPr>
          <w:p w14:paraId="50C22431" w14:textId="77777777" w:rsidR="002434FE" w:rsidRPr="00BB280A" w:rsidRDefault="002434FE">
            <w:pPr>
              <w:rPr>
                <w:ins w:id="1916" w:author="Matthew McBee" w:date="2019-12-04T10:48:00Z"/>
                <w:color w:val="000000"/>
                <w:sz w:val="22"/>
                <w:szCs w:val="22"/>
                <w:rPrChange w:id="1917" w:author="Matthew McBee" w:date="2019-12-04T10:52:00Z">
                  <w:rPr>
                    <w:ins w:id="191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19" w:author="Matthew McBee" w:date="2019-12-04T10:48:00Z">
              <w:tcPr>
                <w:tcW w:w="3050" w:type="dxa"/>
                <w:tcBorders>
                  <w:top w:val="nil"/>
                  <w:left w:val="nil"/>
                  <w:bottom w:val="nil"/>
                  <w:right w:val="nil"/>
                </w:tcBorders>
                <w:shd w:val="clear" w:color="auto" w:fill="auto"/>
                <w:noWrap/>
                <w:vAlign w:val="bottom"/>
                <w:hideMark/>
              </w:tcPr>
            </w:tcPrChange>
          </w:tcPr>
          <w:p w14:paraId="42F349B0" w14:textId="77777777" w:rsidR="002434FE" w:rsidRPr="00BB280A" w:rsidRDefault="002434FE">
            <w:pPr>
              <w:rPr>
                <w:ins w:id="1920" w:author="Matthew McBee" w:date="2019-12-04T10:48:00Z"/>
                <w:color w:val="000000"/>
                <w:sz w:val="22"/>
                <w:szCs w:val="22"/>
                <w:rPrChange w:id="1921" w:author="Matthew McBee" w:date="2019-12-04T10:52:00Z">
                  <w:rPr>
                    <w:ins w:id="1922" w:author="Matthew McBee" w:date="2019-12-04T10:48:00Z"/>
                    <w:color w:val="000000"/>
                  </w:rPr>
                </w:rPrChange>
              </w:rPr>
            </w:pPr>
            <w:ins w:id="1923" w:author="Matthew McBee" w:date="2019-12-04T10:48:00Z">
              <w:r w:rsidRPr="00BB280A">
                <w:rPr>
                  <w:color w:val="000000"/>
                  <w:sz w:val="22"/>
                  <w:szCs w:val="22"/>
                  <w:rPrChange w:id="1924" w:author="Matthew McBee" w:date="2019-12-04T10:52:00Z">
                    <w:rPr>
                      <w:color w:val="000000"/>
                    </w:rPr>
                  </w:rPrChange>
                </w:rPr>
                <w:t>1998</w:t>
              </w:r>
            </w:ins>
          </w:p>
        </w:tc>
        <w:tc>
          <w:tcPr>
            <w:tcW w:w="900" w:type="dxa"/>
            <w:tcBorders>
              <w:top w:val="nil"/>
              <w:left w:val="nil"/>
              <w:bottom w:val="nil"/>
              <w:right w:val="nil"/>
            </w:tcBorders>
            <w:shd w:val="clear" w:color="auto" w:fill="auto"/>
            <w:noWrap/>
            <w:vAlign w:val="bottom"/>
            <w:hideMark/>
            <w:tcPrChange w:id="1925" w:author="Matthew McBee" w:date="2019-12-04T10:48:00Z">
              <w:tcPr>
                <w:tcW w:w="1300" w:type="dxa"/>
                <w:gridSpan w:val="3"/>
                <w:tcBorders>
                  <w:top w:val="nil"/>
                  <w:left w:val="nil"/>
                  <w:bottom w:val="nil"/>
                  <w:right w:val="nil"/>
                </w:tcBorders>
                <w:shd w:val="clear" w:color="auto" w:fill="auto"/>
                <w:noWrap/>
                <w:vAlign w:val="bottom"/>
                <w:hideMark/>
              </w:tcPr>
            </w:tcPrChange>
          </w:tcPr>
          <w:p w14:paraId="0A5EAF45" w14:textId="77777777" w:rsidR="002434FE" w:rsidRPr="00BB280A" w:rsidRDefault="002434FE">
            <w:pPr>
              <w:jc w:val="right"/>
              <w:rPr>
                <w:ins w:id="1926" w:author="Matthew McBee" w:date="2019-12-04T10:48:00Z"/>
                <w:color w:val="000000"/>
                <w:sz w:val="22"/>
                <w:szCs w:val="22"/>
                <w:rPrChange w:id="1927" w:author="Matthew McBee" w:date="2019-12-04T10:52:00Z">
                  <w:rPr>
                    <w:ins w:id="1928" w:author="Matthew McBee" w:date="2019-12-04T10:48:00Z"/>
                    <w:color w:val="000000"/>
                  </w:rPr>
                </w:rPrChange>
              </w:rPr>
            </w:pPr>
            <w:ins w:id="1929" w:author="Matthew McBee" w:date="2019-12-04T10:48:00Z">
              <w:r w:rsidRPr="00BB280A">
                <w:rPr>
                  <w:color w:val="000000"/>
                  <w:sz w:val="22"/>
                  <w:szCs w:val="22"/>
                  <w:rPrChange w:id="1930" w:author="Matthew McBee" w:date="2019-12-04T10:52:00Z">
                    <w:rPr>
                      <w:color w:val="000000"/>
                    </w:rPr>
                  </w:rPrChange>
                </w:rPr>
                <w:t>796</w:t>
              </w:r>
            </w:ins>
          </w:p>
        </w:tc>
        <w:tc>
          <w:tcPr>
            <w:tcW w:w="1300" w:type="dxa"/>
            <w:tcBorders>
              <w:top w:val="nil"/>
              <w:left w:val="nil"/>
              <w:bottom w:val="nil"/>
              <w:right w:val="nil"/>
            </w:tcBorders>
            <w:shd w:val="clear" w:color="auto" w:fill="auto"/>
            <w:noWrap/>
            <w:vAlign w:val="bottom"/>
            <w:hideMark/>
            <w:tcPrChange w:id="1931" w:author="Matthew McBee" w:date="2019-12-04T10:48:00Z">
              <w:tcPr>
                <w:tcW w:w="1300" w:type="dxa"/>
                <w:gridSpan w:val="2"/>
                <w:tcBorders>
                  <w:top w:val="nil"/>
                  <w:left w:val="nil"/>
                  <w:bottom w:val="nil"/>
                  <w:right w:val="nil"/>
                </w:tcBorders>
                <w:shd w:val="clear" w:color="auto" w:fill="auto"/>
                <w:noWrap/>
                <w:vAlign w:val="bottom"/>
                <w:hideMark/>
              </w:tcPr>
            </w:tcPrChange>
          </w:tcPr>
          <w:p w14:paraId="6D76A4BC" w14:textId="77777777" w:rsidR="002434FE" w:rsidRPr="00BB280A" w:rsidRDefault="002434FE">
            <w:pPr>
              <w:jc w:val="right"/>
              <w:rPr>
                <w:ins w:id="1932" w:author="Matthew McBee" w:date="2019-12-04T10:48:00Z"/>
                <w:color w:val="000000"/>
                <w:sz w:val="22"/>
                <w:szCs w:val="22"/>
                <w:rPrChange w:id="1933" w:author="Matthew McBee" w:date="2019-12-04T10:52:00Z">
                  <w:rPr>
                    <w:ins w:id="1934" w:author="Matthew McBee" w:date="2019-12-04T10:48:00Z"/>
                    <w:color w:val="000000"/>
                  </w:rPr>
                </w:rPrChange>
              </w:rPr>
            </w:pPr>
            <w:ins w:id="1935" w:author="Matthew McBee" w:date="2019-12-04T10:48:00Z">
              <w:r w:rsidRPr="00BB280A">
                <w:rPr>
                  <w:color w:val="000000"/>
                  <w:sz w:val="22"/>
                  <w:szCs w:val="22"/>
                  <w:rPrChange w:id="1936" w:author="Matthew McBee" w:date="2019-12-04T10:52:00Z">
                    <w:rPr>
                      <w:color w:val="000000"/>
                    </w:rPr>
                  </w:rPrChange>
                </w:rPr>
                <w:t>37.76%</w:t>
              </w:r>
            </w:ins>
          </w:p>
        </w:tc>
      </w:tr>
      <w:tr w:rsidR="002434FE" w:rsidRPr="00BB280A" w14:paraId="003CD27C" w14:textId="77777777" w:rsidTr="002434FE">
        <w:tblPrEx>
          <w:tblW w:w="9040" w:type="dxa"/>
          <w:tblPrExChange w:id="1937" w:author="Matthew McBee" w:date="2019-12-04T10:48:00Z">
            <w:tblPrEx>
              <w:tblW w:w="9350" w:type="dxa"/>
            </w:tblPrEx>
          </w:tblPrExChange>
        </w:tblPrEx>
        <w:trPr>
          <w:trHeight w:val="320"/>
          <w:ins w:id="1938" w:author="Matthew McBee" w:date="2019-12-04T10:48:00Z"/>
          <w:trPrChange w:id="193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40" w:author="Matthew McBee" w:date="2019-12-04T10:48:00Z">
              <w:tcPr>
                <w:tcW w:w="3700" w:type="dxa"/>
                <w:tcBorders>
                  <w:top w:val="nil"/>
                  <w:left w:val="nil"/>
                  <w:bottom w:val="nil"/>
                  <w:right w:val="nil"/>
                </w:tcBorders>
                <w:shd w:val="clear" w:color="auto" w:fill="auto"/>
                <w:noWrap/>
                <w:vAlign w:val="bottom"/>
                <w:hideMark/>
              </w:tcPr>
            </w:tcPrChange>
          </w:tcPr>
          <w:p w14:paraId="766293A9" w14:textId="77777777" w:rsidR="002434FE" w:rsidRPr="00BB280A" w:rsidRDefault="002434FE">
            <w:pPr>
              <w:jc w:val="right"/>
              <w:rPr>
                <w:ins w:id="1941" w:author="Matthew McBee" w:date="2019-12-04T10:48:00Z"/>
                <w:color w:val="000000"/>
                <w:sz w:val="22"/>
                <w:szCs w:val="22"/>
                <w:rPrChange w:id="1942" w:author="Matthew McBee" w:date="2019-12-04T10:52:00Z">
                  <w:rPr>
                    <w:ins w:id="194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44" w:author="Matthew McBee" w:date="2019-12-04T10:48:00Z">
              <w:tcPr>
                <w:tcW w:w="3050" w:type="dxa"/>
                <w:tcBorders>
                  <w:top w:val="nil"/>
                  <w:left w:val="nil"/>
                  <w:bottom w:val="nil"/>
                  <w:right w:val="nil"/>
                </w:tcBorders>
                <w:shd w:val="clear" w:color="auto" w:fill="auto"/>
                <w:noWrap/>
                <w:vAlign w:val="bottom"/>
                <w:hideMark/>
              </w:tcPr>
            </w:tcPrChange>
          </w:tcPr>
          <w:p w14:paraId="3EC7BA99" w14:textId="77777777" w:rsidR="002434FE" w:rsidRPr="00BB280A" w:rsidRDefault="002434FE">
            <w:pPr>
              <w:rPr>
                <w:ins w:id="1945" w:author="Matthew McBee" w:date="2019-12-04T10:48:00Z"/>
                <w:color w:val="000000"/>
                <w:sz w:val="22"/>
                <w:szCs w:val="22"/>
                <w:rPrChange w:id="1946" w:author="Matthew McBee" w:date="2019-12-04T10:52:00Z">
                  <w:rPr>
                    <w:ins w:id="1947" w:author="Matthew McBee" w:date="2019-12-04T10:48:00Z"/>
                    <w:color w:val="000000"/>
                  </w:rPr>
                </w:rPrChange>
              </w:rPr>
            </w:pPr>
            <w:ins w:id="1948" w:author="Matthew McBee" w:date="2019-12-04T10:48:00Z">
              <w:r w:rsidRPr="00BB280A">
                <w:rPr>
                  <w:color w:val="000000"/>
                  <w:sz w:val="22"/>
                  <w:szCs w:val="22"/>
                  <w:rPrChange w:id="1949" w:author="Matthew McBee" w:date="2019-12-04T10:52:00Z">
                    <w:rPr>
                      <w:color w:val="000000"/>
                    </w:rPr>
                  </w:rPrChange>
                </w:rPr>
                <w:t>2000</w:t>
              </w:r>
            </w:ins>
          </w:p>
        </w:tc>
        <w:tc>
          <w:tcPr>
            <w:tcW w:w="900" w:type="dxa"/>
            <w:tcBorders>
              <w:top w:val="nil"/>
              <w:left w:val="nil"/>
              <w:bottom w:val="nil"/>
              <w:right w:val="nil"/>
            </w:tcBorders>
            <w:shd w:val="clear" w:color="auto" w:fill="auto"/>
            <w:noWrap/>
            <w:vAlign w:val="bottom"/>
            <w:hideMark/>
            <w:tcPrChange w:id="1950" w:author="Matthew McBee" w:date="2019-12-04T10:48:00Z">
              <w:tcPr>
                <w:tcW w:w="1300" w:type="dxa"/>
                <w:gridSpan w:val="3"/>
                <w:tcBorders>
                  <w:top w:val="nil"/>
                  <w:left w:val="nil"/>
                  <w:bottom w:val="nil"/>
                  <w:right w:val="nil"/>
                </w:tcBorders>
                <w:shd w:val="clear" w:color="auto" w:fill="auto"/>
                <w:noWrap/>
                <w:vAlign w:val="bottom"/>
                <w:hideMark/>
              </w:tcPr>
            </w:tcPrChange>
          </w:tcPr>
          <w:p w14:paraId="0F4E5155" w14:textId="77777777" w:rsidR="002434FE" w:rsidRPr="00BB280A" w:rsidRDefault="002434FE">
            <w:pPr>
              <w:jc w:val="right"/>
              <w:rPr>
                <w:ins w:id="1951" w:author="Matthew McBee" w:date="2019-12-04T10:48:00Z"/>
                <w:color w:val="000000"/>
                <w:sz w:val="22"/>
                <w:szCs w:val="22"/>
                <w:rPrChange w:id="1952" w:author="Matthew McBee" w:date="2019-12-04T10:52:00Z">
                  <w:rPr>
                    <w:ins w:id="1953" w:author="Matthew McBee" w:date="2019-12-04T10:48:00Z"/>
                    <w:color w:val="000000"/>
                  </w:rPr>
                </w:rPrChange>
              </w:rPr>
            </w:pPr>
            <w:ins w:id="1954" w:author="Matthew McBee" w:date="2019-12-04T10:48:00Z">
              <w:r w:rsidRPr="00BB280A">
                <w:rPr>
                  <w:color w:val="000000"/>
                  <w:sz w:val="22"/>
                  <w:szCs w:val="22"/>
                  <w:rPrChange w:id="1955" w:author="Matthew McBee" w:date="2019-12-04T10:52:00Z">
                    <w:rPr>
                      <w:color w:val="000000"/>
                    </w:rPr>
                  </w:rPrChange>
                </w:rPr>
                <w:t>483</w:t>
              </w:r>
            </w:ins>
          </w:p>
        </w:tc>
        <w:tc>
          <w:tcPr>
            <w:tcW w:w="1300" w:type="dxa"/>
            <w:tcBorders>
              <w:top w:val="nil"/>
              <w:left w:val="nil"/>
              <w:bottom w:val="nil"/>
              <w:right w:val="nil"/>
            </w:tcBorders>
            <w:shd w:val="clear" w:color="auto" w:fill="auto"/>
            <w:noWrap/>
            <w:vAlign w:val="bottom"/>
            <w:hideMark/>
            <w:tcPrChange w:id="1956" w:author="Matthew McBee" w:date="2019-12-04T10:48:00Z">
              <w:tcPr>
                <w:tcW w:w="1300" w:type="dxa"/>
                <w:gridSpan w:val="2"/>
                <w:tcBorders>
                  <w:top w:val="nil"/>
                  <w:left w:val="nil"/>
                  <w:bottom w:val="nil"/>
                  <w:right w:val="nil"/>
                </w:tcBorders>
                <w:shd w:val="clear" w:color="auto" w:fill="auto"/>
                <w:noWrap/>
                <w:vAlign w:val="bottom"/>
                <w:hideMark/>
              </w:tcPr>
            </w:tcPrChange>
          </w:tcPr>
          <w:p w14:paraId="4A92E3E0" w14:textId="77777777" w:rsidR="002434FE" w:rsidRPr="00BB280A" w:rsidRDefault="002434FE">
            <w:pPr>
              <w:jc w:val="right"/>
              <w:rPr>
                <w:ins w:id="1957" w:author="Matthew McBee" w:date="2019-12-04T10:48:00Z"/>
                <w:color w:val="000000"/>
                <w:sz w:val="22"/>
                <w:szCs w:val="22"/>
                <w:rPrChange w:id="1958" w:author="Matthew McBee" w:date="2019-12-04T10:52:00Z">
                  <w:rPr>
                    <w:ins w:id="1959" w:author="Matthew McBee" w:date="2019-12-04T10:48:00Z"/>
                    <w:color w:val="000000"/>
                  </w:rPr>
                </w:rPrChange>
              </w:rPr>
            </w:pPr>
            <w:ins w:id="1960" w:author="Matthew McBee" w:date="2019-12-04T10:48:00Z">
              <w:r w:rsidRPr="00BB280A">
                <w:rPr>
                  <w:color w:val="000000"/>
                  <w:sz w:val="22"/>
                  <w:szCs w:val="22"/>
                  <w:rPrChange w:id="1961" w:author="Matthew McBee" w:date="2019-12-04T10:52:00Z">
                    <w:rPr>
                      <w:color w:val="000000"/>
                    </w:rPr>
                  </w:rPrChange>
                </w:rPr>
                <w:t>22.91%</w:t>
              </w:r>
            </w:ins>
          </w:p>
        </w:tc>
      </w:tr>
      <w:tr w:rsidR="002434FE" w:rsidRPr="00BB280A" w14:paraId="55284E94" w14:textId="77777777" w:rsidTr="002434FE">
        <w:tblPrEx>
          <w:tblW w:w="9040" w:type="dxa"/>
          <w:tblPrExChange w:id="1962" w:author="Matthew McBee" w:date="2019-12-04T10:48:00Z">
            <w:tblPrEx>
              <w:tblW w:w="9350" w:type="dxa"/>
            </w:tblPrEx>
          </w:tblPrExChange>
        </w:tblPrEx>
        <w:trPr>
          <w:trHeight w:val="320"/>
          <w:ins w:id="1963" w:author="Matthew McBee" w:date="2019-12-04T10:48:00Z"/>
          <w:trPrChange w:id="196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65" w:author="Matthew McBee" w:date="2019-12-04T10:48:00Z">
              <w:tcPr>
                <w:tcW w:w="3700" w:type="dxa"/>
                <w:tcBorders>
                  <w:top w:val="nil"/>
                  <w:left w:val="nil"/>
                  <w:bottom w:val="nil"/>
                  <w:right w:val="nil"/>
                </w:tcBorders>
                <w:shd w:val="clear" w:color="auto" w:fill="auto"/>
                <w:noWrap/>
                <w:vAlign w:val="bottom"/>
                <w:hideMark/>
              </w:tcPr>
            </w:tcPrChange>
          </w:tcPr>
          <w:p w14:paraId="386384D0" w14:textId="77777777" w:rsidR="002434FE" w:rsidRPr="00BB280A" w:rsidRDefault="002434FE">
            <w:pPr>
              <w:jc w:val="right"/>
              <w:rPr>
                <w:ins w:id="1966" w:author="Matthew McBee" w:date="2019-12-04T10:48:00Z"/>
                <w:color w:val="000000"/>
                <w:sz w:val="22"/>
                <w:szCs w:val="22"/>
                <w:rPrChange w:id="1967" w:author="Matthew McBee" w:date="2019-12-04T10:52:00Z">
                  <w:rPr>
                    <w:ins w:id="196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69" w:author="Matthew McBee" w:date="2019-12-04T10:48:00Z">
              <w:tcPr>
                <w:tcW w:w="3050" w:type="dxa"/>
                <w:tcBorders>
                  <w:top w:val="nil"/>
                  <w:left w:val="nil"/>
                  <w:bottom w:val="nil"/>
                  <w:right w:val="nil"/>
                </w:tcBorders>
                <w:shd w:val="clear" w:color="auto" w:fill="auto"/>
                <w:noWrap/>
                <w:vAlign w:val="bottom"/>
                <w:hideMark/>
              </w:tcPr>
            </w:tcPrChange>
          </w:tcPr>
          <w:p w14:paraId="5CEAE805" w14:textId="77777777" w:rsidR="002434FE" w:rsidRPr="00BB280A" w:rsidRDefault="002434FE">
            <w:pPr>
              <w:rPr>
                <w:ins w:id="1970" w:author="Matthew McBee" w:date="2019-12-04T10:48:00Z"/>
                <w:sz w:val="22"/>
                <w:szCs w:val="22"/>
                <w:rPrChange w:id="1971" w:author="Matthew McBee" w:date="2019-12-04T10:52:00Z">
                  <w:rPr>
                    <w:ins w:id="197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973" w:author="Matthew McBee" w:date="2019-12-04T10:48:00Z">
              <w:tcPr>
                <w:tcW w:w="1300" w:type="dxa"/>
                <w:gridSpan w:val="3"/>
                <w:tcBorders>
                  <w:top w:val="nil"/>
                  <w:left w:val="nil"/>
                  <w:bottom w:val="nil"/>
                  <w:right w:val="nil"/>
                </w:tcBorders>
                <w:shd w:val="clear" w:color="auto" w:fill="auto"/>
                <w:noWrap/>
                <w:vAlign w:val="bottom"/>
                <w:hideMark/>
              </w:tcPr>
            </w:tcPrChange>
          </w:tcPr>
          <w:p w14:paraId="3AD3E27B" w14:textId="77777777" w:rsidR="002434FE" w:rsidRPr="00BB280A" w:rsidRDefault="002434FE">
            <w:pPr>
              <w:rPr>
                <w:ins w:id="1974" w:author="Matthew McBee" w:date="2019-12-04T10:48:00Z"/>
                <w:sz w:val="22"/>
                <w:szCs w:val="22"/>
                <w:rPrChange w:id="1975" w:author="Matthew McBee" w:date="2019-12-04T10:52:00Z">
                  <w:rPr>
                    <w:ins w:id="197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977" w:author="Matthew McBee" w:date="2019-12-04T10:48:00Z">
              <w:tcPr>
                <w:tcW w:w="1300" w:type="dxa"/>
                <w:gridSpan w:val="2"/>
                <w:tcBorders>
                  <w:top w:val="nil"/>
                  <w:left w:val="nil"/>
                  <w:bottom w:val="nil"/>
                  <w:right w:val="nil"/>
                </w:tcBorders>
                <w:shd w:val="clear" w:color="auto" w:fill="auto"/>
                <w:noWrap/>
                <w:vAlign w:val="bottom"/>
                <w:hideMark/>
              </w:tcPr>
            </w:tcPrChange>
          </w:tcPr>
          <w:p w14:paraId="6DA45A47" w14:textId="77777777" w:rsidR="002434FE" w:rsidRPr="00BB280A" w:rsidRDefault="002434FE">
            <w:pPr>
              <w:rPr>
                <w:ins w:id="1978" w:author="Matthew McBee" w:date="2019-12-04T10:48:00Z"/>
                <w:sz w:val="22"/>
                <w:szCs w:val="22"/>
                <w:rPrChange w:id="1979" w:author="Matthew McBee" w:date="2019-12-04T10:52:00Z">
                  <w:rPr>
                    <w:ins w:id="1980" w:author="Matthew McBee" w:date="2019-12-04T10:48:00Z"/>
                    <w:sz w:val="20"/>
                    <w:szCs w:val="20"/>
                  </w:rPr>
                </w:rPrChange>
              </w:rPr>
            </w:pPr>
          </w:p>
        </w:tc>
      </w:tr>
      <w:tr w:rsidR="002434FE" w:rsidRPr="00BB280A" w14:paraId="05A3D637" w14:textId="77777777" w:rsidTr="002434FE">
        <w:tblPrEx>
          <w:tblW w:w="9040" w:type="dxa"/>
          <w:tblPrExChange w:id="1981" w:author="Matthew McBee" w:date="2019-12-04T10:48:00Z">
            <w:tblPrEx>
              <w:tblW w:w="9350" w:type="dxa"/>
            </w:tblPrEx>
          </w:tblPrExChange>
        </w:tblPrEx>
        <w:trPr>
          <w:trHeight w:val="320"/>
          <w:ins w:id="1982" w:author="Matthew McBee" w:date="2019-12-04T10:48:00Z"/>
          <w:trPrChange w:id="198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84" w:author="Matthew McBee" w:date="2019-12-04T10:48:00Z">
              <w:tcPr>
                <w:tcW w:w="3700" w:type="dxa"/>
                <w:tcBorders>
                  <w:top w:val="nil"/>
                  <w:left w:val="nil"/>
                  <w:bottom w:val="nil"/>
                  <w:right w:val="nil"/>
                </w:tcBorders>
                <w:shd w:val="clear" w:color="auto" w:fill="auto"/>
                <w:noWrap/>
                <w:vAlign w:val="bottom"/>
                <w:hideMark/>
              </w:tcPr>
            </w:tcPrChange>
          </w:tcPr>
          <w:p w14:paraId="065B561E" w14:textId="77777777" w:rsidR="002434FE" w:rsidRPr="00BB280A" w:rsidRDefault="002434FE">
            <w:pPr>
              <w:rPr>
                <w:ins w:id="1985" w:author="Matthew McBee" w:date="2019-12-04T10:48:00Z"/>
                <w:color w:val="000000"/>
                <w:sz w:val="22"/>
                <w:szCs w:val="22"/>
                <w:rPrChange w:id="1986" w:author="Matthew McBee" w:date="2019-12-04T10:52:00Z">
                  <w:rPr>
                    <w:ins w:id="1987" w:author="Matthew McBee" w:date="2019-12-04T10:48:00Z"/>
                    <w:color w:val="000000"/>
                  </w:rPr>
                </w:rPrChange>
              </w:rPr>
            </w:pPr>
            <w:ins w:id="1988" w:author="Matthew McBee" w:date="2019-12-04T10:48:00Z">
              <w:r w:rsidRPr="00BB280A">
                <w:rPr>
                  <w:color w:val="000000"/>
                  <w:sz w:val="22"/>
                  <w:szCs w:val="22"/>
                  <w:rPrChange w:id="1989" w:author="Matthew McBee" w:date="2019-12-04T10:52:00Z">
                    <w:rPr>
                      <w:color w:val="000000"/>
                    </w:rPr>
                  </w:rPrChange>
                </w:rPr>
                <w:t>Father absent from household</w:t>
              </w:r>
            </w:ins>
          </w:p>
        </w:tc>
        <w:tc>
          <w:tcPr>
            <w:tcW w:w="3140" w:type="dxa"/>
            <w:tcBorders>
              <w:top w:val="nil"/>
              <w:left w:val="nil"/>
              <w:bottom w:val="nil"/>
              <w:right w:val="nil"/>
            </w:tcBorders>
            <w:shd w:val="clear" w:color="auto" w:fill="auto"/>
            <w:noWrap/>
            <w:vAlign w:val="bottom"/>
            <w:hideMark/>
            <w:tcPrChange w:id="1990" w:author="Matthew McBee" w:date="2019-12-04T10:48:00Z">
              <w:tcPr>
                <w:tcW w:w="3050" w:type="dxa"/>
                <w:tcBorders>
                  <w:top w:val="nil"/>
                  <w:left w:val="nil"/>
                  <w:bottom w:val="nil"/>
                  <w:right w:val="nil"/>
                </w:tcBorders>
                <w:shd w:val="clear" w:color="auto" w:fill="auto"/>
                <w:noWrap/>
                <w:vAlign w:val="bottom"/>
                <w:hideMark/>
              </w:tcPr>
            </w:tcPrChange>
          </w:tcPr>
          <w:p w14:paraId="790361E9" w14:textId="77777777" w:rsidR="002434FE" w:rsidRPr="00BB280A" w:rsidRDefault="002434FE">
            <w:pPr>
              <w:rPr>
                <w:ins w:id="1991" w:author="Matthew McBee" w:date="2019-12-04T10:48:00Z"/>
                <w:color w:val="000000"/>
                <w:sz w:val="22"/>
                <w:szCs w:val="22"/>
                <w:rPrChange w:id="1992" w:author="Matthew McBee" w:date="2019-12-04T10:52:00Z">
                  <w:rPr>
                    <w:ins w:id="1993" w:author="Matthew McBee" w:date="2019-12-04T10:48:00Z"/>
                    <w:color w:val="000000"/>
                  </w:rPr>
                </w:rPrChange>
              </w:rPr>
            </w:pPr>
            <w:ins w:id="1994" w:author="Matthew McBee" w:date="2019-12-04T10:48:00Z">
              <w:r w:rsidRPr="00BB280A">
                <w:rPr>
                  <w:color w:val="000000"/>
                  <w:sz w:val="22"/>
                  <w:szCs w:val="22"/>
                  <w:rPrChange w:id="1995"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996" w:author="Matthew McBee" w:date="2019-12-04T10:48:00Z">
              <w:tcPr>
                <w:tcW w:w="1300" w:type="dxa"/>
                <w:gridSpan w:val="3"/>
                <w:tcBorders>
                  <w:top w:val="nil"/>
                  <w:left w:val="nil"/>
                  <w:bottom w:val="nil"/>
                  <w:right w:val="nil"/>
                </w:tcBorders>
                <w:shd w:val="clear" w:color="auto" w:fill="auto"/>
                <w:noWrap/>
                <w:vAlign w:val="bottom"/>
                <w:hideMark/>
              </w:tcPr>
            </w:tcPrChange>
          </w:tcPr>
          <w:p w14:paraId="11D01D83" w14:textId="77777777" w:rsidR="002434FE" w:rsidRPr="00BB280A" w:rsidRDefault="002434FE">
            <w:pPr>
              <w:jc w:val="right"/>
              <w:rPr>
                <w:ins w:id="1997" w:author="Matthew McBee" w:date="2019-12-04T10:48:00Z"/>
                <w:color w:val="000000"/>
                <w:sz w:val="22"/>
                <w:szCs w:val="22"/>
                <w:rPrChange w:id="1998" w:author="Matthew McBee" w:date="2019-12-04T10:52:00Z">
                  <w:rPr>
                    <w:ins w:id="1999" w:author="Matthew McBee" w:date="2019-12-04T10:48:00Z"/>
                    <w:color w:val="000000"/>
                  </w:rPr>
                </w:rPrChange>
              </w:rPr>
            </w:pPr>
            <w:ins w:id="2000" w:author="Matthew McBee" w:date="2019-12-04T10:48:00Z">
              <w:r w:rsidRPr="00BB280A">
                <w:rPr>
                  <w:color w:val="000000"/>
                  <w:sz w:val="22"/>
                  <w:szCs w:val="22"/>
                  <w:rPrChange w:id="2001" w:author="Matthew McBee" w:date="2019-12-04T10:52:00Z">
                    <w:rPr>
                      <w:color w:val="000000"/>
                    </w:rPr>
                  </w:rPrChange>
                </w:rPr>
                <w:t>1681</w:t>
              </w:r>
            </w:ins>
          </w:p>
        </w:tc>
        <w:tc>
          <w:tcPr>
            <w:tcW w:w="1300" w:type="dxa"/>
            <w:tcBorders>
              <w:top w:val="nil"/>
              <w:left w:val="nil"/>
              <w:bottom w:val="nil"/>
              <w:right w:val="nil"/>
            </w:tcBorders>
            <w:shd w:val="clear" w:color="auto" w:fill="auto"/>
            <w:noWrap/>
            <w:vAlign w:val="bottom"/>
            <w:hideMark/>
            <w:tcPrChange w:id="2002" w:author="Matthew McBee" w:date="2019-12-04T10:48:00Z">
              <w:tcPr>
                <w:tcW w:w="1300" w:type="dxa"/>
                <w:gridSpan w:val="2"/>
                <w:tcBorders>
                  <w:top w:val="nil"/>
                  <w:left w:val="nil"/>
                  <w:bottom w:val="nil"/>
                  <w:right w:val="nil"/>
                </w:tcBorders>
                <w:shd w:val="clear" w:color="auto" w:fill="auto"/>
                <w:noWrap/>
                <w:vAlign w:val="bottom"/>
                <w:hideMark/>
              </w:tcPr>
            </w:tcPrChange>
          </w:tcPr>
          <w:p w14:paraId="7808D36C" w14:textId="77777777" w:rsidR="002434FE" w:rsidRPr="00BB280A" w:rsidRDefault="002434FE">
            <w:pPr>
              <w:jc w:val="right"/>
              <w:rPr>
                <w:ins w:id="2003" w:author="Matthew McBee" w:date="2019-12-04T10:48:00Z"/>
                <w:color w:val="000000"/>
                <w:sz w:val="22"/>
                <w:szCs w:val="22"/>
                <w:rPrChange w:id="2004" w:author="Matthew McBee" w:date="2019-12-04T10:52:00Z">
                  <w:rPr>
                    <w:ins w:id="2005" w:author="Matthew McBee" w:date="2019-12-04T10:48:00Z"/>
                    <w:color w:val="000000"/>
                  </w:rPr>
                </w:rPrChange>
              </w:rPr>
            </w:pPr>
            <w:ins w:id="2006" w:author="Matthew McBee" w:date="2019-12-04T10:48:00Z">
              <w:r w:rsidRPr="00BB280A">
                <w:rPr>
                  <w:color w:val="000000"/>
                  <w:sz w:val="22"/>
                  <w:szCs w:val="22"/>
                  <w:rPrChange w:id="2007" w:author="Matthew McBee" w:date="2019-12-04T10:52:00Z">
                    <w:rPr>
                      <w:color w:val="000000"/>
                    </w:rPr>
                  </w:rPrChange>
                </w:rPr>
                <w:t>79.74%</w:t>
              </w:r>
            </w:ins>
          </w:p>
        </w:tc>
      </w:tr>
      <w:tr w:rsidR="002434FE" w:rsidRPr="00BB280A" w14:paraId="1AFDC5C2" w14:textId="77777777" w:rsidTr="002434FE">
        <w:tblPrEx>
          <w:tblW w:w="9040" w:type="dxa"/>
          <w:tblPrExChange w:id="2008" w:author="Matthew McBee" w:date="2019-12-04T10:48:00Z">
            <w:tblPrEx>
              <w:tblW w:w="9350" w:type="dxa"/>
            </w:tblPrEx>
          </w:tblPrExChange>
        </w:tblPrEx>
        <w:trPr>
          <w:trHeight w:val="320"/>
          <w:ins w:id="2009" w:author="Matthew McBee" w:date="2019-12-04T10:48:00Z"/>
          <w:trPrChange w:id="201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11" w:author="Matthew McBee" w:date="2019-12-04T10:48:00Z">
              <w:tcPr>
                <w:tcW w:w="3700" w:type="dxa"/>
                <w:tcBorders>
                  <w:top w:val="nil"/>
                  <w:left w:val="nil"/>
                  <w:bottom w:val="nil"/>
                  <w:right w:val="nil"/>
                </w:tcBorders>
                <w:shd w:val="clear" w:color="auto" w:fill="auto"/>
                <w:noWrap/>
                <w:vAlign w:val="bottom"/>
                <w:hideMark/>
              </w:tcPr>
            </w:tcPrChange>
          </w:tcPr>
          <w:p w14:paraId="795DB8BF" w14:textId="77777777" w:rsidR="002434FE" w:rsidRPr="00BB280A" w:rsidRDefault="002434FE">
            <w:pPr>
              <w:jc w:val="right"/>
              <w:rPr>
                <w:ins w:id="2012" w:author="Matthew McBee" w:date="2019-12-04T10:48:00Z"/>
                <w:color w:val="000000"/>
                <w:sz w:val="22"/>
                <w:szCs w:val="22"/>
                <w:rPrChange w:id="2013" w:author="Matthew McBee" w:date="2019-12-04T10:52:00Z">
                  <w:rPr>
                    <w:ins w:id="201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15" w:author="Matthew McBee" w:date="2019-12-04T10:48:00Z">
              <w:tcPr>
                <w:tcW w:w="3050" w:type="dxa"/>
                <w:tcBorders>
                  <w:top w:val="nil"/>
                  <w:left w:val="nil"/>
                  <w:bottom w:val="nil"/>
                  <w:right w:val="nil"/>
                </w:tcBorders>
                <w:shd w:val="clear" w:color="auto" w:fill="auto"/>
                <w:noWrap/>
                <w:vAlign w:val="bottom"/>
                <w:hideMark/>
              </w:tcPr>
            </w:tcPrChange>
          </w:tcPr>
          <w:p w14:paraId="1B855D24" w14:textId="77777777" w:rsidR="002434FE" w:rsidRPr="00BB280A" w:rsidRDefault="002434FE">
            <w:pPr>
              <w:rPr>
                <w:ins w:id="2016" w:author="Matthew McBee" w:date="2019-12-04T10:48:00Z"/>
                <w:color w:val="000000"/>
                <w:sz w:val="22"/>
                <w:szCs w:val="22"/>
                <w:rPrChange w:id="2017" w:author="Matthew McBee" w:date="2019-12-04T10:52:00Z">
                  <w:rPr>
                    <w:ins w:id="2018" w:author="Matthew McBee" w:date="2019-12-04T10:48:00Z"/>
                    <w:color w:val="000000"/>
                  </w:rPr>
                </w:rPrChange>
              </w:rPr>
            </w:pPr>
            <w:ins w:id="2019" w:author="Matthew McBee" w:date="2019-12-04T10:48:00Z">
              <w:r w:rsidRPr="00BB280A">
                <w:rPr>
                  <w:color w:val="000000"/>
                  <w:sz w:val="22"/>
                  <w:szCs w:val="22"/>
                  <w:rPrChange w:id="2020"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021" w:author="Matthew McBee" w:date="2019-12-04T10:48:00Z">
              <w:tcPr>
                <w:tcW w:w="1300" w:type="dxa"/>
                <w:gridSpan w:val="3"/>
                <w:tcBorders>
                  <w:top w:val="nil"/>
                  <w:left w:val="nil"/>
                  <w:bottom w:val="nil"/>
                  <w:right w:val="nil"/>
                </w:tcBorders>
                <w:shd w:val="clear" w:color="auto" w:fill="auto"/>
                <w:noWrap/>
                <w:vAlign w:val="bottom"/>
                <w:hideMark/>
              </w:tcPr>
            </w:tcPrChange>
          </w:tcPr>
          <w:p w14:paraId="6652FB54" w14:textId="77777777" w:rsidR="002434FE" w:rsidRPr="00BB280A" w:rsidRDefault="002434FE">
            <w:pPr>
              <w:jc w:val="right"/>
              <w:rPr>
                <w:ins w:id="2022" w:author="Matthew McBee" w:date="2019-12-04T10:48:00Z"/>
                <w:color w:val="000000"/>
                <w:sz w:val="22"/>
                <w:szCs w:val="22"/>
                <w:rPrChange w:id="2023" w:author="Matthew McBee" w:date="2019-12-04T10:52:00Z">
                  <w:rPr>
                    <w:ins w:id="2024" w:author="Matthew McBee" w:date="2019-12-04T10:48:00Z"/>
                    <w:color w:val="000000"/>
                  </w:rPr>
                </w:rPrChange>
              </w:rPr>
            </w:pPr>
            <w:ins w:id="2025" w:author="Matthew McBee" w:date="2019-12-04T10:48:00Z">
              <w:r w:rsidRPr="00BB280A">
                <w:rPr>
                  <w:color w:val="000000"/>
                  <w:sz w:val="22"/>
                  <w:szCs w:val="22"/>
                  <w:rPrChange w:id="2026" w:author="Matthew McBee" w:date="2019-12-04T10:52:00Z">
                    <w:rPr>
                      <w:color w:val="000000"/>
                    </w:rPr>
                  </w:rPrChange>
                </w:rPr>
                <w:t>399</w:t>
              </w:r>
            </w:ins>
          </w:p>
        </w:tc>
        <w:tc>
          <w:tcPr>
            <w:tcW w:w="1300" w:type="dxa"/>
            <w:tcBorders>
              <w:top w:val="nil"/>
              <w:left w:val="nil"/>
              <w:bottom w:val="nil"/>
              <w:right w:val="nil"/>
            </w:tcBorders>
            <w:shd w:val="clear" w:color="auto" w:fill="auto"/>
            <w:noWrap/>
            <w:vAlign w:val="bottom"/>
            <w:hideMark/>
            <w:tcPrChange w:id="2027" w:author="Matthew McBee" w:date="2019-12-04T10:48:00Z">
              <w:tcPr>
                <w:tcW w:w="1300" w:type="dxa"/>
                <w:gridSpan w:val="2"/>
                <w:tcBorders>
                  <w:top w:val="nil"/>
                  <w:left w:val="nil"/>
                  <w:bottom w:val="nil"/>
                  <w:right w:val="nil"/>
                </w:tcBorders>
                <w:shd w:val="clear" w:color="auto" w:fill="auto"/>
                <w:noWrap/>
                <w:vAlign w:val="bottom"/>
                <w:hideMark/>
              </w:tcPr>
            </w:tcPrChange>
          </w:tcPr>
          <w:p w14:paraId="1880A9C6" w14:textId="77777777" w:rsidR="002434FE" w:rsidRPr="00BB280A" w:rsidRDefault="002434FE">
            <w:pPr>
              <w:jc w:val="right"/>
              <w:rPr>
                <w:ins w:id="2028" w:author="Matthew McBee" w:date="2019-12-04T10:48:00Z"/>
                <w:color w:val="000000"/>
                <w:sz w:val="22"/>
                <w:szCs w:val="22"/>
                <w:rPrChange w:id="2029" w:author="Matthew McBee" w:date="2019-12-04T10:52:00Z">
                  <w:rPr>
                    <w:ins w:id="2030" w:author="Matthew McBee" w:date="2019-12-04T10:48:00Z"/>
                    <w:color w:val="000000"/>
                  </w:rPr>
                </w:rPrChange>
              </w:rPr>
            </w:pPr>
            <w:ins w:id="2031" w:author="Matthew McBee" w:date="2019-12-04T10:48:00Z">
              <w:r w:rsidRPr="00BB280A">
                <w:rPr>
                  <w:color w:val="000000"/>
                  <w:sz w:val="22"/>
                  <w:szCs w:val="22"/>
                  <w:rPrChange w:id="2032" w:author="Matthew McBee" w:date="2019-12-04T10:52:00Z">
                    <w:rPr>
                      <w:color w:val="000000"/>
                    </w:rPr>
                  </w:rPrChange>
                </w:rPr>
                <w:t>18.93%</w:t>
              </w:r>
            </w:ins>
          </w:p>
        </w:tc>
      </w:tr>
      <w:tr w:rsidR="002434FE" w:rsidRPr="00BB280A" w14:paraId="3467DD9A" w14:textId="77777777" w:rsidTr="002434FE">
        <w:tblPrEx>
          <w:tblW w:w="9040" w:type="dxa"/>
          <w:tblPrExChange w:id="2033" w:author="Matthew McBee" w:date="2019-12-04T10:48:00Z">
            <w:tblPrEx>
              <w:tblW w:w="9350" w:type="dxa"/>
            </w:tblPrEx>
          </w:tblPrExChange>
        </w:tblPrEx>
        <w:trPr>
          <w:trHeight w:val="320"/>
          <w:ins w:id="2034" w:author="Matthew McBee" w:date="2019-12-04T10:48:00Z"/>
          <w:trPrChange w:id="203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36" w:author="Matthew McBee" w:date="2019-12-04T10:48:00Z">
              <w:tcPr>
                <w:tcW w:w="3700" w:type="dxa"/>
                <w:tcBorders>
                  <w:top w:val="nil"/>
                  <w:left w:val="nil"/>
                  <w:bottom w:val="nil"/>
                  <w:right w:val="nil"/>
                </w:tcBorders>
                <w:shd w:val="clear" w:color="auto" w:fill="auto"/>
                <w:noWrap/>
                <w:vAlign w:val="bottom"/>
                <w:hideMark/>
              </w:tcPr>
            </w:tcPrChange>
          </w:tcPr>
          <w:p w14:paraId="14985921" w14:textId="77777777" w:rsidR="002434FE" w:rsidRPr="00BB280A" w:rsidRDefault="002434FE">
            <w:pPr>
              <w:jc w:val="right"/>
              <w:rPr>
                <w:ins w:id="2037" w:author="Matthew McBee" w:date="2019-12-04T10:48:00Z"/>
                <w:color w:val="000000"/>
                <w:sz w:val="22"/>
                <w:szCs w:val="22"/>
                <w:rPrChange w:id="2038" w:author="Matthew McBee" w:date="2019-12-04T10:52:00Z">
                  <w:rPr>
                    <w:ins w:id="203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40" w:author="Matthew McBee" w:date="2019-12-04T10:48:00Z">
              <w:tcPr>
                <w:tcW w:w="3050" w:type="dxa"/>
                <w:tcBorders>
                  <w:top w:val="nil"/>
                  <w:left w:val="nil"/>
                  <w:bottom w:val="nil"/>
                  <w:right w:val="nil"/>
                </w:tcBorders>
                <w:shd w:val="clear" w:color="auto" w:fill="auto"/>
                <w:noWrap/>
                <w:vAlign w:val="bottom"/>
                <w:hideMark/>
              </w:tcPr>
            </w:tcPrChange>
          </w:tcPr>
          <w:p w14:paraId="339FFC90" w14:textId="317462BE" w:rsidR="002434FE" w:rsidRPr="00BB280A" w:rsidRDefault="00BB280A">
            <w:pPr>
              <w:rPr>
                <w:ins w:id="2041" w:author="Matthew McBee" w:date="2019-12-04T10:48:00Z"/>
                <w:color w:val="000000"/>
                <w:sz w:val="22"/>
                <w:szCs w:val="22"/>
                <w:rPrChange w:id="2042" w:author="Matthew McBee" w:date="2019-12-04T10:52:00Z">
                  <w:rPr>
                    <w:ins w:id="2043" w:author="Matthew McBee" w:date="2019-12-04T10:48:00Z"/>
                    <w:color w:val="000000"/>
                  </w:rPr>
                </w:rPrChange>
              </w:rPr>
            </w:pPr>
            <w:ins w:id="2044"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045" w:author="Matthew McBee" w:date="2019-12-04T10:48:00Z">
              <w:tcPr>
                <w:tcW w:w="1300" w:type="dxa"/>
                <w:gridSpan w:val="3"/>
                <w:tcBorders>
                  <w:top w:val="nil"/>
                  <w:left w:val="nil"/>
                  <w:bottom w:val="nil"/>
                  <w:right w:val="nil"/>
                </w:tcBorders>
                <w:shd w:val="clear" w:color="auto" w:fill="auto"/>
                <w:noWrap/>
                <w:vAlign w:val="bottom"/>
                <w:hideMark/>
              </w:tcPr>
            </w:tcPrChange>
          </w:tcPr>
          <w:p w14:paraId="1BA8F549" w14:textId="77777777" w:rsidR="002434FE" w:rsidRPr="00BB280A" w:rsidRDefault="002434FE">
            <w:pPr>
              <w:jc w:val="right"/>
              <w:rPr>
                <w:ins w:id="2046" w:author="Matthew McBee" w:date="2019-12-04T10:48:00Z"/>
                <w:color w:val="000000"/>
                <w:sz w:val="22"/>
                <w:szCs w:val="22"/>
                <w:rPrChange w:id="2047" w:author="Matthew McBee" w:date="2019-12-04T10:52:00Z">
                  <w:rPr>
                    <w:ins w:id="2048" w:author="Matthew McBee" w:date="2019-12-04T10:48:00Z"/>
                    <w:color w:val="000000"/>
                  </w:rPr>
                </w:rPrChange>
              </w:rPr>
            </w:pPr>
            <w:ins w:id="2049" w:author="Matthew McBee" w:date="2019-12-04T10:48:00Z">
              <w:r w:rsidRPr="00BB280A">
                <w:rPr>
                  <w:color w:val="000000"/>
                  <w:sz w:val="22"/>
                  <w:szCs w:val="22"/>
                  <w:rPrChange w:id="2050" w:author="Matthew McBee" w:date="2019-12-04T10:52:00Z">
                    <w:rPr>
                      <w:color w:val="000000"/>
                    </w:rPr>
                  </w:rPrChange>
                </w:rPr>
                <w:t>28</w:t>
              </w:r>
            </w:ins>
          </w:p>
        </w:tc>
        <w:tc>
          <w:tcPr>
            <w:tcW w:w="1300" w:type="dxa"/>
            <w:tcBorders>
              <w:top w:val="nil"/>
              <w:left w:val="nil"/>
              <w:bottom w:val="nil"/>
              <w:right w:val="nil"/>
            </w:tcBorders>
            <w:shd w:val="clear" w:color="auto" w:fill="auto"/>
            <w:noWrap/>
            <w:vAlign w:val="bottom"/>
            <w:hideMark/>
            <w:tcPrChange w:id="2051" w:author="Matthew McBee" w:date="2019-12-04T10:48:00Z">
              <w:tcPr>
                <w:tcW w:w="1300" w:type="dxa"/>
                <w:gridSpan w:val="2"/>
                <w:tcBorders>
                  <w:top w:val="nil"/>
                  <w:left w:val="nil"/>
                  <w:bottom w:val="nil"/>
                  <w:right w:val="nil"/>
                </w:tcBorders>
                <w:shd w:val="clear" w:color="auto" w:fill="auto"/>
                <w:noWrap/>
                <w:vAlign w:val="bottom"/>
                <w:hideMark/>
              </w:tcPr>
            </w:tcPrChange>
          </w:tcPr>
          <w:p w14:paraId="3BD6A43F" w14:textId="77777777" w:rsidR="002434FE" w:rsidRPr="00BB280A" w:rsidRDefault="002434FE">
            <w:pPr>
              <w:jc w:val="right"/>
              <w:rPr>
                <w:ins w:id="2052" w:author="Matthew McBee" w:date="2019-12-04T10:48:00Z"/>
                <w:color w:val="000000"/>
                <w:sz w:val="22"/>
                <w:szCs w:val="22"/>
                <w:rPrChange w:id="2053" w:author="Matthew McBee" w:date="2019-12-04T10:52:00Z">
                  <w:rPr>
                    <w:ins w:id="2054" w:author="Matthew McBee" w:date="2019-12-04T10:48:00Z"/>
                    <w:color w:val="000000"/>
                  </w:rPr>
                </w:rPrChange>
              </w:rPr>
            </w:pPr>
            <w:ins w:id="2055" w:author="Matthew McBee" w:date="2019-12-04T10:48:00Z">
              <w:r w:rsidRPr="00BB280A">
                <w:rPr>
                  <w:color w:val="000000"/>
                  <w:sz w:val="22"/>
                  <w:szCs w:val="22"/>
                  <w:rPrChange w:id="2056" w:author="Matthew McBee" w:date="2019-12-04T10:52:00Z">
                    <w:rPr>
                      <w:color w:val="000000"/>
                    </w:rPr>
                  </w:rPrChange>
                </w:rPr>
                <w:t>1.33%</w:t>
              </w:r>
            </w:ins>
          </w:p>
        </w:tc>
      </w:tr>
      <w:tr w:rsidR="002434FE" w:rsidRPr="00BB280A" w14:paraId="0783D39B" w14:textId="77777777" w:rsidTr="002434FE">
        <w:tblPrEx>
          <w:tblW w:w="9040" w:type="dxa"/>
          <w:tblPrExChange w:id="2057" w:author="Matthew McBee" w:date="2019-12-04T10:48:00Z">
            <w:tblPrEx>
              <w:tblW w:w="9350" w:type="dxa"/>
            </w:tblPrEx>
          </w:tblPrExChange>
        </w:tblPrEx>
        <w:trPr>
          <w:trHeight w:val="320"/>
          <w:ins w:id="2058" w:author="Matthew McBee" w:date="2019-12-04T10:48:00Z"/>
          <w:trPrChange w:id="205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60" w:author="Matthew McBee" w:date="2019-12-04T10:48:00Z">
              <w:tcPr>
                <w:tcW w:w="3700" w:type="dxa"/>
                <w:tcBorders>
                  <w:top w:val="nil"/>
                  <w:left w:val="nil"/>
                  <w:bottom w:val="nil"/>
                  <w:right w:val="nil"/>
                </w:tcBorders>
                <w:shd w:val="clear" w:color="auto" w:fill="auto"/>
                <w:noWrap/>
                <w:vAlign w:val="bottom"/>
                <w:hideMark/>
              </w:tcPr>
            </w:tcPrChange>
          </w:tcPr>
          <w:p w14:paraId="0FAD392F" w14:textId="77777777" w:rsidR="002434FE" w:rsidRPr="00BB280A" w:rsidRDefault="002434FE">
            <w:pPr>
              <w:jc w:val="right"/>
              <w:rPr>
                <w:ins w:id="2061" w:author="Matthew McBee" w:date="2019-12-04T10:48:00Z"/>
                <w:color w:val="000000"/>
                <w:sz w:val="22"/>
                <w:szCs w:val="22"/>
                <w:rPrChange w:id="2062" w:author="Matthew McBee" w:date="2019-12-04T10:52:00Z">
                  <w:rPr>
                    <w:ins w:id="206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64" w:author="Matthew McBee" w:date="2019-12-04T10:48:00Z">
              <w:tcPr>
                <w:tcW w:w="3050" w:type="dxa"/>
                <w:tcBorders>
                  <w:top w:val="nil"/>
                  <w:left w:val="nil"/>
                  <w:bottom w:val="nil"/>
                  <w:right w:val="nil"/>
                </w:tcBorders>
                <w:shd w:val="clear" w:color="auto" w:fill="auto"/>
                <w:noWrap/>
                <w:vAlign w:val="bottom"/>
                <w:hideMark/>
              </w:tcPr>
            </w:tcPrChange>
          </w:tcPr>
          <w:p w14:paraId="03778A8F" w14:textId="77777777" w:rsidR="002434FE" w:rsidRPr="00BB280A" w:rsidRDefault="002434FE">
            <w:pPr>
              <w:rPr>
                <w:ins w:id="2065" w:author="Matthew McBee" w:date="2019-12-04T10:48:00Z"/>
                <w:sz w:val="22"/>
                <w:szCs w:val="22"/>
                <w:rPrChange w:id="2066" w:author="Matthew McBee" w:date="2019-12-04T10:52:00Z">
                  <w:rPr>
                    <w:ins w:id="206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68" w:author="Matthew McBee" w:date="2019-12-04T10:48:00Z">
              <w:tcPr>
                <w:tcW w:w="1300" w:type="dxa"/>
                <w:gridSpan w:val="3"/>
                <w:tcBorders>
                  <w:top w:val="nil"/>
                  <w:left w:val="nil"/>
                  <w:bottom w:val="nil"/>
                  <w:right w:val="nil"/>
                </w:tcBorders>
                <w:shd w:val="clear" w:color="auto" w:fill="auto"/>
                <w:noWrap/>
                <w:vAlign w:val="bottom"/>
                <w:hideMark/>
              </w:tcPr>
            </w:tcPrChange>
          </w:tcPr>
          <w:p w14:paraId="1C0B3232" w14:textId="77777777" w:rsidR="002434FE" w:rsidRPr="00BB280A" w:rsidRDefault="002434FE">
            <w:pPr>
              <w:rPr>
                <w:ins w:id="2069" w:author="Matthew McBee" w:date="2019-12-04T10:48:00Z"/>
                <w:sz w:val="22"/>
                <w:szCs w:val="22"/>
                <w:rPrChange w:id="2070" w:author="Matthew McBee" w:date="2019-12-04T10:52:00Z">
                  <w:rPr>
                    <w:ins w:id="207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72" w:author="Matthew McBee" w:date="2019-12-04T10:48:00Z">
              <w:tcPr>
                <w:tcW w:w="1300" w:type="dxa"/>
                <w:gridSpan w:val="2"/>
                <w:tcBorders>
                  <w:top w:val="nil"/>
                  <w:left w:val="nil"/>
                  <w:bottom w:val="nil"/>
                  <w:right w:val="nil"/>
                </w:tcBorders>
                <w:shd w:val="clear" w:color="auto" w:fill="auto"/>
                <w:noWrap/>
                <w:vAlign w:val="bottom"/>
                <w:hideMark/>
              </w:tcPr>
            </w:tcPrChange>
          </w:tcPr>
          <w:p w14:paraId="74915C03" w14:textId="77777777" w:rsidR="002434FE" w:rsidRPr="00BB280A" w:rsidRDefault="002434FE">
            <w:pPr>
              <w:rPr>
                <w:ins w:id="2073" w:author="Matthew McBee" w:date="2019-12-04T10:48:00Z"/>
                <w:sz w:val="22"/>
                <w:szCs w:val="22"/>
                <w:rPrChange w:id="2074" w:author="Matthew McBee" w:date="2019-12-04T10:52:00Z">
                  <w:rPr>
                    <w:ins w:id="2075" w:author="Matthew McBee" w:date="2019-12-04T10:48:00Z"/>
                    <w:sz w:val="20"/>
                    <w:szCs w:val="20"/>
                  </w:rPr>
                </w:rPrChange>
              </w:rPr>
            </w:pPr>
          </w:p>
        </w:tc>
      </w:tr>
      <w:tr w:rsidR="002434FE" w:rsidRPr="00BB280A" w14:paraId="62B9B359" w14:textId="77777777" w:rsidTr="002434FE">
        <w:tblPrEx>
          <w:tblW w:w="9040" w:type="dxa"/>
          <w:tblPrExChange w:id="2076" w:author="Matthew McBee" w:date="2019-12-04T10:48:00Z">
            <w:tblPrEx>
              <w:tblW w:w="9350" w:type="dxa"/>
            </w:tblPrEx>
          </w:tblPrExChange>
        </w:tblPrEx>
        <w:trPr>
          <w:trHeight w:val="320"/>
          <w:ins w:id="2077" w:author="Matthew McBee" w:date="2019-12-04T10:48:00Z"/>
          <w:trPrChange w:id="207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79" w:author="Matthew McBee" w:date="2019-12-04T10:48:00Z">
              <w:tcPr>
                <w:tcW w:w="3700" w:type="dxa"/>
                <w:tcBorders>
                  <w:top w:val="nil"/>
                  <w:left w:val="nil"/>
                  <w:bottom w:val="nil"/>
                  <w:right w:val="nil"/>
                </w:tcBorders>
                <w:shd w:val="clear" w:color="auto" w:fill="auto"/>
                <w:noWrap/>
                <w:vAlign w:val="bottom"/>
                <w:hideMark/>
              </w:tcPr>
            </w:tcPrChange>
          </w:tcPr>
          <w:p w14:paraId="6759A62A" w14:textId="77777777" w:rsidR="002434FE" w:rsidRPr="00BB280A" w:rsidRDefault="002434FE">
            <w:pPr>
              <w:rPr>
                <w:ins w:id="2080" w:author="Matthew McBee" w:date="2019-12-04T10:48:00Z"/>
                <w:color w:val="000000"/>
                <w:sz w:val="22"/>
                <w:szCs w:val="22"/>
                <w:rPrChange w:id="2081" w:author="Matthew McBee" w:date="2019-12-04T10:52:00Z">
                  <w:rPr>
                    <w:ins w:id="2082" w:author="Matthew McBee" w:date="2019-12-04T10:48:00Z"/>
                    <w:color w:val="000000"/>
                  </w:rPr>
                </w:rPrChange>
              </w:rPr>
            </w:pPr>
            <w:ins w:id="2083" w:author="Matthew McBee" w:date="2019-12-04T10:48:00Z">
              <w:r w:rsidRPr="00BB280A">
                <w:rPr>
                  <w:color w:val="000000"/>
                  <w:sz w:val="22"/>
                  <w:szCs w:val="22"/>
                  <w:rPrChange w:id="2084" w:author="Matthew McBee" w:date="2019-12-04T10:52:00Z">
                    <w:rPr>
                      <w:color w:val="000000"/>
                    </w:rPr>
                  </w:rPrChange>
                </w:rPr>
                <w:t>Child sex</w:t>
              </w:r>
            </w:ins>
          </w:p>
        </w:tc>
        <w:tc>
          <w:tcPr>
            <w:tcW w:w="3140" w:type="dxa"/>
            <w:tcBorders>
              <w:top w:val="nil"/>
              <w:left w:val="nil"/>
              <w:bottom w:val="nil"/>
              <w:right w:val="nil"/>
            </w:tcBorders>
            <w:shd w:val="clear" w:color="auto" w:fill="auto"/>
            <w:noWrap/>
            <w:vAlign w:val="bottom"/>
            <w:hideMark/>
            <w:tcPrChange w:id="2085" w:author="Matthew McBee" w:date="2019-12-04T10:48:00Z">
              <w:tcPr>
                <w:tcW w:w="3050" w:type="dxa"/>
                <w:tcBorders>
                  <w:top w:val="nil"/>
                  <w:left w:val="nil"/>
                  <w:bottom w:val="nil"/>
                  <w:right w:val="nil"/>
                </w:tcBorders>
                <w:shd w:val="clear" w:color="auto" w:fill="auto"/>
                <w:noWrap/>
                <w:vAlign w:val="bottom"/>
                <w:hideMark/>
              </w:tcPr>
            </w:tcPrChange>
          </w:tcPr>
          <w:p w14:paraId="754896AF" w14:textId="77777777" w:rsidR="002434FE" w:rsidRPr="00BB280A" w:rsidRDefault="002434FE">
            <w:pPr>
              <w:rPr>
                <w:ins w:id="2086" w:author="Matthew McBee" w:date="2019-12-04T10:48:00Z"/>
                <w:color w:val="000000"/>
                <w:sz w:val="22"/>
                <w:szCs w:val="22"/>
                <w:rPrChange w:id="2087" w:author="Matthew McBee" w:date="2019-12-04T10:52:00Z">
                  <w:rPr>
                    <w:ins w:id="2088" w:author="Matthew McBee" w:date="2019-12-04T10:48:00Z"/>
                    <w:color w:val="000000"/>
                  </w:rPr>
                </w:rPrChange>
              </w:rPr>
            </w:pPr>
            <w:ins w:id="2089" w:author="Matthew McBee" w:date="2019-12-04T10:48:00Z">
              <w:r w:rsidRPr="00BB280A">
                <w:rPr>
                  <w:color w:val="000000"/>
                  <w:sz w:val="22"/>
                  <w:szCs w:val="22"/>
                  <w:rPrChange w:id="2090" w:author="Matthew McBee" w:date="2019-12-04T10:52:00Z">
                    <w:rPr>
                      <w:color w:val="000000"/>
                    </w:rPr>
                  </w:rPrChange>
                </w:rPr>
                <w:t>Female</w:t>
              </w:r>
            </w:ins>
          </w:p>
        </w:tc>
        <w:tc>
          <w:tcPr>
            <w:tcW w:w="900" w:type="dxa"/>
            <w:tcBorders>
              <w:top w:val="nil"/>
              <w:left w:val="nil"/>
              <w:bottom w:val="nil"/>
              <w:right w:val="nil"/>
            </w:tcBorders>
            <w:shd w:val="clear" w:color="auto" w:fill="auto"/>
            <w:noWrap/>
            <w:vAlign w:val="bottom"/>
            <w:hideMark/>
            <w:tcPrChange w:id="2091" w:author="Matthew McBee" w:date="2019-12-04T10:48:00Z">
              <w:tcPr>
                <w:tcW w:w="1300" w:type="dxa"/>
                <w:gridSpan w:val="3"/>
                <w:tcBorders>
                  <w:top w:val="nil"/>
                  <w:left w:val="nil"/>
                  <w:bottom w:val="nil"/>
                  <w:right w:val="nil"/>
                </w:tcBorders>
                <w:shd w:val="clear" w:color="auto" w:fill="auto"/>
                <w:noWrap/>
                <w:vAlign w:val="bottom"/>
                <w:hideMark/>
              </w:tcPr>
            </w:tcPrChange>
          </w:tcPr>
          <w:p w14:paraId="7CC9BA52" w14:textId="77777777" w:rsidR="002434FE" w:rsidRPr="00BB280A" w:rsidRDefault="002434FE">
            <w:pPr>
              <w:jc w:val="right"/>
              <w:rPr>
                <w:ins w:id="2092" w:author="Matthew McBee" w:date="2019-12-04T10:48:00Z"/>
                <w:color w:val="000000"/>
                <w:sz w:val="22"/>
                <w:szCs w:val="22"/>
                <w:rPrChange w:id="2093" w:author="Matthew McBee" w:date="2019-12-04T10:52:00Z">
                  <w:rPr>
                    <w:ins w:id="2094" w:author="Matthew McBee" w:date="2019-12-04T10:48:00Z"/>
                    <w:color w:val="000000"/>
                  </w:rPr>
                </w:rPrChange>
              </w:rPr>
            </w:pPr>
            <w:ins w:id="2095" w:author="Matthew McBee" w:date="2019-12-04T10:48:00Z">
              <w:r w:rsidRPr="00BB280A">
                <w:rPr>
                  <w:color w:val="000000"/>
                  <w:sz w:val="22"/>
                  <w:szCs w:val="22"/>
                  <w:rPrChange w:id="2096" w:author="Matthew McBee" w:date="2019-12-04T10:52:00Z">
                    <w:rPr>
                      <w:color w:val="000000"/>
                    </w:rPr>
                  </w:rPrChange>
                </w:rPr>
                <w:t>1034</w:t>
              </w:r>
            </w:ins>
          </w:p>
        </w:tc>
        <w:tc>
          <w:tcPr>
            <w:tcW w:w="1300" w:type="dxa"/>
            <w:tcBorders>
              <w:top w:val="nil"/>
              <w:left w:val="nil"/>
              <w:bottom w:val="nil"/>
              <w:right w:val="nil"/>
            </w:tcBorders>
            <w:shd w:val="clear" w:color="auto" w:fill="auto"/>
            <w:noWrap/>
            <w:vAlign w:val="bottom"/>
            <w:hideMark/>
            <w:tcPrChange w:id="2097" w:author="Matthew McBee" w:date="2019-12-04T10:48:00Z">
              <w:tcPr>
                <w:tcW w:w="1300" w:type="dxa"/>
                <w:gridSpan w:val="2"/>
                <w:tcBorders>
                  <w:top w:val="nil"/>
                  <w:left w:val="nil"/>
                  <w:bottom w:val="nil"/>
                  <w:right w:val="nil"/>
                </w:tcBorders>
                <w:shd w:val="clear" w:color="auto" w:fill="auto"/>
                <w:noWrap/>
                <w:vAlign w:val="bottom"/>
                <w:hideMark/>
              </w:tcPr>
            </w:tcPrChange>
          </w:tcPr>
          <w:p w14:paraId="61FDDAA4" w14:textId="77777777" w:rsidR="002434FE" w:rsidRPr="00BB280A" w:rsidRDefault="002434FE">
            <w:pPr>
              <w:jc w:val="right"/>
              <w:rPr>
                <w:ins w:id="2098" w:author="Matthew McBee" w:date="2019-12-04T10:48:00Z"/>
                <w:color w:val="000000"/>
                <w:sz w:val="22"/>
                <w:szCs w:val="22"/>
                <w:rPrChange w:id="2099" w:author="Matthew McBee" w:date="2019-12-04T10:52:00Z">
                  <w:rPr>
                    <w:ins w:id="2100" w:author="Matthew McBee" w:date="2019-12-04T10:48:00Z"/>
                    <w:color w:val="000000"/>
                  </w:rPr>
                </w:rPrChange>
              </w:rPr>
            </w:pPr>
            <w:ins w:id="2101" w:author="Matthew McBee" w:date="2019-12-04T10:48:00Z">
              <w:r w:rsidRPr="00BB280A">
                <w:rPr>
                  <w:color w:val="000000"/>
                  <w:sz w:val="22"/>
                  <w:szCs w:val="22"/>
                  <w:rPrChange w:id="2102" w:author="Matthew McBee" w:date="2019-12-04T10:52:00Z">
                    <w:rPr>
                      <w:color w:val="000000"/>
                    </w:rPr>
                  </w:rPrChange>
                </w:rPr>
                <w:t>49.05%</w:t>
              </w:r>
            </w:ins>
          </w:p>
        </w:tc>
      </w:tr>
      <w:tr w:rsidR="002434FE" w:rsidRPr="00BB280A" w14:paraId="5442AFAD" w14:textId="77777777" w:rsidTr="002434FE">
        <w:tblPrEx>
          <w:tblW w:w="9040" w:type="dxa"/>
          <w:tblPrExChange w:id="2103" w:author="Matthew McBee" w:date="2019-12-04T10:48:00Z">
            <w:tblPrEx>
              <w:tblW w:w="9350" w:type="dxa"/>
            </w:tblPrEx>
          </w:tblPrExChange>
        </w:tblPrEx>
        <w:trPr>
          <w:trHeight w:val="320"/>
          <w:ins w:id="2104" w:author="Matthew McBee" w:date="2019-12-04T10:48:00Z"/>
          <w:trPrChange w:id="210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06" w:author="Matthew McBee" w:date="2019-12-04T10:48:00Z">
              <w:tcPr>
                <w:tcW w:w="3700" w:type="dxa"/>
                <w:tcBorders>
                  <w:top w:val="nil"/>
                  <w:left w:val="nil"/>
                  <w:bottom w:val="nil"/>
                  <w:right w:val="nil"/>
                </w:tcBorders>
                <w:shd w:val="clear" w:color="auto" w:fill="auto"/>
                <w:noWrap/>
                <w:vAlign w:val="bottom"/>
                <w:hideMark/>
              </w:tcPr>
            </w:tcPrChange>
          </w:tcPr>
          <w:p w14:paraId="09223B25" w14:textId="77777777" w:rsidR="002434FE" w:rsidRPr="00BB280A" w:rsidRDefault="002434FE">
            <w:pPr>
              <w:jc w:val="right"/>
              <w:rPr>
                <w:ins w:id="2107" w:author="Matthew McBee" w:date="2019-12-04T10:48:00Z"/>
                <w:color w:val="000000"/>
                <w:sz w:val="22"/>
                <w:szCs w:val="22"/>
                <w:rPrChange w:id="2108" w:author="Matthew McBee" w:date="2019-12-04T10:52:00Z">
                  <w:rPr>
                    <w:ins w:id="210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10" w:author="Matthew McBee" w:date="2019-12-04T10:48:00Z">
              <w:tcPr>
                <w:tcW w:w="3050" w:type="dxa"/>
                <w:tcBorders>
                  <w:top w:val="nil"/>
                  <w:left w:val="nil"/>
                  <w:bottom w:val="nil"/>
                  <w:right w:val="nil"/>
                </w:tcBorders>
                <w:shd w:val="clear" w:color="auto" w:fill="auto"/>
                <w:noWrap/>
                <w:vAlign w:val="bottom"/>
                <w:hideMark/>
              </w:tcPr>
            </w:tcPrChange>
          </w:tcPr>
          <w:p w14:paraId="0143BDCE" w14:textId="77777777" w:rsidR="002434FE" w:rsidRPr="00BB280A" w:rsidRDefault="002434FE">
            <w:pPr>
              <w:rPr>
                <w:ins w:id="2111" w:author="Matthew McBee" w:date="2019-12-04T10:48:00Z"/>
                <w:color w:val="000000"/>
                <w:sz w:val="22"/>
                <w:szCs w:val="22"/>
                <w:rPrChange w:id="2112" w:author="Matthew McBee" w:date="2019-12-04T10:52:00Z">
                  <w:rPr>
                    <w:ins w:id="2113" w:author="Matthew McBee" w:date="2019-12-04T10:48:00Z"/>
                    <w:color w:val="000000"/>
                  </w:rPr>
                </w:rPrChange>
              </w:rPr>
            </w:pPr>
            <w:ins w:id="2114" w:author="Matthew McBee" w:date="2019-12-04T10:48:00Z">
              <w:r w:rsidRPr="00BB280A">
                <w:rPr>
                  <w:color w:val="000000"/>
                  <w:sz w:val="22"/>
                  <w:szCs w:val="22"/>
                  <w:rPrChange w:id="2115" w:author="Matthew McBee" w:date="2019-12-04T10:52:00Z">
                    <w:rPr>
                      <w:color w:val="000000"/>
                    </w:rPr>
                  </w:rPrChange>
                </w:rPr>
                <w:t>Male</w:t>
              </w:r>
            </w:ins>
          </w:p>
        </w:tc>
        <w:tc>
          <w:tcPr>
            <w:tcW w:w="900" w:type="dxa"/>
            <w:tcBorders>
              <w:top w:val="nil"/>
              <w:left w:val="nil"/>
              <w:bottom w:val="nil"/>
              <w:right w:val="nil"/>
            </w:tcBorders>
            <w:shd w:val="clear" w:color="auto" w:fill="auto"/>
            <w:noWrap/>
            <w:vAlign w:val="bottom"/>
            <w:hideMark/>
            <w:tcPrChange w:id="2116" w:author="Matthew McBee" w:date="2019-12-04T10:48:00Z">
              <w:tcPr>
                <w:tcW w:w="1300" w:type="dxa"/>
                <w:gridSpan w:val="3"/>
                <w:tcBorders>
                  <w:top w:val="nil"/>
                  <w:left w:val="nil"/>
                  <w:bottom w:val="nil"/>
                  <w:right w:val="nil"/>
                </w:tcBorders>
                <w:shd w:val="clear" w:color="auto" w:fill="auto"/>
                <w:noWrap/>
                <w:vAlign w:val="bottom"/>
                <w:hideMark/>
              </w:tcPr>
            </w:tcPrChange>
          </w:tcPr>
          <w:p w14:paraId="1ED546A1" w14:textId="77777777" w:rsidR="002434FE" w:rsidRPr="00BB280A" w:rsidRDefault="002434FE">
            <w:pPr>
              <w:jc w:val="right"/>
              <w:rPr>
                <w:ins w:id="2117" w:author="Matthew McBee" w:date="2019-12-04T10:48:00Z"/>
                <w:color w:val="000000"/>
                <w:sz w:val="22"/>
                <w:szCs w:val="22"/>
                <w:rPrChange w:id="2118" w:author="Matthew McBee" w:date="2019-12-04T10:52:00Z">
                  <w:rPr>
                    <w:ins w:id="2119" w:author="Matthew McBee" w:date="2019-12-04T10:48:00Z"/>
                    <w:color w:val="000000"/>
                  </w:rPr>
                </w:rPrChange>
              </w:rPr>
            </w:pPr>
            <w:ins w:id="2120" w:author="Matthew McBee" w:date="2019-12-04T10:48:00Z">
              <w:r w:rsidRPr="00BB280A">
                <w:rPr>
                  <w:color w:val="000000"/>
                  <w:sz w:val="22"/>
                  <w:szCs w:val="22"/>
                  <w:rPrChange w:id="2121" w:author="Matthew McBee" w:date="2019-12-04T10:52:00Z">
                    <w:rPr>
                      <w:color w:val="000000"/>
                    </w:rPr>
                  </w:rPrChange>
                </w:rPr>
                <w:t>1074</w:t>
              </w:r>
            </w:ins>
          </w:p>
        </w:tc>
        <w:tc>
          <w:tcPr>
            <w:tcW w:w="1300" w:type="dxa"/>
            <w:tcBorders>
              <w:top w:val="nil"/>
              <w:left w:val="nil"/>
              <w:bottom w:val="nil"/>
              <w:right w:val="nil"/>
            </w:tcBorders>
            <w:shd w:val="clear" w:color="auto" w:fill="auto"/>
            <w:noWrap/>
            <w:vAlign w:val="bottom"/>
            <w:hideMark/>
            <w:tcPrChange w:id="2122" w:author="Matthew McBee" w:date="2019-12-04T10:48:00Z">
              <w:tcPr>
                <w:tcW w:w="1300" w:type="dxa"/>
                <w:gridSpan w:val="2"/>
                <w:tcBorders>
                  <w:top w:val="nil"/>
                  <w:left w:val="nil"/>
                  <w:bottom w:val="nil"/>
                  <w:right w:val="nil"/>
                </w:tcBorders>
                <w:shd w:val="clear" w:color="auto" w:fill="auto"/>
                <w:noWrap/>
                <w:vAlign w:val="bottom"/>
                <w:hideMark/>
              </w:tcPr>
            </w:tcPrChange>
          </w:tcPr>
          <w:p w14:paraId="77034A34" w14:textId="77777777" w:rsidR="002434FE" w:rsidRPr="00BB280A" w:rsidRDefault="002434FE">
            <w:pPr>
              <w:jc w:val="right"/>
              <w:rPr>
                <w:ins w:id="2123" w:author="Matthew McBee" w:date="2019-12-04T10:48:00Z"/>
                <w:color w:val="000000"/>
                <w:sz w:val="22"/>
                <w:szCs w:val="22"/>
                <w:rPrChange w:id="2124" w:author="Matthew McBee" w:date="2019-12-04T10:52:00Z">
                  <w:rPr>
                    <w:ins w:id="2125" w:author="Matthew McBee" w:date="2019-12-04T10:48:00Z"/>
                    <w:color w:val="000000"/>
                  </w:rPr>
                </w:rPrChange>
              </w:rPr>
            </w:pPr>
            <w:ins w:id="2126" w:author="Matthew McBee" w:date="2019-12-04T10:48:00Z">
              <w:r w:rsidRPr="00BB280A">
                <w:rPr>
                  <w:color w:val="000000"/>
                  <w:sz w:val="22"/>
                  <w:szCs w:val="22"/>
                  <w:rPrChange w:id="2127" w:author="Matthew McBee" w:date="2019-12-04T10:52:00Z">
                    <w:rPr>
                      <w:color w:val="000000"/>
                    </w:rPr>
                  </w:rPrChange>
                </w:rPr>
                <w:t>50.95%</w:t>
              </w:r>
            </w:ins>
          </w:p>
        </w:tc>
      </w:tr>
      <w:tr w:rsidR="002434FE" w:rsidRPr="00BB280A" w14:paraId="599C442E" w14:textId="77777777" w:rsidTr="002434FE">
        <w:tblPrEx>
          <w:tblW w:w="9040" w:type="dxa"/>
          <w:tblPrExChange w:id="2128" w:author="Matthew McBee" w:date="2019-12-04T10:48:00Z">
            <w:tblPrEx>
              <w:tblW w:w="9350" w:type="dxa"/>
            </w:tblPrEx>
          </w:tblPrExChange>
        </w:tblPrEx>
        <w:trPr>
          <w:trHeight w:val="320"/>
          <w:ins w:id="2129" w:author="Matthew McBee" w:date="2019-12-04T10:48:00Z"/>
          <w:trPrChange w:id="213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31" w:author="Matthew McBee" w:date="2019-12-04T10:48:00Z">
              <w:tcPr>
                <w:tcW w:w="3700" w:type="dxa"/>
                <w:tcBorders>
                  <w:top w:val="nil"/>
                  <w:left w:val="nil"/>
                  <w:bottom w:val="nil"/>
                  <w:right w:val="nil"/>
                </w:tcBorders>
                <w:shd w:val="clear" w:color="auto" w:fill="auto"/>
                <w:noWrap/>
                <w:vAlign w:val="bottom"/>
                <w:hideMark/>
              </w:tcPr>
            </w:tcPrChange>
          </w:tcPr>
          <w:p w14:paraId="1D5A6EF8" w14:textId="77777777" w:rsidR="002434FE" w:rsidRPr="00BB280A" w:rsidRDefault="002434FE">
            <w:pPr>
              <w:jc w:val="right"/>
              <w:rPr>
                <w:ins w:id="2132" w:author="Matthew McBee" w:date="2019-12-04T10:48:00Z"/>
                <w:color w:val="000000"/>
                <w:sz w:val="22"/>
                <w:szCs w:val="22"/>
                <w:rPrChange w:id="2133" w:author="Matthew McBee" w:date="2019-12-04T10:52:00Z">
                  <w:rPr>
                    <w:ins w:id="213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35" w:author="Matthew McBee" w:date="2019-12-04T10:48:00Z">
              <w:tcPr>
                <w:tcW w:w="3050" w:type="dxa"/>
                <w:tcBorders>
                  <w:top w:val="nil"/>
                  <w:left w:val="nil"/>
                  <w:bottom w:val="nil"/>
                  <w:right w:val="nil"/>
                </w:tcBorders>
                <w:shd w:val="clear" w:color="auto" w:fill="auto"/>
                <w:noWrap/>
                <w:vAlign w:val="bottom"/>
                <w:hideMark/>
              </w:tcPr>
            </w:tcPrChange>
          </w:tcPr>
          <w:p w14:paraId="315FE1E2" w14:textId="77777777" w:rsidR="002434FE" w:rsidRPr="00BB280A" w:rsidRDefault="002434FE">
            <w:pPr>
              <w:rPr>
                <w:ins w:id="2136" w:author="Matthew McBee" w:date="2019-12-04T10:48:00Z"/>
                <w:sz w:val="22"/>
                <w:szCs w:val="22"/>
                <w:rPrChange w:id="2137" w:author="Matthew McBee" w:date="2019-12-04T10:52:00Z">
                  <w:rPr>
                    <w:ins w:id="2138"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139" w:author="Matthew McBee" w:date="2019-12-04T10:48:00Z">
              <w:tcPr>
                <w:tcW w:w="1300" w:type="dxa"/>
                <w:gridSpan w:val="3"/>
                <w:tcBorders>
                  <w:top w:val="nil"/>
                  <w:left w:val="nil"/>
                  <w:bottom w:val="nil"/>
                  <w:right w:val="nil"/>
                </w:tcBorders>
                <w:shd w:val="clear" w:color="auto" w:fill="auto"/>
                <w:noWrap/>
                <w:vAlign w:val="bottom"/>
                <w:hideMark/>
              </w:tcPr>
            </w:tcPrChange>
          </w:tcPr>
          <w:p w14:paraId="46696102" w14:textId="77777777" w:rsidR="002434FE" w:rsidRPr="00BB280A" w:rsidRDefault="002434FE">
            <w:pPr>
              <w:rPr>
                <w:ins w:id="2140" w:author="Matthew McBee" w:date="2019-12-04T10:48:00Z"/>
                <w:sz w:val="22"/>
                <w:szCs w:val="22"/>
                <w:rPrChange w:id="2141" w:author="Matthew McBee" w:date="2019-12-04T10:52:00Z">
                  <w:rPr>
                    <w:ins w:id="2142"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143" w:author="Matthew McBee" w:date="2019-12-04T10:48:00Z">
              <w:tcPr>
                <w:tcW w:w="1300" w:type="dxa"/>
                <w:gridSpan w:val="2"/>
                <w:tcBorders>
                  <w:top w:val="nil"/>
                  <w:left w:val="nil"/>
                  <w:bottom w:val="nil"/>
                  <w:right w:val="nil"/>
                </w:tcBorders>
                <w:shd w:val="clear" w:color="auto" w:fill="auto"/>
                <w:noWrap/>
                <w:vAlign w:val="bottom"/>
                <w:hideMark/>
              </w:tcPr>
            </w:tcPrChange>
          </w:tcPr>
          <w:p w14:paraId="53BB759F" w14:textId="77777777" w:rsidR="002434FE" w:rsidRPr="00BB280A" w:rsidRDefault="002434FE">
            <w:pPr>
              <w:rPr>
                <w:ins w:id="2144" w:author="Matthew McBee" w:date="2019-12-04T10:48:00Z"/>
                <w:sz w:val="22"/>
                <w:szCs w:val="22"/>
                <w:rPrChange w:id="2145" w:author="Matthew McBee" w:date="2019-12-04T10:52:00Z">
                  <w:rPr>
                    <w:ins w:id="2146" w:author="Matthew McBee" w:date="2019-12-04T10:48:00Z"/>
                    <w:sz w:val="20"/>
                    <w:szCs w:val="20"/>
                  </w:rPr>
                </w:rPrChange>
              </w:rPr>
            </w:pPr>
          </w:p>
        </w:tc>
      </w:tr>
      <w:tr w:rsidR="002434FE" w:rsidRPr="00BB280A" w14:paraId="3EE376B5" w14:textId="77777777" w:rsidTr="002434FE">
        <w:tblPrEx>
          <w:tblW w:w="9040" w:type="dxa"/>
          <w:tblPrExChange w:id="2147" w:author="Matthew McBee" w:date="2019-12-04T10:48:00Z">
            <w:tblPrEx>
              <w:tblW w:w="9350" w:type="dxa"/>
            </w:tblPrEx>
          </w:tblPrExChange>
        </w:tblPrEx>
        <w:trPr>
          <w:trHeight w:val="320"/>
          <w:ins w:id="2148" w:author="Matthew McBee" w:date="2019-12-04T10:48:00Z"/>
          <w:trPrChange w:id="214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50" w:author="Matthew McBee" w:date="2019-12-04T10:48:00Z">
              <w:tcPr>
                <w:tcW w:w="3700" w:type="dxa"/>
                <w:tcBorders>
                  <w:top w:val="nil"/>
                  <w:left w:val="nil"/>
                  <w:bottom w:val="nil"/>
                  <w:right w:val="nil"/>
                </w:tcBorders>
                <w:shd w:val="clear" w:color="auto" w:fill="auto"/>
                <w:noWrap/>
                <w:vAlign w:val="bottom"/>
                <w:hideMark/>
              </w:tcPr>
            </w:tcPrChange>
          </w:tcPr>
          <w:p w14:paraId="5AF0765F" w14:textId="77777777" w:rsidR="002434FE" w:rsidRPr="00BB280A" w:rsidRDefault="002434FE">
            <w:pPr>
              <w:rPr>
                <w:ins w:id="2151" w:author="Matthew McBee" w:date="2019-12-04T10:48:00Z"/>
                <w:color w:val="000000"/>
                <w:sz w:val="22"/>
                <w:szCs w:val="22"/>
                <w:rPrChange w:id="2152" w:author="Matthew McBee" w:date="2019-12-04T10:52:00Z">
                  <w:rPr>
                    <w:ins w:id="2153" w:author="Matthew McBee" w:date="2019-12-04T10:48:00Z"/>
                    <w:color w:val="000000"/>
                  </w:rPr>
                </w:rPrChange>
              </w:rPr>
            </w:pPr>
            <w:ins w:id="2154" w:author="Matthew McBee" w:date="2019-12-04T10:48:00Z">
              <w:r w:rsidRPr="00BB280A">
                <w:rPr>
                  <w:color w:val="000000"/>
                  <w:sz w:val="22"/>
                  <w:szCs w:val="22"/>
                  <w:rPrChange w:id="2155" w:author="Matthew McBee" w:date="2019-12-04T10:52:00Z">
                    <w:rPr>
                      <w:color w:val="000000"/>
                    </w:rPr>
                  </w:rPrChange>
                </w:rPr>
                <w:t>Low birth weight (&lt; 2500g)</w:t>
              </w:r>
            </w:ins>
          </w:p>
        </w:tc>
        <w:tc>
          <w:tcPr>
            <w:tcW w:w="3140" w:type="dxa"/>
            <w:tcBorders>
              <w:top w:val="nil"/>
              <w:left w:val="nil"/>
              <w:bottom w:val="nil"/>
              <w:right w:val="nil"/>
            </w:tcBorders>
            <w:shd w:val="clear" w:color="auto" w:fill="auto"/>
            <w:noWrap/>
            <w:vAlign w:val="bottom"/>
            <w:hideMark/>
            <w:tcPrChange w:id="2156" w:author="Matthew McBee" w:date="2019-12-04T10:48:00Z">
              <w:tcPr>
                <w:tcW w:w="3050" w:type="dxa"/>
                <w:tcBorders>
                  <w:top w:val="nil"/>
                  <w:left w:val="nil"/>
                  <w:bottom w:val="nil"/>
                  <w:right w:val="nil"/>
                </w:tcBorders>
                <w:shd w:val="clear" w:color="auto" w:fill="auto"/>
                <w:noWrap/>
                <w:vAlign w:val="bottom"/>
                <w:hideMark/>
              </w:tcPr>
            </w:tcPrChange>
          </w:tcPr>
          <w:p w14:paraId="55F9F64C" w14:textId="77777777" w:rsidR="002434FE" w:rsidRPr="00BB280A" w:rsidRDefault="002434FE">
            <w:pPr>
              <w:rPr>
                <w:ins w:id="2157" w:author="Matthew McBee" w:date="2019-12-04T10:48:00Z"/>
                <w:color w:val="000000"/>
                <w:sz w:val="22"/>
                <w:szCs w:val="22"/>
                <w:rPrChange w:id="2158" w:author="Matthew McBee" w:date="2019-12-04T10:52:00Z">
                  <w:rPr>
                    <w:ins w:id="2159" w:author="Matthew McBee" w:date="2019-12-04T10:48:00Z"/>
                    <w:color w:val="000000"/>
                  </w:rPr>
                </w:rPrChange>
              </w:rPr>
            </w:pPr>
            <w:ins w:id="2160" w:author="Matthew McBee" w:date="2019-12-04T10:48:00Z">
              <w:r w:rsidRPr="00BB280A">
                <w:rPr>
                  <w:color w:val="000000"/>
                  <w:sz w:val="22"/>
                  <w:szCs w:val="22"/>
                  <w:rPrChange w:id="2161"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162" w:author="Matthew McBee" w:date="2019-12-04T10:48:00Z">
              <w:tcPr>
                <w:tcW w:w="1300" w:type="dxa"/>
                <w:gridSpan w:val="3"/>
                <w:tcBorders>
                  <w:top w:val="nil"/>
                  <w:left w:val="nil"/>
                  <w:bottom w:val="nil"/>
                  <w:right w:val="nil"/>
                </w:tcBorders>
                <w:shd w:val="clear" w:color="auto" w:fill="auto"/>
                <w:noWrap/>
                <w:vAlign w:val="bottom"/>
                <w:hideMark/>
              </w:tcPr>
            </w:tcPrChange>
          </w:tcPr>
          <w:p w14:paraId="716AAF01" w14:textId="77777777" w:rsidR="002434FE" w:rsidRPr="00BB280A" w:rsidRDefault="002434FE">
            <w:pPr>
              <w:jc w:val="right"/>
              <w:rPr>
                <w:ins w:id="2163" w:author="Matthew McBee" w:date="2019-12-04T10:48:00Z"/>
                <w:color w:val="000000"/>
                <w:sz w:val="22"/>
                <w:szCs w:val="22"/>
                <w:rPrChange w:id="2164" w:author="Matthew McBee" w:date="2019-12-04T10:52:00Z">
                  <w:rPr>
                    <w:ins w:id="2165" w:author="Matthew McBee" w:date="2019-12-04T10:48:00Z"/>
                    <w:color w:val="000000"/>
                  </w:rPr>
                </w:rPrChange>
              </w:rPr>
            </w:pPr>
            <w:ins w:id="2166" w:author="Matthew McBee" w:date="2019-12-04T10:48:00Z">
              <w:r w:rsidRPr="00BB280A">
                <w:rPr>
                  <w:color w:val="000000"/>
                  <w:sz w:val="22"/>
                  <w:szCs w:val="22"/>
                  <w:rPrChange w:id="2167" w:author="Matthew McBee" w:date="2019-12-04T10:52:00Z">
                    <w:rPr>
                      <w:color w:val="000000"/>
                    </w:rPr>
                  </w:rPrChange>
                </w:rPr>
                <w:t>1812</w:t>
              </w:r>
            </w:ins>
          </w:p>
        </w:tc>
        <w:tc>
          <w:tcPr>
            <w:tcW w:w="1300" w:type="dxa"/>
            <w:tcBorders>
              <w:top w:val="nil"/>
              <w:left w:val="nil"/>
              <w:bottom w:val="nil"/>
              <w:right w:val="nil"/>
            </w:tcBorders>
            <w:shd w:val="clear" w:color="auto" w:fill="auto"/>
            <w:noWrap/>
            <w:vAlign w:val="bottom"/>
            <w:hideMark/>
            <w:tcPrChange w:id="2168" w:author="Matthew McBee" w:date="2019-12-04T10:48:00Z">
              <w:tcPr>
                <w:tcW w:w="1300" w:type="dxa"/>
                <w:gridSpan w:val="2"/>
                <w:tcBorders>
                  <w:top w:val="nil"/>
                  <w:left w:val="nil"/>
                  <w:bottom w:val="nil"/>
                  <w:right w:val="nil"/>
                </w:tcBorders>
                <w:shd w:val="clear" w:color="auto" w:fill="auto"/>
                <w:noWrap/>
                <w:vAlign w:val="bottom"/>
                <w:hideMark/>
              </w:tcPr>
            </w:tcPrChange>
          </w:tcPr>
          <w:p w14:paraId="24C89AB2" w14:textId="77777777" w:rsidR="002434FE" w:rsidRPr="00BB280A" w:rsidRDefault="002434FE">
            <w:pPr>
              <w:jc w:val="right"/>
              <w:rPr>
                <w:ins w:id="2169" w:author="Matthew McBee" w:date="2019-12-04T10:48:00Z"/>
                <w:color w:val="000000"/>
                <w:sz w:val="22"/>
                <w:szCs w:val="22"/>
                <w:rPrChange w:id="2170" w:author="Matthew McBee" w:date="2019-12-04T10:52:00Z">
                  <w:rPr>
                    <w:ins w:id="2171" w:author="Matthew McBee" w:date="2019-12-04T10:48:00Z"/>
                    <w:color w:val="000000"/>
                  </w:rPr>
                </w:rPrChange>
              </w:rPr>
            </w:pPr>
            <w:ins w:id="2172" w:author="Matthew McBee" w:date="2019-12-04T10:48:00Z">
              <w:r w:rsidRPr="00BB280A">
                <w:rPr>
                  <w:color w:val="000000"/>
                  <w:sz w:val="22"/>
                  <w:szCs w:val="22"/>
                  <w:rPrChange w:id="2173" w:author="Matthew McBee" w:date="2019-12-04T10:52:00Z">
                    <w:rPr>
                      <w:color w:val="000000"/>
                    </w:rPr>
                  </w:rPrChange>
                </w:rPr>
                <w:t>85.96%</w:t>
              </w:r>
            </w:ins>
          </w:p>
        </w:tc>
      </w:tr>
      <w:tr w:rsidR="002434FE" w:rsidRPr="00BB280A" w14:paraId="0188FAAE" w14:textId="77777777" w:rsidTr="002434FE">
        <w:tblPrEx>
          <w:tblW w:w="9040" w:type="dxa"/>
          <w:tblPrExChange w:id="2174" w:author="Matthew McBee" w:date="2019-12-04T10:48:00Z">
            <w:tblPrEx>
              <w:tblW w:w="9350" w:type="dxa"/>
            </w:tblPrEx>
          </w:tblPrExChange>
        </w:tblPrEx>
        <w:trPr>
          <w:trHeight w:val="320"/>
          <w:ins w:id="2175" w:author="Matthew McBee" w:date="2019-12-04T10:48:00Z"/>
          <w:trPrChange w:id="217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77" w:author="Matthew McBee" w:date="2019-12-04T10:48:00Z">
              <w:tcPr>
                <w:tcW w:w="3700" w:type="dxa"/>
                <w:tcBorders>
                  <w:top w:val="nil"/>
                  <w:left w:val="nil"/>
                  <w:bottom w:val="nil"/>
                  <w:right w:val="nil"/>
                </w:tcBorders>
                <w:shd w:val="clear" w:color="auto" w:fill="auto"/>
                <w:noWrap/>
                <w:vAlign w:val="bottom"/>
                <w:hideMark/>
              </w:tcPr>
            </w:tcPrChange>
          </w:tcPr>
          <w:p w14:paraId="374DC1A4" w14:textId="77777777" w:rsidR="002434FE" w:rsidRPr="00BB280A" w:rsidRDefault="002434FE">
            <w:pPr>
              <w:jc w:val="right"/>
              <w:rPr>
                <w:ins w:id="2178" w:author="Matthew McBee" w:date="2019-12-04T10:48:00Z"/>
                <w:color w:val="000000"/>
                <w:sz w:val="22"/>
                <w:szCs w:val="22"/>
                <w:rPrChange w:id="2179" w:author="Matthew McBee" w:date="2019-12-04T10:52:00Z">
                  <w:rPr>
                    <w:ins w:id="218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81" w:author="Matthew McBee" w:date="2019-12-04T10:48:00Z">
              <w:tcPr>
                <w:tcW w:w="3050" w:type="dxa"/>
                <w:tcBorders>
                  <w:top w:val="nil"/>
                  <w:left w:val="nil"/>
                  <w:bottom w:val="nil"/>
                  <w:right w:val="nil"/>
                </w:tcBorders>
                <w:shd w:val="clear" w:color="auto" w:fill="auto"/>
                <w:noWrap/>
                <w:vAlign w:val="bottom"/>
                <w:hideMark/>
              </w:tcPr>
            </w:tcPrChange>
          </w:tcPr>
          <w:p w14:paraId="3D0A79C9" w14:textId="77777777" w:rsidR="002434FE" w:rsidRPr="00BB280A" w:rsidRDefault="002434FE">
            <w:pPr>
              <w:rPr>
                <w:ins w:id="2182" w:author="Matthew McBee" w:date="2019-12-04T10:48:00Z"/>
                <w:color w:val="000000"/>
                <w:sz w:val="22"/>
                <w:szCs w:val="22"/>
                <w:rPrChange w:id="2183" w:author="Matthew McBee" w:date="2019-12-04T10:52:00Z">
                  <w:rPr>
                    <w:ins w:id="2184" w:author="Matthew McBee" w:date="2019-12-04T10:48:00Z"/>
                    <w:color w:val="000000"/>
                  </w:rPr>
                </w:rPrChange>
              </w:rPr>
            </w:pPr>
            <w:ins w:id="2185" w:author="Matthew McBee" w:date="2019-12-04T10:48:00Z">
              <w:r w:rsidRPr="00BB280A">
                <w:rPr>
                  <w:color w:val="000000"/>
                  <w:sz w:val="22"/>
                  <w:szCs w:val="22"/>
                  <w:rPrChange w:id="2186"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187" w:author="Matthew McBee" w:date="2019-12-04T10:48:00Z">
              <w:tcPr>
                <w:tcW w:w="1300" w:type="dxa"/>
                <w:gridSpan w:val="3"/>
                <w:tcBorders>
                  <w:top w:val="nil"/>
                  <w:left w:val="nil"/>
                  <w:bottom w:val="nil"/>
                  <w:right w:val="nil"/>
                </w:tcBorders>
                <w:shd w:val="clear" w:color="auto" w:fill="auto"/>
                <w:noWrap/>
                <w:vAlign w:val="bottom"/>
                <w:hideMark/>
              </w:tcPr>
            </w:tcPrChange>
          </w:tcPr>
          <w:p w14:paraId="55EED941" w14:textId="77777777" w:rsidR="002434FE" w:rsidRPr="00BB280A" w:rsidRDefault="002434FE">
            <w:pPr>
              <w:jc w:val="right"/>
              <w:rPr>
                <w:ins w:id="2188" w:author="Matthew McBee" w:date="2019-12-04T10:48:00Z"/>
                <w:color w:val="000000"/>
                <w:sz w:val="22"/>
                <w:szCs w:val="22"/>
                <w:rPrChange w:id="2189" w:author="Matthew McBee" w:date="2019-12-04T10:52:00Z">
                  <w:rPr>
                    <w:ins w:id="2190" w:author="Matthew McBee" w:date="2019-12-04T10:48:00Z"/>
                    <w:color w:val="000000"/>
                  </w:rPr>
                </w:rPrChange>
              </w:rPr>
            </w:pPr>
            <w:ins w:id="2191" w:author="Matthew McBee" w:date="2019-12-04T10:48:00Z">
              <w:r w:rsidRPr="00BB280A">
                <w:rPr>
                  <w:color w:val="000000"/>
                  <w:sz w:val="22"/>
                  <w:szCs w:val="22"/>
                  <w:rPrChange w:id="2192" w:author="Matthew McBee" w:date="2019-12-04T10:52:00Z">
                    <w:rPr>
                      <w:color w:val="000000"/>
                    </w:rPr>
                  </w:rPrChange>
                </w:rPr>
                <w:t>138</w:t>
              </w:r>
            </w:ins>
          </w:p>
        </w:tc>
        <w:tc>
          <w:tcPr>
            <w:tcW w:w="1300" w:type="dxa"/>
            <w:tcBorders>
              <w:top w:val="nil"/>
              <w:left w:val="nil"/>
              <w:bottom w:val="nil"/>
              <w:right w:val="nil"/>
            </w:tcBorders>
            <w:shd w:val="clear" w:color="auto" w:fill="auto"/>
            <w:noWrap/>
            <w:vAlign w:val="bottom"/>
            <w:hideMark/>
            <w:tcPrChange w:id="2193" w:author="Matthew McBee" w:date="2019-12-04T10:48:00Z">
              <w:tcPr>
                <w:tcW w:w="1300" w:type="dxa"/>
                <w:gridSpan w:val="2"/>
                <w:tcBorders>
                  <w:top w:val="nil"/>
                  <w:left w:val="nil"/>
                  <w:bottom w:val="nil"/>
                  <w:right w:val="nil"/>
                </w:tcBorders>
                <w:shd w:val="clear" w:color="auto" w:fill="auto"/>
                <w:noWrap/>
                <w:vAlign w:val="bottom"/>
                <w:hideMark/>
              </w:tcPr>
            </w:tcPrChange>
          </w:tcPr>
          <w:p w14:paraId="47116629" w14:textId="77777777" w:rsidR="002434FE" w:rsidRPr="00BB280A" w:rsidRDefault="002434FE">
            <w:pPr>
              <w:jc w:val="right"/>
              <w:rPr>
                <w:ins w:id="2194" w:author="Matthew McBee" w:date="2019-12-04T10:48:00Z"/>
                <w:color w:val="000000"/>
                <w:sz w:val="22"/>
                <w:szCs w:val="22"/>
                <w:rPrChange w:id="2195" w:author="Matthew McBee" w:date="2019-12-04T10:52:00Z">
                  <w:rPr>
                    <w:ins w:id="2196" w:author="Matthew McBee" w:date="2019-12-04T10:48:00Z"/>
                    <w:color w:val="000000"/>
                  </w:rPr>
                </w:rPrChange>
              </w:rPr>
            </w:pPr>
            <w:ins w:id="2197" w:author="Matthew McBee" w:date="2019-12-04T10:48:00Z">
              <w:r w:rsidRPr="00BB280A">
                <w:rPr>
                  <w:color w:val="000000"/>
                  <w:sz w:val="22"/>
                  <w:szCs w:val="22"/>
                  <w:rPrChange w:id="2198" w:author="Matthew McBee" w:date="2019-12-04T10:52:00Z">
                    <w:rPr>
                      <w:color w:val="000000"/>
                    </w:rPr>
                  </w:rPrChange>
                </w:rPr>
                <w:t>6.55%</w:t>
              </w:r>
            </w:ins>
          </w:p>
        </w:tc>
      </w:tr>
      <w:tr w:rsidR="002434FE" w:rsidRPr="00BB280A" w14:paraId="007585C4" w14:textId="77777777" w:rsidTr="002434FE">
        <w:tblPrEx>
          <w:tblW w:w="9040" w:type="dxa"/>
          <w:tblPrExChange w:id="2199" w:author="Matthew McBee" w:date="2019-12-04T10:48:00Z">
            <w:tblPrEx>
              <w:tblW w:w="9350" w:type="dxa"/>
            </w:tblPrEx>
          </w:tblPrExChange>
        </w:tblPrEx>
        <w:trPr>
          <w:trHeight w:val="320"/>
          <w:ins w:id="2200" w:author="Matthew McBee" w:date="2019-12-04T10:48:00Z"/>
          <w:trPrChange w:id="220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02" w:author="Matthew McBee" w:date="2019-12-04T10:48:00Z">
              <w:tcPr>
                <w:tcW w:w="3700" w:type="dxa"/>
                <w:tcBorders>
                  <w:top w:val="nil"/>
                  <w:left w:val="nil"/>
                  <w:bottom w:val="nil"/>
                  <w:right w:val="nil"/>
                </w:tcBorders>
                <w:shd w:val="clear" w:color="auto" w:fill="auto"/>
                <w:noWrap/>
                <w:vAlign w:val="bottom"/>
                <w:hideMark/>
              </w:tcPr>
            </w:tcPrChange>
          </w:tcPr>
          <w:p w14:paraId="7F059922" w14:textId="77777777" w:rsidR="002434FE" w:rsidRPr="00BB280A" w:rsidRDefault="002434FE">
            <w:pPr>
              <w:jc w:val="right"/>
              <w:rPr>
                <w:ins w:id="2203" w:author="Matthew McBee" w:date="2019-12-04T10:48:00Z"/>
                <w:color w:val="000000"/>
                <w:sz w:val="22"/>
                <w:szCs w:val="22"/>
                <w:rPrChange w:id="2204" w:author="Matthew McBee" w:date="2019-12-04T10:52:00Z">
                  <w:rPr>
                    <w:ins w:id="220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06" w:author="Matthew McBee" w:date="2019-12-04T10:48:00Z">
              <w:tcPr>
                <w:tcW w:w="3050" w:type="dxa"/>
                <w:tcBorders>
                  <w:top w:val="nil"/>
                  <w:left w:val="nil"/>
                  <w:bottom w:val="nil"/>
                  <w:right w:val="nil"/>
                </w:tcBorders>
                <w:shd w:val="clear" w:color="auto" w:fill="auto"/>
                <w:noWrap/>
                <w:vAlign w:val="bottom"/>
                <w:hideMark/>
              </w:tcPr>
            </w:tcPrChange>
          </w:tcPr>
          <w:p w14:paraId="14D0A8D6" w14:textId="5A16EE0B" w:rsidR="002434FE" w:rsidRPr="00BB280A" w:rsidRDefault="00BB280A">
            <w:pPr>
              <w:rPr>
                <w:ins w:id="2207" w:author="Matthew McBee" w:date="2019-12-04T10:48:00Z"/>
                <w:color w:val="000000"/>
                <w:sz w:val="22"/>
                <w:szCs w:val="22"/>
                <w:rPrChange w:id="2208" w:author="Matthew McBee" w:date="2019-12-04T10:52:00Z">
                  <w:rPr>
                    <w:ins w:id="2209" w:author="Matthew McBee" w:date="2019-12-04T10:48:00Z"/>
                    <w:color w:val="000000"/>
                  </w:rPr>
                </w:rPrChange>
              </w:rPr>
            </w:pPr>
            <w:ins w:id="2210"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211" w:author="Matthew McBee" w:date="2019-12-04T10:48:00Z">
              <w:tcPr>
                <w:tcW w:w="1300" w:type="dxa"/>
                <w:gridSpan w:val="3"/>
                <w:tcBorders>
                  <w:top w:val="nil"/>
                  <w:left w:val="nil"/>
                  <w:bottom w:val="nil"/>
                  <w:right w:val="nil"/>
                </w:tcBorders>
                <w:shd w:val="clear" w:color="auto" w:fill="auto"/>
                <w:noWrap/>
                <w:vAlign w:val="bottom"/>
                <w:hideMark/>
              </w:tcPr>
            </w:tcPrChange>
          </w:tcPr>
          <w:p w14:paraId="23E9E5F2" w14:textId="77777777" w:rsidR="002434FE" w:rsidRPr="00BB280A" w:rsidRDefault="002434FE">
            <w:pPr>
              <w:jc w:val="right"/>
              <w:rPr>
                <w:ins w:id="2212" w:author="Matthew McBee" w:date="2019-12-04T10:48:00Z"/>
                <w:color w:val="000000"/>
                <w:sz w:val="22"/>
                <w:szCs w:val="22"/>
                <w:rPrChange w:id="2213" w:author="Matthew McBee" w:date="2019-12-04T10:52:00Z">
                  <w:rPr>
                    <w:ins w:id="2214" w:author="Matthew McBee" w:date="2019-12-04T10:48:00Z"/>
                    <w:color w:val="000000"/>
                  </w:rPr>
                </w:rPrChange>
              </w:rPr>
            </w:pPr>
            <w:ins w:id="2215" w:author="Matthew McBee" w:date="2019-12-04T10:48:00Z">
              <w:r w:rsidRPr="00BB280A">
                <w:rPr>
                  <w:color w:val="000000"/>
                  <w:sz w:val="22"/>
                  <w:szCs w:val="22"/>
                  <w:rPrChange w:id="2216" w:author="Matthew McBee" w:date="2019-12-04T10:52:00Z">
                    <w:rPr>
                      <w:color w:val="000000"/>
                    </w:rPr>
                  </w:rPrChange>
                </w:rPr>
                <w:t>158</w:t>
              </w:r>
            </w:ins>
          </w:p>
        </w:tc>
        <w:tc>
          <w:tcPr>
            <w:tcW w:w="1300" w:type="dxa"/>
            <w:tcBorders>
              <w:top w:val="nil"/>
              <w:left w:val="nil"/>
              <w:bottom w:val="nil"/>
              <w:right w:val="nil"/>
            </w:tcBorders>
            <w:shd w:val="clear" w:color="auto" w:fill="auto"/>
            <w:noWrap/>
            <w:vAlign w:val="bottom"/>
            <w:hideMark/>
            <w:tcPrChange w:id="2217" w:author="Matthew McBee" w:date="2019-12-04T10:48:00Z">
              <w:tcPr>
                <w:tcW w:w="1300" w:type="dxa"/>
                <w:gridSpan w:val="2"/>
                <w:tcBorders>
                  <w:top w:val="nil"/>
                  <w:left w:val="nil"/>
                  <w:bottom w:val="nil"/>
                  <w:right w:val="nil"/>
                </w:tcBorders>
                <w:shd w:val="clear" w:color="auto" w:fill="auto"/>
                <w:noWrap/>
                <w:vAlign w:val="bottom"/>
                <w:hideMark/>
              </w:tcPr>
            </w:tcPrChange>
          </w:tcPr>
          <w:p w14:paraId="5F274456" w14:textId="77777777" w:rsidR="002434FE" w:rsidRPr="00BB280A" w:rsidRDefault="002434FE">
            <w:pPr>
              <w:jc w:val="right"/>
              <w:rPr>
                <w:ins w:id="2218" w:author="Matthew McBee" w:date="2019-12-04T10:48:00Z"/>
                <w:color w:val="000000"/>
                <w:sz w:val="22"/>
                <w:szCs w:val="22"/>
                <w:rPrChange w:id="2219" w:author="Matthew McBee" w:date="2019-12-04T10:52:00Z">
                  <w:rPr>
                    <w:ins w:id="2220" w:author="Matthew McBee" w:date="2019-12-04T10:48:00Z"/>
                    <w:color w:val="000000"/>
                  </w:rPr>
                </w:rPrChange>
              </w:rPr>
            </w:pPr>
            <w:ins w:id="2221" w:author="Matthew McBee" w:date="2019-12-04T10:48:00Z">
              <w:r w:rsidRPr="00BB280A">
                <w:rPr>
                  <w:color w:val="000000"/>
                  <w:sz w:val="22"/>
                  <w:szCs w:val="22"/>
                  <w:rPrChange w:id="2222" w:author="Matthew McBee" w:date="2019-12-04T10:52:00Z">
                    <w:rPr>
                      <w:color w:val="000000"/>
                    </w:rPr>
                  </w:rPrChange>
                </w:rPr>
                <w:t>7.50%</w:t>
              </w:r>
            </w:ins>
          </w:p>
        </w:tc>
      </w:tr>
      <w:tr w:rsidR="002434FE" w:rsidRPr="00BB280A" w14:paraId="30BC7CE5" w14:textId="77777777" w:rsidTr="002434FE">
        <w:tblPrEx>
          <w:tblW w:w="9040" w:type="dxa"/>
          <w:tblPrExChange w:id="2223" w:author="Matthew McBee" w:date="2019-12-04T10:48:00Z">
            <w:tblPrEx>
              <w:tblW w:w="9350" w:type="dxa"/>
            </w:tblPrEx>
          </w:tblPrExChange>
        </w:tblPrEx>
        <w:trPr>
          <w:trHeight w:val="320"/>
          <w:ins w:id="2224" w:author="Matthew McBee" w:date="2019-12-04T10:48:00Z"/>
          <w:trPrChange w:id="222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26" w:author="Matthew McBee" w:date="2019-12-04T10:48:00Z">
              <w:tcPr>
                <w:tcW w:w="3700" w:type="dxa"/>
                <w:tcBorders>
                  <w:top w:val="nil"/>
                  <w:left w:val="nil"/>
                  <w:bottom w:val="nil"/>
                  <w:right w:val="nil"/>
                </w:tcBorders>
                <w:shd w:val="clear" w:color="auto" w:fill="auto"/>
                <w:noWrap/>
                <w:vAlign w:val="bottom"/>
                <w:hideMark/>
              </w:tcPr>
            </w:tcPrChange>
          </w:tcPr>
          <w:p w14:paraId="3799609C" w14:textId="77777777" w:rsidR="002434FE" w:rsidRPr="00BB280A" w:rsidRDefault="002434FE">
            <w:pPr>
              <w:jc w:val="right"/>
              <w:rPr>
                <w:ins w:id="2227" w:author="Matthew McBee" w:date="2019-12-04T10:48:00Z"/>
                <w:color w:val="000000"/>
                <w:sz w:val="22"/>
                <w:szCs w:val="22"/>
                <w:rPrChange w:id="2228" w:author="Matthew McBee" w:date="2019-12-04T10:52:00Z">
                  <w:rPr>
                    <w:ins w:id="222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30" w:author="Matthew McBee" w:date="2019-12-04T10:48:00Z">
              <w:tcPr>
                <w:tcW w:w="3050" w:type="dxa"/>
                <w:tcBorders>
                  <w:top w:val="nil"/>
                  <w:left w:val="nil"/>
                  <w:bottom w:val="nil"/>
                  <w:right w:val="nil"/>
                </w:tcBorders>
                <w:shd w:val="clear" w:color="auto" w:fill="auto"/>
                <w:noWrap/>
                <w:vAlign w:val="bottom"/>
                <w:hideMark/>
              </w:tcPr>
            </w:tcPrChange>
          </w:tcPr>
          <w:p w14:paraId="121C0130" w14:textId="77777777" w:rsidR="002434FE" w:rsidRPr="00BB280A" w:rsidRDefault="002434FE">
            <w:pPr>
              <w:rPr>
                <w:ins w:id="2231" w:author="Matthew McBee" w:date="2019-12-04T10:48:00Z"/>
                <w:sz w:val="22"/>
                <w:szCs w:val="22"/>
                <w:rPrChange w:id="2232" w:author="Matthew McBee" w:date="2019-12-04T10:52:00Z">
                  <w:rPr>
                    <w:ins w:id="2233"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234" w:author="Matthew McBee" w:date="2019-12-04T10:48:00Z">
              <w:tcPr>
                <w:tcW w:w="1300" w:type="dxa"/>
                <w:gridSpan w:val="3"/>
                <w:tcBorders>
                  <w:top w:val="nil"/>
                  <w:left w:val="nil"/>
                  <w:bottom w:val="nil"/>
                  <w:right w:val="nil"/>
                </w:tcBorders>
                <w:shd w:val="clear" w:color="auto" w:fill="auto"/>
                <w:noWrap/>
                <w:vAlign w:val="bottom"/>
                <w:hideMark/>
              </w:tcPr>
            </w:tcPrChange>
          </w:tcPr>
          <w:p w14:paraId="57665C70" w14:textId="77777777" w:rsidR="002434FE" w:rsidRPr="00BB280A" w:rsidRDefault="002434FE">
            <w:pPr>
              <w:rPr>
                <w:ins w:id="2235" w:author="Matthew McBee" w:date="2019-12-04T10:48:00Z"/>
                <w:sz w:val="22"/>
                <w:szCs w:val="22"/>
                <w:rPrChange w:id="2236" w:author="Matthew McBee" w:date="2019-12-04T10:52:00Z">
                  <w:rPr>
                    <w:ins w:id="2237"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238" w:author="Matthew McBee" w:date="2019-12-04T10:48:00Z">
              <w:tcPr>
                <w:tcW w:w="1300" w:type="dxa"/>
                <w:gridSpan w:val="2"/>
                <w:tcBorders>
                  <w:top w:val="nil"/>
                  <w:left w:val="nil"/>
                  <w:bottom w:val="nil"/>
                  <w:right w:val="nil"/>
                </w:tcBorders>
                <w:shd w:val="clear" w:color="auto" w:fill="auto"/>
                <w:noWrap/>
                <w:vAlign w:val="bottom"/>
                <w:hideMark/>
              </w:tcPr>
            </w:tcPrChange>
          </w:tcPr>
          <w:p w14:paraId="0CF511E7" w14:textId="77777777" w:rsidR="002434FE" w:rsidRPr="00BB280A" w:rsidRDefault="002434FE">
            <w:pPr>
              <w:rPr>
                <w:ins w:id="2239" w:author="Matthew McBee" w:date="2019-12-04T10:48:00Z"/>
                <w:sz w:val="22"/>
                <w:szCs w:val="22"/>
                <w:rPrChange w:id="2240" w:author="Matthew McBee" w:date="2019-12-04T10:52:00Z">
                  <w:rPr>
                    <w:ins w:id="2241" w:author="Matthew McBee" w:date="2019-12-04T10:48:00Z"/>
                    <w:sz w:val="20"/>
                    <w:szCs w:val="20"/>
                  </w:rPr>
                </w:rPrChange>
              </w:rPr>
            </w:pPr>
          </w:p>
        </w:tc>
      </w:tr>
      <w:tr w:rsidR="002434FE" w:rsidRPr="00BB280A" w14:paraId="2A663069" w14:textId="77777777" w:rsidTr="002434FE">
        <w:trPr>
          <w:trHeight w:val="320"/>
          <w:ins w:id="2242" w:author="Matthew McBee" w:date="2019-12-04T10:48:00Z"/>
        </w:trPr>
        <w:tc>
          <w:tcPr>
            <w:tcW w:w="3700" w:type="dxa"/>
            <w:vMerge w:val="restart"/>
            <w:tcBorders>
              <w:top w:val="nil"/>
              <w:left w:val="nil"/>
              <w:bottom w:val="nil"/>
              <w:right w:val="nil"/>
            </w:tcBorders>
            <w:shd w:val="clear" w:color="auto" w:fill="auto"/>
            <w:hideMark/>
          </w:tcPr>
          <w:p w14:paraId="4A103CF3" w14:textId="77777777" w:rsidR="002434FE" w:rsidRPr="00BB280A" w:rsidRDefault="002434FE">
            <w:pPr>
              <w:rPr>
                <w:ins w:id="2243" w:author="Matthew McBee" w:date="2019-12-04T10:48:00Z"/>
                <w:color w:val="000000"/>
                <w:sz w:val="22"/>
                <w:szCs w:val="22"/>
                <w:rPrChange w:id="2244" w:author="Matthew McBee" w:date="2019-12-04T10:52:00Z">
                  <w:rPr>
                    <w:ins w:id="2245" w:author="Matthew McBee" w:date="2019-12-04T10:48:00Z"/>
                    <w:color w:val="000000"/>
                  </w:rPr>
                </w:rPrChange>
              </w:rPr>
            </w:pPr>
            <w:ins w:id="2246" w:author="Matthew McBee" w:date="2019-12-04T10:48:00Z">
              <w:r w:rsidRPr="00BB280A">
                <w:rPr>
                  <w:color w:val="000000"/>
                  <w:sz w:val="22"/>
                  <w:szCs w:val="22"/>
                  <w:rPrChange w:id="2247" w:author="Matthew McBee" w:date="2019-12-04T10:52:00Z">
                    <w:rPr>
                      <w:color w:val="000000"/>
                    </w:rPr>
                  </w:rPrChange>
                </w:rPr>
                <w:t>Health condition that limits school or play</w:t>
              </w:r>
            </w:ins>
          </w:p>
        </w:tc>
        <w:tc>
          <w:tcPr>
            <w:tcW w:w="3140" w:type="dxa"/>
            <w:tcBorders>
              <w:top w:val="nil"/>
              <w:left w:val="nil"/>
              <w:bottom w:val="nil"/>
              <w:right w:val="nil"/>
            </w:tcBorders>
            <w:shd w:val="clear" w:color="auto" w:fill="auto"/>
            <w:noWrap/>
            <w:vAlign w:val="bottom"/>
            <w:hideMark/>
          </w:tcPr>
          <w:p w14:paraId="6BFF155C" w14:textId="77777777" w:rsidR="002434FE" w:rsidRPr="00BB280A" w:rsidRDefault="002434FE">
            <w:pPr>
              <w:rPr>
                <w:ins w:id="2248" w:author="Matthew McBee" w:date="2019-12-04T10:48:00Z"/>
                <w:color w:val="000000"/>
                <w:sz w:val="22"/>
                <w:szCs w:val="22"/>
                <w:rPrChange w:id="2249" w:author="Matthew McBee" w:date="2019-12-04T10:52:00Z">
                  <w:rPr>
                    <w:ins w:id="2250" w:author="Matthew McBee" w:date="2019-12-04T10:48:00Z"/>
                    <w:color w:val="000000"/>
                  </w:rPr>
                </w:rPrChange>
              </w:rPr>
            </w:pPr>
            <w:ins w:id="2251" w:author="Matthew McBee" w:date="2019-12-04T10:48:00Z">
              <w:r w:rsidRPr="00BB280A">
                <w:rPr>
                  <w:color w:val="000000"/>
                  <w:sz w:val="22"/>
                  <w:szCs w:val="22"/>
                  <w:rPrChange w:id="2252"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
          <w:p w14:paraId="33E35785" w14:textId="77777777" w:rsidR="002434FE" w:rsidRPr="00BB280A" w:rsidRDefault="002434FE">
            <w:pPr>
              <w:jc w:val="right"/>
              <w:rPr>
                <w:ins w:id="2253" w:author="Matthew McBee" w:date="2019-12-04T10:48:00Z"/>
                <w:color w:val="000000"/>
                <w:sz w:val="22"/>
                <w:szCs w:val="22"/>
                <w:rPrChange w:id="2254" w:author="Matthew McBee" w:date="2019-12-04T10:52:00Z">
                  <w:rPr>
                    <w:ins w:id="2255" w:author="Matthew McBee" w:date="2019-12-04T10:48:00Z"/>
                    <w:color w:val="000000"/>
                  </w:rPr>
                </w:rPrChange>
              </w:rPr>
            </w:pPr>
            <w:ins w:id="2256" w:author="Matthew McBee" w:date="2019-12-04T10:48:00Z">
              <w:r w:rsidRPr="00BB280A">
                <w:rPr>
                  <w:color w:val="000000"/>
                  <w:sz w:val="22"/>
                  <w:szCs w:val="22"/>
                  <w:rPrChange w:id="2257" w:author="Matthew McBee" w:date="2019-12-04T10:52:00Z">
                    <w:rPr>
                      <w:color w:val="000000"/>
                    </w:rPr>
                  </w:rPrChange>
                </w:rPr>
                <w:t>1917</w:t>
              </w:r>
            </w:ins>
          </w:p>
        </w:tc>
        <w:tc>
          <w:tcPr>
            <w:tcW w:w="1300" w:type="dxa"/>
            <w:tcBorders>
              <w:top w:val="nil"/>
              <w:left w:val="nil"/>
              <w:bottom w:val="nil"/>
              <w:right w:val="nil"/>
            </w:tcBorders>
            <w:shd w:val="clear" w:color="auto" w:fill="auto"/>
            <w:noWrap/>
            <w:vAlign w:val="bottom"/>
            <w:hideMark/>
          </w:tcPr>
          <w:p w14:paraId="33A14EC7" w14:textId="77777777" w:rsidR="002434FE" w:rsidRPr="00BB280A" w:rsidRDefault="002434FE">
            <w:pPr>
              <w:jc w:val="right"/>
              <w:rPr>
                <w:ins w:id="2258" w:author="Matthew McBee" w:date="2019-12-04T10:48:00Z"/>
                <w:color w:val="000000"/>
                <w:sz w:val="22"/>
                <w:szCs w:val="22"/>
                <w:rPrChange w:id="2259" w:author="Matthew McBee" w:date="2019-12-04T10:52:00Z">
                  <w:rPr>
                    <w:ins w:id="2260" w:author="Matthew McBee" w:date="2019-12-04T10:48:00Z"/>
                    <w:color w:val="000000"/>
                  </w:rPr>
                </w:rPrChange>
              </w:rPr>
            </w:pPr>
            <w:ins w:id="2261" w:author="Matthew McBee" w:date="2019-12-04T10:48:00Z">
              <w:r w:rsidRPr="00BB280A">
                <w:rPr>
                  <w:color w:val="000000"/>
                  <w:sz w:val="22"/>
                  <w:szCs w:val="22"/>
                  <w:rPrChange w:id="2262" w:author="Matthew McBee" w:date="2019-12-04T10:52:00Z">
                    <w:rPr>
                      <w:color w:val="000000"/>
                    </w:rPr>
                  </w:rPrChange>
                </w:rPr>
                <w:t>90.94%</w:t>
              </w:r>
            </w:ins>
          </w:p>
        </w:tc>
      </w:tr>
      <w:tr w:rsidR="002434FE" w:rsidRPr="00BB280A" w14:paraId="3E01EA44" w14:textId="77777777" w:rsidTr="002434FE">
        <w:trPr>
          <w:trHeight w:val="320"/>
          <w:ins w:id="2263" w:author="Matthew McBee" w:date="2019-12-04T10:48:00Z"/>
        </w:trPr>
        <w:tc>
          <w:tcPr>
            <w:tcW w:w="3700" w:type="dxa"/>
            <w:vMerge/>
            <w:tcBorders>
              <w:top w:val="nil"/>
              <w:left w:val="nil"/>
              <w:bottom w:val="nil"/>
              <w:right w:val="nil"/>
            </w:tcBorders>
            <w:vAlign w:val="center"/>
            <w:hideMark/>
          </w:tcPr>
          <w:p w14:paraId="1DC76D06" w14:textId="77777777" w:rsidR="002434FE" w:rsidRPr="00BB280A" w:rsidRDefault="002434FE">
            <w:pPr>
              <w:rPr>
                <w:ins w:id="2264" w:author="Matthew McBee" w:date="2019-12-04T10:48:00Z"/>
                <w:color w:val="000000"/>
                <w:sz w:val="22"/>
                <w:szCs w:val="22"/>
                <w:rPrChange w:id="2265" w:author="Matthew McBee" w:date="2019-12-04T10:52:00Z">
                  <w:rPr>
                    <w:ins w:id="226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6AE343C" w14:textId="77777777" w:rsidR="002434FE" w:rsidRPr="00BB280A" w:rsidRDefault="002434FE">
            <w:pPr>
              <w:rPr>
                <w:ins w:id="2267" w:author="Matthew McBee" w:date="2019-12-04T10:48:00Z"/>
                <w:color w:val="000000"/>
                <w:sz w:val="22"/>
                <w:szCs w:val="22"/>
                <w:rPrChange w:id="2268" w:author="Matthew McBee" w:date="2019-12-04T10:52:00Z">
                  <w:rPr>
                    <w:ins w:id="2269" w:author="Matthew McBee" w:date="2019-12-04T10:48:00Z"/>
                    <w:color w:val="000000"/>
                  </w:rPr>
                </w:rPrChange>
              </w:rPr>
            </w:pPr>
            <w:ins w:id="2270" w:author="Matthew McBee" w:date="2019-12-04T10:48:00Z">
              <w:r w:rsidRPr="00BB280A">
                <w:rPr>
                  <w:color w:val="000000"/>
                  <w:sz w:val="22"/>
                  <w:szCs w:val="22"/>
                  <w:rPrChange w:id="2271"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
          <w:p w14:paraId="641685FC" w14:textId="77777777" w:rsidR="002434FE" w:rsidRPr="00BB280A" w:rsidRDefault="002434FE">
            <w:pPr>
              <w:jc w:val="right"/>
              <w:rPr>
                <w:ins w:id="2272" w:author="Matthew McBee" w:date="2019-12-04T10:48:00Z"/>
                <w:color w:val="000000"/>
                <w:sz w:val="22"/>
                <w:szCs w:val="22"/>
                <w:rPrChange w:id="2273" w:author="Matthew McBee" w:date="2019-12-04T10:52:00Z">
                  <w:rPr>
                    <w:ins w:id="2274" w:author="Matthew McBee" w:date="2019-12-04T10:48:00Z"/>
                    <w:color w:val="000000"/>
                  </w:rPr>
                </w:rPrChange>
              </w:rPr>
            </w:pPr>
            <w:ins w:id="2275" w:author="Matthew McBee" w:date="2019-12-04T10:48:00Z">
              <w:r w:rsidRPr="00BB280A">
                <w:rPr>
                  <w:color w:val="000000"/>
                  <w:sz w:val="22"/>
                  <w:szCs w:val="22"/>
                  <w:rPrChange w:id="2276" w:author="Matthew McBee" w:date="2019-12-04T10:52:00Z">
                    <w:rPr>
                      <w:color w:val="000000"/>
                    </w:rPr>
                  </w:rPrChange>
                </w:rPr>
                <w:t>122</w:t>
              </w:r>
            </w:ins>
          </w:p>
        </w:tc>
        <w:tc>
          <w:tcPr>
            <w:tcW w:w="1300" w:type="dxa"/>
            <w:tcBorders>
              <w:top w:val="nil"/>
              <w:left w:val="nil"/>
              <w:bottom w:val="nil"/>
              <w:right w:val="nil"/>
            </w:tcBorders>
            <w:shd w:val="clear" w:color="auto" w:fill="auto"/>
            <w:noWrap/>
            <w:vAlign w:val="bottom"/>
            <w:hideMark/>
          </w:tcPr>
          <w:p w14:paraId="4F1F0A7C" w14:textId="77777777" w:rsidR="002434FE" w:rsidRPr="00BB280A" w:rsidRDefault="002434FE">
            <w:pPr>
              <w:jc w:val="right"/>
              <w:rPr>
                <w:ins w:id="2277" w:author="Matthew McBee" w:date="2019-12-04T10:48:00Z"/>
                <w:color w:val="000000"/>
                <w:sz w:val="22"/>
                <w:szCs w:val="22"/>
                <w:rPrChange w:id="2278" w:author="Matthew McBee" w:date="2019-12-04T10:52:00Z">
                  <w:rPr>
                    <w:ins w:id="2279" w:author="Matthew McBee" w:date="2019-12-04T10:48:00Z"/>
                    <w:color w:val="000000"/>
                  </w:rPr>
                </w:rPrChange>
              </w:rPr>
            </w:pPr>
            <w:ins w:id="2280" w:author="Matthew McBee" w:date="2019-12-04T10:48:00Z">
              <w:r w:rsidRPr="00BB280A">
                <w:rPr>
                  <w:color w:val="000000"/>
                  <w:sz w:val="22"/>
                  <w:szCs w:val="22"/>
                  <w:rPrChange w:id="2281" w:author="Matthew McBee" w:date="2019-12-04T10:52:00Z">
                    <w:rPr>
                      <w:color w:val="000000"/>
                    </w:rPr>
                  </w:rPrChange>
                </w:rPr>
                <w:t>5.79%</w:t>
              </w:r>
            </w:ins>
          </w:p>
        </w:tc>
      </w:tr>
      <w:tr w:rsidR="002434FE" w:rsidRPr="00BB280A" w14:paraId="0A3F911E" w14:textId="77777777" w:rsidTr="002434FE">
        <w:trPr>
          <w:trHeight w:val="160"/>
          <w:ins w:id="2282" w:author="Matthew McBee" w:date="2019-12-04T10:48:00Z"/>
        </w:trPr>
        <w:tc>
          <w:tcPr>
            <w:tcW w:w="3700" w:type="dxa"/>
            <w:tcBorders>
              <w:top w:val="nil"/>
              <w:left w:val="nil"/>
              <w:bottom w:val="nil"/>
              <w:right w:val="nil"/>
            </w:tcBorders>
            <w:shd w:val="clear" w:color="auto" w:fill="auto"/>
            <w:noWrap/>
            <w:vAlign w:val="bottom"/>
            <w:hideMark/>
          </w:tcPr>
          <w:p w14:paraId="1F1EEC9B" w14:textId="77777777" w:rsidR="002434FE" w:rsidRPr="00BB280A" w:rsidRDefault="002434FE">
            <w:pPr>
              <w:jc w:val="right"/>
              <w:rPr>
                <w:ins w:id="2283" w:author="Matthew McBee" w:date="2019-12-04T10:48:00Z"/>
                <w:color w:val="000000"/>
                <w:sz w:val="22"/>
                <w:szCs w:val="22"/>
                <w:rPrChange w:id="2284" w:author="Matthew McBee" w:date="2019-12-04T10:52:00Z">
                  <w:rPr>
                    <w:ins w:id="228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067B793" w14:textId="5E97AB1A" w:rsidR="002434FE" w:rsidRPr="00BB280A" w:rsidRDefault="00053464">
            <w:pPr>
              <w:rPr>
                <w:ins w:id="2286" w:author="Matthew McBee" w:date="2019-12-04T10:48:00Z"/>
                <w:sz w:val="22"/>
                <w:szCs w:val="22"/>
                <w:rPrChange w:id="2287" w:author="Matthew McBee" w:date="2019-12-04T10:52:00Z">
                  <w:rPr>
                    <w:ins w:id="2288" w:author="Matthew McBee" w:date="2019-12-04T10:48:00Z"/>
                    <w:sz w:val="20"/>
                    <w:szCs w:val="20"/>
                  </w:rPr>
                </w:rPrChange>
              </w:rPr>
            </w:pPr>
            <w:ins w:id="2289" w:author="Matthew McBee" w:date="2019-12-04T14:18: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5FA3DE6" w14:textId="77777777" w:rsidR="002434FE" w:rsidRPr="00BB280A" w:rsidRDefault="002434FE">
            <w:pPr>
              <w:jc w:val="right"/>
              <w:rPr>
                <w:ins w:id="2290" w:author="Matthew McBee" w:date="2019-12-04T10:48:00Z"/>
                <w:color w:val="000000"/>
                <w:sz w:val="22"/>
                <w:szCs w:val="22"/>
                <w:rPrChange w:id="2291" w:author="Matthew McBee" w:date="2019-12-04T10:52:00Z">
                  <w:rPr>
                    <w:ins w:id="2292" w:author="Matthew McBee" w:date="2019-12-04T10:48:00Z"/>
                    <w:color w:val="000000"/>
                  </w:rPr>
                </w:rPrChange>
              </w:rPr>
            </w:pPr>
            <w:ins w:id="2293" w:author="Matthew McBee" w:date="2019-12-04T10:48:00Z">
              <w:r w:rsidRPr="00BB280A">
                <w:rPr>
                  <w:color w:val="000000"/>
                  <w:sz w:val="22"/>
                  <w:szCs w:val="22"/>
                  <w:rPrChange w:id="2294" w:author="Matthew McBee" w:date="2019-12-04T10:52:00Z">
                    <w:rPr>
                      <w:color w:val="000000"/>
                    </w:rPr>
                  </w:rPrChange>
                </w:rPr>
                <w:t>69</w:t>
              </w:r>
            </w:ins>
          </w:p>
        </w:tc>
        <w:tc>
          <w:tcPr>
            <w:tcW w:w="1300" w:type="dxa"/>
            <w:tcBorders>
              <w:top w:val="nil"/>
              <w:left w:val="nil"/>
              <w:bottom w:val="nil"/>
              <w:right w:val="nil"/>
            </w:tcBorders>
            <w:shd w:val="clear" w:color="auto" w:fill="auto"/>
            <w:noWrap/>
            <w:vAlign w:val="bottom"/>
            <w:hideMark/>
          </w:tcPr>
          <w:p w14:paraId="0C255C94" w14:textId="77777777" w:rsidR="002434FE" w:rsidRPr="00BB280A" w:rsidRDefault="002434FE">
            <w:pPr>
              <w:jc w:val="right"/>
              <w:rPr>
                <w:ins w:id="2295" w:author="Matthew McBee" w:date="2019-12-04T10:48:00Z"/>
                <w:color w:val="000000"/>
                <w:sz w:val="22"/>
                <w:szCs w:val="22"/>
                <w:rPrChange w:id="2296" w:author="Matthew McBee" w:date="2019-12-04T10:52:00Z">
                  <w:rPr>
                    <w:ins w:id="2297" w:author="Matthew McBee" w:date="2019-12-04T10:48:00Z"/>
                    <w:color w:val="000000"/>
                  </w:rPr>
                </w:rPrChange>
              </w:rPr>
            </w:pPr>
            <w:ins w:id="2298" w:author="Matthew McBee" w:date="2019-12-04T10:48:00Z">
              <w:r w:rsidRPr="00BB280A">
                <w:rPr>
                  <w:color w:val="000000"/>
                  <w:sz w:val="22"/>
                  <w:szCs w:val="22"/>
                  <w:rPrChange w:id="2299" w:author="Matthew McBee" w:date="2019-12-04T10:52:00Z">
                    <w:rPr>
                      <w:color w:val="000000"/>
                    </w:rPr>
                  </w:rPrChange>
                </w:rPr>
                <w:t>3.27%</w:t>
              </w:r>
            </w:ins>
          </w:p>
        </w:tc>
      </w:tr>
      <w:tr w:rsidR="002434FE" w:rsidRPr="00BB280A" w14:paraId="53D67CAC" w14:textId="77777777" w:rsidTr="002434FE">
        <w:tblPrEx>
          <w:tblW w:w="9040" w:type="dxa"/>
          <w:tblPrExChange w:id="2300" w:author="Matthew McBee" w:date="2019-12-04T10:48:00Z">
            <w:tblPrEx>
              <w:tblW w:w="9350" w:type="dxa"/>
            </w:tblPrEx>
          </w:tblPrExChange>
        </w:tblPrEx>
        <w:trPr>
          <w:trHeight w:val="160"/>
          <w:ins w:id="2301" w:author="Matthew McBee" w:date="2019-12-04T10:48:00Z"/>
          <w:trPrChange w:id="2302" w:author="Matthew McBee" w:date="2019-12-04T10:48:00Z">
            <w:trPr>
              <w:trHeight w:val="160"/>
            </w:trPr>
          </w:trPrChange>
        </w:trPr>
        <w:tc>
          <w:tcPr>
            <w:tcW w:w="3700" w:type="dxa"/>
            <w:tcBorders>
              <w:top w:val="nil"/>
              <w:left w:val="nil"/>
              <w:bottom w:val="nil"/>
              <w:right w:val="nil"/>
            </w:tcBorders>
            <w:shd w:val="clear" w:color="auto" w:fill="auto"/>
            <w:noWrap/>
            <w:vAlign w:val="bottom"/>
            <w:hideMark/>
            <w:tcPrChange w:id="2303" w:author="Matthew McBee" w:date="2019-12-04T10:48:00Z">
              <w:tcPr>
                <w:tcW w:w="3700" w:type="dxa"/>
                <w:tcBorders>
                  <w:top w:val="nil"/>
                  <w:left w:val="nil"/>
                  <w:bottom w:val="nil"/>
                  <w:right w:val="nil"/>
                </w:tcBorders>
                <w:shd w:val="clear" w:color="auto" w:fill="auto"/>
                <w:noWrap/>
                <w:vAlign w:val="bottom"/>
                <w:hideMark/>
              </w:tcPr>
            </w:tcPrChange>
          </w:tcPr>
          <w:p w14:paraId="65A87DDC" w14:textId="77777777" w:rsidR="002434FE" w:rsidRPr="00BB280A" w:rsidRDefault="002434FE">
            <w:pPr>
              <w:jc w:val="right"/>
              <w:rPr>
                <w:ins w:id="2304" w:author="Matthew McBee" w:date="2019-12-04T10:48:00Z"/>
                <w:color w:val="000000"/>
                <w:sz w:val="22"/>
                <w:szCs w:val="22"/>
                <w:rPrChange w:id="2305" w:author="Matthew McBee" w:date="2019-12-04T10:52:00Z">
                  <w:rPr>
                    <w:ins w:id="230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07" w:author="Matthew McBee" w:date="2019-12-04T10:48:00Z">
              <w:tcPr>
                <w:tcW w:w="3050" w:type="dxa"/>
                <w:tcBorders>
                  <w:top w:val="nil"/>
                  <w:left w:val="nil"/>
                  <w:bottom w:val="nil"/>
                  <w:right w:val="nil"/>
                </w:tcBorders>
                <w:shd w:val="clear" w:color="auto" w:fill="auto"/>
                <w:noWrap/>
                <w:vAlign w:val="bottom"/>
                <w:hideMark/>
              </w:tcPr>
            </w:tcPrChange>
          </w:tcPr>
          <w:p w14:paraId="0BF141E2" w14:textId="77777777" w:rsidR="002434FE" w:rsidRPr="00BB280A" w:rsidRDefault="002434FE">
            <w:pPr>
              <w:rPr>
                <w:ins w:id="2308" w:author="Matthew McBee" w:date="2019-12-04T10:48:00Z"/>
                <w:sz w:val="22"/>
                <w:szCs w:val="22"/>
                <w:rPrChange w:id="2309" w:author="Matthew McBee" w:date="2019-12-04T10:52:00Z">
                  <w:rPr>
                    <w:ins w:id="2310"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311" w:author="Matthew McBee" w:date="2019-12-04T10:48:00Z">
              <w:tcPr>
                <w:tcW w:w="1300" w:type="dxa"/>
                <w:gridSpan w:val="3"/>
                <w:tcBorders>
                  <w:top w:val="nil"/>
                  <w:left w:val="nil"/>
                  <w:bottom w:val="nil"/>
                  <w:right w:val="nil"/>
                </w:tcBorders>
                <w:shd w:val="clear" w:color="auto" w:fill="auto"/>
                <w:noWrap/>
                <w:vAlign w:val="bottom"/>
                <w:hideMark/>
              </w:tcPr>
            </w:tcPrChange>
          </w:tcPr>
          <w:p w14:paraId="4179303A" w14:textId="77777777" w:rsidR="002434FE" w:rsidRPr="00BB280A" w:rsidRDefault="002434FE">
            <w:pPr>
              <w:rPr>
                <w:ins w:id="2312" w:author="Matthew McBee" w:date="2019-12-04T10:48:00Z"/>
                <w:sz w:val="22"/>
                <w:szCs w:val="22"/>
                <w:rPrChange w:id="2313" w:author="Matthew McBee" w:date="2019-12-04T10:52:00Z">
                  <w:rPr>
                    <w:ins w:id="2314"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315" w:author="Matthew McBee" w:date="2019-12-04T10:48:00Z">
              <w:tcPr>
                <w:tcW w:w="1300" w:type="dxa"/>
                <w:gridSpan w:val="2"/>
                <w:tcBorders>
                  <w:top w:val="nil"/>
                  <w:left w:val="nil"/>
                  <w:bottom w:val="nil"/>
                  <w:right w:val="nil"/>
                </w:tcBorders>
                <w:shd w:val="clear" w:color="auto" w:fill="auto"/>
                <w:noWrap/>
                <w:vAlign w:val="bottom"/>
                <w:hideMark/>
              </w:tcPr>
            </w:tcPrChange>
          </w:tcPr>
          <w:p w14:paraId="613BF297" w14:textId="77777777" w:rsidR="002434FE" w:rsidRPr="00BB280A" w:rsidRDefault="002434FE">
            <w:pPr>
              <w:rPr>
                <w:ins w:id="2316" w:author="Matthew McBee" w:date="2019-12-04T10:48:00Z"/>
                <w:sz w:val="22"/>
                <w:szCs w:val="22"/>
                <w:rPrChange w:id="2317" w:author="Matthew McBee" w:date="2019-12-04T10:52:00Z">
                  <w:rPr>
                    <w:ins w:id="2318" w:author="Matthew McBee" w:date="2019-12-04T10:48:00Z"/>
                    <w:sz w:val="20"/>
                    <w:szCs w:val="20"/>
                  </w:rPr>
                </w:rPrChange>
              </w:rPr>
            </w:pPr>
          </w:p>
        </w:tc>
      </w:tr>
      <w:tr w:rsidR="002434FE" w:rsidRPr="00BB280A" w14:paraId="0F9987EF" w14:textId="77777777" w:rsidTr="002434FE">
        <w:tblPrEx>
          <w:tblW w:w="9040" w:type="dxa"/>
          <w:tblPrExChange w:id="2319" w:author="Matthew McBee" w:date="2019-12-04T10:48:00Z">
            <w:tblPrEx>
              <w:tblW w:w="9350" w:type="dxa"/>
            </w:tblPrEx>
          </w:tblPrExChange>
        </w:tblPrEx>
        <w:trPr>
          <w:trHeight w:val="320"/>
          <w:ins w:id="2320" w:author="Matthew McBee" w:date="2019-12-04T10:48:00Z"/>
          <w:trPrChange w:id="232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22" w:author="Matthew McBee" w:date="2019-12-04T10:48:00Z">
              <w:tcPr>
                <w:tcW w:w="3700" w:type="dxa"/>
                <w:tcBorders>
                  <w:top w:val="nil"/>
                  <w:left w:val="nil"/>
                  <w:bottom w:val="nil"/>
                  <w:right w:val="nil"/>
                </w:tcBorders>
                <w:shd w:val="clear" w:color="auto" w:fill="auto"/>
                <w:noWrap/>
                <w:vAlign w:val="bottom"/>
                <w:hideMark/>
              </w:tcPr>
            </w:tcPrChange>
          </w:tcPr>
          <w:p w14:paraId="6679A8F3" w14:textId="77777777" w:rsidR="002434FE" w:rsidRPr="00BB280A" w:rsidRDefault="002434FE">
            <w:pPr>
              <w:rPr>
                <w:ins w:id="2323" w:author="Matthew McBee" w:date="2019-12-04T10:48:00Z"/>
                <w:color w:val="000000"/>
                <w:sz w:val="22"/>
                <w:szCs w:val="22"/>
                <w:rPrChange w:id="2324" w:author="Matthew McBee" w:date="2019-12-04T10:52:00Z">
                  <w:rPr>
                    <w:ins w:id="2325" w:author="Matthew McBee" w:date="2019-12-04T10:48:00Z"/>
                    <w:color w:val="000000"/>
                  </w:rPr>
                </w:rPrChange>
              </w:rPr>
            </w:pPr>
            <w:ins w:id="2326" w:author="Matthew McBee" w:date="2019-12-04T10:48:00Z">
              <w:r w:rsidRPr="00BB280A">
                <w:rPr>
                  <w:color w:val="000000"/>
                  <w:sz w:val="22"/>
                  <w:szCs w:val="22"/>
                  <w:rPrChange w:id="2327" w:author="Matthew McBee" w:date="2019-12-04T10:52:00Z">
                    <w:rPr>
                      <w:color w:val="000000"/>
                    </w:rPr>
                  </w:rPrChange>
                </w:rPr>
                <w:t>Premature birth</w:t>
              </w:r>
            </w:ins>
          </w:p>
        </w:tc>
        <w:tc>
          <w:tcPr>
            <w:tcW w:w="3140" w:type="dxa"/>
            <w:tcBorders>
              <w:top w:val="nil"/>
              <w:left w:val="nil"/>
              <w:bottom w:val="nil"/>
              <w:right w:val="nil"/>
            </w:tcBorders>
            <w:shd w:val="clear" w:color="auto" w:fill="auto"/>
            <w:noWrap/>
            <w:vAlign w:val="bottom"/>
            <w:hideMark/>
            <w:tcPrChange w:id="2328" w:author="Matthew McBee" w:date="2019-12-04T10:48:00Z">
              <w:tcPr>
                <w:tcW w:w="3050" w:type="dxa"/>
                <w:tcBorders>
                  <w:top w:val="nil"/>
                  <w:left w:val="nil"/>
                  <w:bottom w:val="nil"/>
                  <w:right w:val="nil"/>
                </w:tcBorders>
                <w:shd w:val="clear" w:color="auto" w:fill="auto"/>
                <w:noWrap/>
                <w:vAlign w:val="bottom"/>
                <w:hideMark/>
              </w:tcPr>
            </w:tcPrChange>
          </w:tcPr>
          <w:p w14:paraId="645363A4" w14:textId="77777777" w:rsidR="002434FE" w:rsidRPr="00BB280A" w:rsidRDefault="002434FE">
            <w:pPr>
              <w:rPr>
                <w:ins w:id="2329" w:author="Matthew McBee" w:date="2019-12-04T10:48:00Z"/>
                <w:color w:val="000000"/>
                <w:sz w:val="22"/>
                <w:szCs w:val="22"/>
                <w:rPrChange w:id="2330" w:author="Matthew McBee" w:date="2019-12-04T10:52:00Z">
                  <w:rPr>
                    <w:ins w:id="2331" w:author="Matthew McBee" w:date="2019-12-04T10:48:00Z"/>
                    <w:color w:val="000000"/>
                  </w:rPr>
                </w:rPrChange>
              </w:rPr>
            </w:pPr>
            <w:ins w:id="2332" w:author="Matthew McBee" w:date="2019-12-04T10:48:00Z">
              <w:r w:rsidRPr="00BB280A">
                <w:rPr>
                  <w:color w:val="000000"/>
                  <w:sz w:val="22"/>
                  <w:szCs w:val="22"/>
                  <w:rPrChange w:id="2333"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334" w:author="Matthew McBee" w:date="2019-12-04T10:48:00Z">
              <w:tcPr>
                <w:tcW w:w="1300" w:type="dxa"/>
                <w:gridSpan w:val="3"/>
                <w:tcBorders>
                  <w:top w:val="nil"/>
                  <w:left w:val="nil"/>
                  <w:bottom w:val="nil"/>
                  <w:right w:val="nil"/>
                </w:tcBorders>
                <w:shd w:val="clear" w:color="auto" w:fill="auto"/>
                <w:noWrap/>
                <w:vAlign w:val="bottom"/>
                <w:hideMark/>
              </w:tcPr>
            </w:tcPrChange>
          </w:tcPr>
          <w:p w14:paraId="6E2283F6" w14:textId="77777777" w:rsidR="002434FE" w:rsidRPr="00BB280A" w:rsidRDefault="002434FE">
            <w:pPr>
              <w:jc w:val="right"/>
              <w:rPr>
                <w:ins w:id="2335" w:author="Matthew McBee" w:date="2019-12-04T10:48:00Z"/>
                <w:color w:val="000000"/>
                <w:sz w:val="22"/>
                <w:szCs w:val="22"/>
                <w:rPrChange w:id="2336" w:author="Matthew McBee" w:date="2019-12-04T10:52:00Z">
                  <w:rPr>
                    <w:ins w:id="2337" w:author="Matthew McBee" w:date="2019-12-04T10:48:00Z"/>
                    <w:color w:val="000000"/>
                  </w:rPr>
                </w:rPrChange>
              </w:rPr>
            </w:pPr>
            <w:ins w:id="2338" w:author="Matthew McBee" w:date="2019-12-04T10:48:00Z">
              <w:r w:rsidRPr="00BB280A">
                <w:rPr>
                  <w:color w:val="000000"/>
                  <w:sz w:val="22"/>
                  <w:szCs w:val="22"/>
                  <w:rPrChange w:id="2339" w:author="Matthew McBee" w:date="2019-12-04T10:52:00Z">
                    <w:rPr>
                      <w:color w:val="000000"/>
                    </w:rPr>
                  </w:rPrChange>
                </w:rPr>
                <w:t>1744</w:t>
              </w:r>
            </w:ins>
          </w:p>
        </w:tc>
        <w:tc>
          <w:tcPr>
            <w:tcW w:w="1300" w:type="dxa"/>
            <w:tcBorders>
              <w:top w:val="nil"/>
              <w:left w:val="nil"/>
              <w:bottom w:val="nil"/>
              <w:right w:val="nil"/>
            </w:tcBorders>
            <w:shd w:val="clear" w:color="auto" w:fill="auto"/>
            <w:noWrap/>
            <w:vAlign w:val="bottom"/>
            <w:hideMark/>
            <w:tcPrChange w:id="2340" w:author="Matthew McBee" w:date="2019-12-04T10:48:00Z">
              <w:tcPr>
                <w:tcW w:w="1300" w:type="dxa"/>
                <w:gridSpan w:val="2"/>
                <w:tcBorders>
                  <w:top w:val="nil"/>
                  <w:left w:val="nil"/>
                  <w:bottom w:val="nil"/>
                  <w:right w:val="nil"/>
                </w:tcBorders>
                <w:shd w:val="clear" w:color="auto" w:fill="auto"/>
                <w:noWrap/>
                <w:vAlign w:val="bottom"/>
                <w:hideMark/>
              </w:tcPr>
            </w:tcPrChange>
          </w:tcPr>
          <w:p w14:paraId="3D2D5819" w14:textId="77777777" w:rsidR="002434FE" w:rsidRPr="00BB280A" w:rsidRDefault="002434FE">
            <w:pPr>
              <w:jc w:val="right"/>
              <w:rPr>
                <w:ins w:id="2341" w:author="Matthew McBee" w:date="2019-12-04T10:48:00Z"/>
                <w:color w:val="000000"/>
                <w:sz w:val="22"/>
                <w:szCs w:val="22"/>
                <w:rPrChange w:id="2342" w:author="Matthew McBee" w:date="2019-12-04T10:52:00Z">
                  <w:rPr>
                    <w:ins w:id="2343" w:author="Matthew McBee" w:date="2019-12-04T10:48:00Z"/>
                    <w:color w:val="000000"/>
                  </w:rPr>
                </w:rPrChange>
              </w:rPr>
            </w:pPr>
            <w:ins w:id="2344" w:author="Matthew McBee" w:date="2019-12-04T10:48:00Z">
              <w:r w:rsidRPr="00BB280A">
                <w:rPr>
                  <w:color w:val="000000"/>
                  <w:sz w:val="22"/>
                  <w:szCs w:val="22"/>
                  <w:rPrChange w:id="2345" w:author="Matthew McBee" w:date="2019-12-04T10:52:00Z">
                    <w:rPr>
                      <w:color w:val="000000"/>
                    </w:rPr>
                  </w:rPrChange>
                </w:rPr>
                <w:t>82.73%</w:t>
              </w:r>
            </w:ins>
          </w:p>
        </w:tc>
      </w:tr>
      <w:tr w:rsidR="002434FE" w:rsidRPr="00BB280A" w14:paraId="116D1E39" w14:textId="77777777" w:rsidTr="002434FE">
        <w:tblPrEx>
          <w:tblW w:w="9040" w:type="dxa"/>
          <w:tblPrExChange w:id="2346" w:author="Matthew McBee" w:date="2019-12-04T10:48:00Z">
            <w:tblPrEx>
              <w:tblW w:w="9350" w:type="dxa"/>
            </w:tblPrEx>
          </w:tblPrExChange>
        </w:tblPrEx>
        <w:trPr>
          <w:trHeight w:val="320"/>
          <w:ins w:id="2347" w:author="Matthew McBee" w:date="2019-12-04T10:48:00Z"/>
          <w:trPrChange w:id="234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49" w:author="Matthew McBee" w:date="2019-12-04T10:48:00Z">
              <w:tcPr>
                <w:tcW w:w="3700" w:type="dxa"/>
                <w:tcBorders>
                  <w:top w:val="nil"/>
                  <w:left w:val="nil"/>
                  <w:bottom w:val="nil"/>
                  <w:right w:val="nil"/>
                </w:tcBorders>
                <w:shd w:val="clear" w:color="auto" w:fill="auto"/>
                <w:noWrap/>
                <w:vAlign w:val="bottom"/>
                <w:hideMark/>
              </w:tcPr>
            </w:tcPrChange>
          </w:tcPr>
          <w:p w14:paraId="10008EEE" w14:textId="77777777" w:rsidR="002434FE" w:rsidRPr="00BB280A" w:rsidRDefault="002434FE">
            <w:pPr>
              <w:jc w:val="right"/>
              <w:rPr>
                <w:ins w:id="2350" w:author="Matthew McBee" w:date="2019-12-04T10:48:00Z"/>
                <w:color w:val="000000"/>
                <w:sz w:val="22"/>
                <w:szCs w:val="22"/>
                <w:rPrChange w:id="2351" w:author="Matthew McBee" w:date="2019-12-04T10:52:00Z">
                  <w:rPr>
                    <w:ins w:id="235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53" w:author="Matthew McBee" w:date="2019-12-04T10:48:00Z">
              <w:tcPr>
                <w:tcW w:w="3050" w:type="dxa"/>
                <w:tcBorders>
                  <w:top w:val="nil"/>
                  <w:left w:val="nil"/>
                  <w:bottom w:val="nil"/>
                  <w:right w:val="nil"/>
                </w:tcBorders>
                <w:shd w:val="clear" w:color="auto" w:fill="auto"/>
                <w:noWrap/>
                <w:vAlign w:val="bottom"/>
                <w:hideMark/>
              </w:tcPr>
            </w:tcPrChange>
          </w:tcPr>
          <w:p w14:paraId="0077EF4C" w14:textId="77777777" w:rsidR="002434FE" w:rsidRPr="00BB280A" w:rsidRDefault="002434FE">
            <w:pPr>
              <w:rPr>
                <w:ins w:id="2354" w:author="Matthew McBee" w:date="2019-12-04T10:48:00Z"/>
                <w:color w:val="000000"/>
                <w:sz w:val="22"/>
                <w:szCs w:val="22"/>
                <w:rPrChange w:id="2355" w:author="Matthew McBee" w:date="2019-12-04T10:52:00Z">
                  <w:rPr>
                    <w:ins w:id="2356" w:author="Matthew McBee" w:date="2019-12-04T10:48:00Z"/>
                    <w:color w:val="000000"/>
                  </w:rPr>
                </w:rPrChange>
              </w:rPr>
            </w:pPr>
            <w:ins w:id="2357" w:author="Matthew McBee" w:date="2019-12-04T10:48:00Z">
              <w:r w:rsidRPr="00BB280A">
                <w:rPr>
                  <w:color w:val="000000"/>
                  <w:sz w:val="22"/>
                  <w:szCs w:val="22"/>
                  <w:rPrChange w:id="2358"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359" w:author="Matthew McBee" w:date="2019-12-04T10:48:00Z">
              <w:tcPr>
                <w:tcW w:w="1300" w:type="dxa"/>
                <w:gridSpan w:val="3"/>
                <w:tcBorders>
                  <w:top w:val="nil"/>
                  <w:left w:val="nil"/>
                  <w:bottom w:val="nil"/>
                  <w:right w:val="nil"/>
                </w:tcBorders>
                <w:shd w:val="clear" w:color="auto" w:fill="auto"/>
                <w:noWrap/>
                <w:vAlign w:val="bottom"/>
                <w:hideMark/>
              </w:tcPr>
            </w:tcPrChange>
          </w:tcPr>
          <w:p w14:paraId="1423D7E1" w14:textId="77777777" w:rsidR="002434FE" w:rsidRPr="00BB280A" w:rsidRDefault="002434FE">
            <w:pPr>
              <w:jc w:val="right"/>
              <w:rPr>
                <w:ins w:id="2360" w:author="Matthew McBee" w:date="2019-12-04T10:48:00Z"/>
                <w:color w:val="000000"/>
                <w:sz w:val="22"/>
                <w:szCs w:val="22"/>
                <w:rPrChange w:id="2361" w:author="Matthew McBee" w:date="2019-12-04T10:52:00Z">
                  <w:rPr>
                    <w:ins w:id="2362" w:author="Matthew McBee" w:date="2019-12-04T10:48:00Z"/>
                    <w:color w:val="000000"/>
                  </w:rPr>
                </w:rPrChange>
              </w:rPr>
            </w:pPr>
            <w:ins w:id="2363" w:author="Matthew McBee" w:date="2019-12-04T10:48:00Z">
              <w:r w:rsidRPr="00BB280A">
                <w:rPr>
                  <w:color w:val="000000"/>
                  <w:sz w:val="22"/>
                  <w:szCs w:val="22"/>
                  <w:rPrChange w:id="2364" w:author="Matthew McBee" w:date="2019-12-04T10:52:00Z">
                    <w:rPr>
                      <w:color w:val="000000"/>
                    </w:rPr>
                  </w:rPrChange>
                </w:rPr>
                <w:t>216</w:t>
              </w:r>
            </w:ins>
          </w:p>
        </w:tc>
        <w:tc>
          <w:tcPr>
            <w:tcW w:w="1300" w:type="dxa"/>
            <w:tcBorders>
              <w:top w:val="nil"/>
              <w:left w:val="nil"/>
              <w:bottom w:val="nil"/>
              <w:right w:val="nil"/>
            </w:tcBorders>
            <w:shd w:val="clear" w:color="auto" w:fill="auto"/>
            <w:noWrap/>
            <w:vAlign w:val="bottom"/>
            <w:hideMark/>
            <w:tcPrChange w:id="2365" w:author="Matthew McBee" w:date="2019-12-04T10:48:00Z">
              <w:tcPr>
                <w:tcW w:w="1300" w:type="dxa"/>
                <w:gridSpan w:val="2"/>
                <w:tcBorders>
                  <w:top w:val="nil"/>
                  <w:left w:val="nil"/>
                  <w:bottom w:val="nil"/>
                  <w:right w:val="nil"/>
                </w:tcBorders>
                <w:shd w:val="clear" w:color="auto" w:fill="auto"/>
                <w:noWrap/>
                <w:vAlign w:val="bottom"/>
                <w:hideMark/>
              </w:tcPr>
            </w:tcPrChange>
          </w:tcPr>
          <w:p w14:paraId="3E1D9F18" w14:textId="77777777" w:rsidR="002434FE" w:rsidRPr="00BB280A" w:rsidRDefault="002434FE">
            <w:pPr>
              <w:jc w:val="right"/>
              <w:rPr>
                <w:ins w:id="2366" w:author="Matthew McBee" w:date="2019-12-04T10:48:00Z"/>
                <w:color w:val="000000"/>
                <w:sz w:val="22"/>
                <w:szCs w:val="22"/>
                <w:rPrChange w:id="2367" w:author="Matthew McBee" w:date="2019-12-04T10:52:00Z">
                  <w:rPr>
                    <w:ins w:id="2368" w:author="Matthew McBee" w:date="2019-12-04T10:48:00Z"/>
                    <w:color w:val="000000"/>
                  </w:rPr>
                </w:rPrChange>
              </w:rPr>
            </w:pPr>
            <w:ins w:id="2369" w:author="Matthew McBee" w:date="2019-12-04T10:48:00Z">
              <w:r w:rsidRPr="00BB280A">
                <w:rPr>
                  <w:color w:val="000000"/>
                  <w:sz w:val="22"/>
                  <w:szCs w:val="22"/>
                  <w:rPrChange w:id="2370" w:author="Matthew McBee" w:date="2019-12-04T10:52:00Z">
                    <w:rPr>
                      <w:color w:val="000000"/>
                    </w:rPr>
                  </w:rPrChange>
                </w:rPr>
                <w:t>10.25%</w:t>
              </w:r>
            </w:ins>
          </w:p>
        </w:tc>
      </w:tr>
      <w:tr w:rsidR="002434FE" w:rsidRPr="00BB280A" w14:paraId="4D3EB95A" w14:textId="77777777" w:rsidTr="002434FE">
        <w:tblPrEx>
          <w:tblW w:w="9040" w:type="dxa"/>
          <w:tblPrExChange w:id="2371" w:author="Matthew McBee" w:date="2019-12-04T10:48:00Z">
            <w:tblPrEx>
              <w:tblW w:w="9350" w:type="dxa"/>
            </w:tblPrEx>
          </w:tblPrExChange>
        </w:tblPrEx>
        <w:trPr>
          <w:trHeight w:val="320"/>
          <w:ins w:id="2372" w:author="Matthew McBee" w:date="2019-12-04T10:48:00Z"/>
          <w:trPrChange w:id="237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74" w:author="Matthew McBee" w:date="2019-12-04T10:48:00Z">
              <w:tcPr>
                <w:tcW w:w="3700" w:type="dxa"/>
                <w:tcBorders>
                  <w:top w:val="nil"/>
                  <w:left w:val="nil"/>
                  <w:bottom w:val="nil"/>
                  <w:right w:val="nil"/>
                </w:tcBorders>
                <w:shd w:val="clear" w:color="auto" w:fill="auto"/>
                <w:noWrap/>
                <w:vAlign w:val="bottom"/>
                <w:hideMark/>
              </w:tcPr>
            </w:tcPrChange>
          </w:tcPr>
          <w:p w14:paraId="222D18DF" w14:textId="77777777" w:rsidR="002434FE" w:rsidRPr="00BB280A" w:rsidRDefault="002434FE">
            <w:pPr>
              <w:jc w:val="right"/>
              <w:rPr>
                <w:ins w:id="2375" w:author="Matthew McBee" w:date="2019-12-04T10:48:00Z"/>
                <w:color w:val="000000"/>
                <w:sz w:val="22"/>
                <w:szCs w:val="22"/>
                <w:rPrChange w:id="2376" w:author="Matthew McBee" w:date="2019-12-04T10:52:00Z">
                  <w:rPr>
                    <w:ins w:id="237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78" w:author="Matthew McBee" w:date="2019-12-04T10:48:00Z">
              <w:tcPr>
                <w:tcW w:w="3050" w:type="dxa"/>
                <w:tcBorders>
                  <w:top w:val="nil"/>
                  <w:left w:val="nil"/>
                  <w:bottom w:val="nil"/>
                  <w:right w:val="nil"/>
                </w:tcBorders>
                <w:shd w:val="clear" w:color="auto" w:fill="auto"/>
                <w:noWrap/>
                <w:vAlign w:val="bottom"/>
                <w:hideMark/>
              </w:tcPr>
            </w:tcPrChange>
          </w:tcPr>
          <w:p w14:paraId="371FE446" w14:textId="73F72B34" w:rsidR="002434FE" w:rsidRPr="00BB280A" w:rsidRDefault="00BB280A">
            <w:pPr>
              <w:rPr>
                <w:ins w:id="2379" w:author="Matthew McBee" w:date="2019-12-04T10:48:00Z"/>
                <w:color w:val="000000"/>
                <w:sz w:val="22"/>
                <w:szCs w:val="22"/>
                <w:rPrChange w:id="2380" w:author="Matthew McBee" w:date="2019-12-04T10:52:00Z">
                  <w:rPr>
                    <w:ins w:id="2381" w:author="Matthew McBee" w:date="2019-12-04T10:48:00Z"/>
                    <w:color w:val="000000"/>
                  </w:rPr>
                </w:rPrChange>
              </w:rPr>
            </w:pPr>
            <w:ins w:id="2382"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383" w:author="Matthew McBee" w:date="2019-12-04T10:48:00Z">
              <w:tcPr>
                <w:tcW w:w="1300" w:type="dxa"/>
                <w:gridSpan w:val="3"/>
                <w:tcBorders>
                  <w:top w:val="nil"/>
                  <w:left w:val="nil"/>
                  <w:bottom w:val="nil"/>
                  <w:right w:val="nil"/>
                </w:tcBorders>
                <w:shd w:val="clear" w:color="auto" w:fill="auto"/>
                <w:noWrap/>
                <w:vAlign w:val="bottom"/>
                <w:hideMark/>
              </w:tcPr>
            </w:tcPrChange>
          </w:tcPr>
          <w:p w14:paraId="5D853349" w14:textId="77777777" w:rsidR="002434FE" w:rsidRPr="00BB280A" w:rsidRDefault="002434FE">
            <w:pPr>
              <w:jc w:val="right"/>
              <w:rPr>
                <w:ins w:id="2384" w:author="Matthew McBee" w:date="2019-12-04T10:48:00Z"/>
                <w:color w:val="000000"/>
                <w:sz w:val="22"/>
                <w:szCs w:val="22"/>
                <w:rPrChange w:id="2385" w:author="Matthew McBee" w:date="2019-12-04T10:52:00Z">
                  <w:rPr>
                    <w:ins w:id="2386" w:author="Matthew McBee" w:date="2019-12-04T10:48:00Z"/>
                    <w:color w:val="000000"/>
                  </w:rPr>
                </w:rPrChange>
              </w:rPr>
            </w:pPr>
            <w:ins w:id="2387" w:author="Matthew McBee" w:date="2019-12-04T10:48:00Z">
              <w:r w:rsidRPr="00BB280A">
                <w:rPr>
                  <w:color w:val="000000"/>
                  <w:sz w:val="22"/>
                  <w:szCs w:val="22"/>
                  <w:rPrChange w:id="2388" w:author="Matthew McBee" w:date="2019-12-04T10:52:00Z">
                    <w:rPr>
                      <w:color w:val="000000"/>
                    </w:rPr>
                  </w:rPrChange>
                </w:rPr>
                <w:t>148</w:t>
              </w:r>
            </w:ins>
          </w:p>
        </w:tc>
        <w:tc>
          <w:tcPr>
            <w:tcW w:w="1300" w:type="dxa"/>
            <w:tcBorders>
              <w:top w:val="nil"/>
              <w:left w:val="nil"/>
              <w:bottom w:val="nil"/>
              <w:right w:val="nil"/>
            </w:tcBorders>
            <w:shd w:val="clear" w:color="auto" w:fill="auto"/>
            <w:noWrap/>
            <w:vAlign w:val="bottom"/>
            <w:hideMark/>
            <w:tcPrChange w:id="2389" w:author="Matthew McBee" w:date="2019-12-04T10:48:00Z">
              <w:tcPr>
                <w:tcW w:w="1300" w:type="dxa"/>
                <w:gridSpan w:val="2"/>
                <w:tcBorders>
                  <w:top w:val="nil"/>
                  <w:left w:val="nil"/>
                  <w:bottom w:val="nil"/>
                  <w:right w:val="nil"/>
                </w:tcBorders>
                <w:shd w:val="clear" w:color="auto" w:fill="auto"/>
                <w:noWrap/>
                <w:vAlign w:val="bottom"/>
                <w:hideMark/>
              </w:tcPr>
            </w:tcPrChange>
          </w:tcPr>
          <w:p w14:paraId="5A0D59E6" w14:textId="77777777" w:rsidR="002434FE" w:rsidRPr="00BB280A" w:rsidRDefault="002434FE">
            <w:pPr>
              <w:jc w:val="right"/>
              <w:rPr>
                <w:ins w:id="2390" w:author="Matthew McBee" w:date="2019-12-04T10:48:00Z"/>
                <w:color w:val="000000"/>
                <w:sz w:val="22"/>
                <w:szCs w:val="22"/>
                <w:rPrChange w:id="2391" w:author="Matthew McBee" w:date="2019-12-04T10:52:00Z">
                  <w:rPr>
                    <w:ins w:id="2392" w:author="Matthew McBee" w:date="2019-12-04T10:48:00Z"/>
                    <w:color w:val="000000"/>
                  </w:rPr>
                </w:rPrChange>
              </w:rPr>
            </w:pPr>
            <w:ins w:id="2393" w:author="Matthew McBee" w:date="2019-12-04T10:48:00Z">
              <w:r w:rsidRPr="00BB280A">
                <w:rPr>
                  <w:color w:val="000000"/>
                  <w:sz w:val="22"/>
                  <w:szCs w:val="22"/>
                  <w:rPrChange w:id="2394" w:author="Matthew McBee" w:date="2019-12-04T10:52:00Z">
                    <w:rPr>
                      <w:color w:val="000000"/>
                    </w:rPr>
                  </w:rPrChange>
                </w:rPr>
                <w:t>7.02%</w:t>
              </w:r>
            </w:ins>
          </w:p>
        </w:tc>
      </w:tr>
      <w:tr w:rsidR="002434FE" w:rsidRPr="00BB280A" w14:paraId="09D11FC6" w14:textId="77777777" w:rsidTr="002434FE">
        <w:tblPrEx>
          <w:tblW w:w="9040" w:type="dxa"/>
          <w:tblPrExChange w:id="2395" w:author="Matthew McBee" w:date="2019-12-04T10:48:00Z">
            <w:tblPrEx>
              <w:tblW w:w="9350" w:type="dxa"/>
            </w:tblPrEx>
          </w:tblPrExChange>
        </w:tblPrEx>
        <w:trPr>
          <w:trHeight w:val="320"/>
          <w:ins w:id="2396" w:author="Matthew McBee" w:date="2019-12-04T10:48:00Z"/>
          <w:trPrChange w:id="239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98" w:author="Matthew McBee" w:date="2019-12-04T10:48:00Z">
              <w:tcPr>
                <w:tcW w:w="3700" w:type="dxa"/>
                <w:tcBorders>
                  <w:top w:val="nil"/>
                  <w:left w:val="nil"/>
                  <w:bottom w:val="nil"/>
                  <w:right w:val="nil"/>
                </w:tcBorders>
                <w:shd w:val="clear" w:color="auto" w:fill="auto"/>
                <w:noWrap/>
                <w:vAlign w:val="bottom"/>
                <w:hideMark/>
              </w:tcPr>
            </w:tcPrChange>
          </w:tcPr>
          <w:p w14:paraId="7A5981A4" w14:textId="77777777" w:rsidR="002434FE" w:rsidRPr="00BB280A" w:rsidRDefault="002434FE">
            <w:pPr>
              <w:jc w:val="right"/>
              <w:rPr>
                <w:ins w:id="2399" w:author="Matthew McBee" w:date="2019-12-04T10:48:00Z"/>
                <w:color w:val="000000"/>
                <w:sz w:val="22"/>
                <w:szCs w:val="22"/>
                <w:rPrChange w:id="2400" w:author="Matthew McBee" w:date="2019-12-04T10:52:00Z">
                  <w:rPr>
                    <w:ins w:id="240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02" w:author="Matthew McBee" w:date="2019-12-04T10:48:00Z">
              <w:tcPr>
                <w:tcW w:w="3050" w:type="dxa"/>
                <w:tcBorders>
                  <w:top w:val="nil"/>
                  <w:left w:val="nil"/>
                  <w:bottom w:val="nil"/>
                  <w:right w:val="nil"/>
                </w:tcBorders>
                <w:shd w:val="clear" w:color="auto" w:fill="auto"/>
                <w:noWrap/>
                <w:vAlign w:val="bottom"/>
                <w:hideMark/>
              </w:tcPr>
            </w:tcPrChange>
          </w:tcPr>
          <w:p w14:paraId="56CF6983" w14:textId="77777777" w:rsidR="002434FE" w:rsidRPr="00BB280A" w:rsidRDefault="002434FE">
            <w:pPr>
              <w:rPr>
                <w:ins w:id="2403" w:author="Matthew McBee" w:date="2019-12-04T10:48:00Z"/>
                <w:sz w:val="22"/>
                <w:szCs w:val="22"/>
                <w:rPrChange w:id="2404" w:author="Matthew McBee" w:date="2019-12-04T10:52:00Z">
                  <w:rPr>
                    <w:ins w:id="2405"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406" w:author="Matthew McBee" w:date="2019-12-04T10:48:00Z">
              <w:tcPr>
                <w:tcW w:w="1300" w:type="dxa"/>
                <w:gridSpan w:val="3"/>
                <w:tcBorders>
                  <w:top w:val="nil"/>
                  <w:left w:val="nil"/>
                  <w:bottom w:val="nil"/>
                  <w:right w:val="nil"/>
                </w:tcBorders>
                <w:shd w:val="clear" w:color="auto" w:fill="auto"/>
                <w:noWrap/>
                <w:vAlign w:val="bottom"/>
                <w:hideMark/>
              </w:tcPr>
            </w:tcPrChange>
          </w:tcPr>
          <w:p w14:paraId="6E0FA705" w14:textId="77777777" w:rsidR="002434FE" w:rsidRPr="00BB280A" w:rsidRDefault="002434FE">
            <w:pPr>
              <w:rPr>
                <w:ins w:id="2407" w:author="Matthew McBee" w:date="2019-12-04T10:48:00Z"/>
                <w:sz w:val="22"/>
                <w:szCs w:val="22"/>
                <w:rPrChange w:id="2408" w:author="Matthew McBee" w:date="2019-12-04T10:52:00Z">
                  <w:rPr>
                    <w:ins w:id="2409"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410" w:author="Matthew McBee" w:date="2019-12-04T10:48:00Z">
              <w:tcPr>
                <w:tcW w:w="1300" w:type="dxa"/>
                <w:gridSpan w:val="2"/>
                <w:tcBorders>
                  <w:top w:val="nil"/>
                  <w:left w:val="nil"/>
                  <w:bottom w:val="nil"/>
                  <w:right w:val="nil"/>
                </w:tcBorders>
                <w:shd w:val="clear" w:color="auto" w:fill="auto"/>
                <w:noWrap/>
                <w:vAlign w:val="bottom"/>
                <w:hideMark/>
              </w:tcPr>
            </w:tcPrChange>
          </w:tcPr>
          <w:p w14:paraId="69876240" w14:textId="77777777" w:rsidR="002434FE" w:rsidRPr="00BB280A" w:rsidRDefault="002434FE">
            <w:pPr>
              <w:rPr>
                <w:ins w:id="2411" w:author="Matthew McBee" w:date="2019-12-04T10:48:00Z"/>
                <w:sz w:val="22"/>
                <w:szCs w:val="22"/>
                <w:rPrChange w:id="2412" w:author="Matthew McBee" w:date="2019-12-04T10:52:00Z">
                  <w:rPr>
                    <w:ins w:id="2413" w:author="Matthew McBee" w:date="2019-12-04T10:48:00Z"/>
                    <w:sz w:val="20"/>
                    <w:szCs w:val="20"/>
                  </w:rPr>
                </w:rPrChange>
              </w:rPr>
            </w:pPr>
          </w:p>
        </w:tc>
      </w:tr>
      <w:tr w:rsidR="002434FE" w:rsidRPr="00BB280A" w14:paraId="66EA3F79" w14:textId="77777777" w:rsidTr="002434FE">
        <w:tblPrEx>
          <w:tblW w:w="9040" w:type="dxa"/>
          <w:tblPrExChange w:id="2414" w:author="Matthew McBee" w:date="2019-12-04T10:48:00Z">
            <w:tblPrEx>
              <w:tblW w:w="9350" w:type="dxa"/>
            </w:tblPrEx>
          </w:tblPrExChange>
        </w:tblPrEx>
        <w:trPr>
          <w:trHeight w:val="320"/>
          <w:ins w:id="2415" w:author="Matthew McBee" w:date="2019-12-04T10:48:00Z"/>
          <w:trPrChange w:id="241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17" w:author="Matthew McBee" w:date="2019-12-04T10:48:00Z">
              <w:tcPr>
                <w:tcW w:w="3700" w:type="dxa"/>
                <w:tcBorders>
                  <w:top w:val="nil"/>
                  <w:left w:val="nil"/>
                  <w:bottom w:val="nil"/>
                  <w:right w:val="nil"/>
                </w:tcBorders>
                <w:shd w:val="clear" w:color="auto" w:fill="auto"/>
                <w:noWrap/>
                <w:vAlign w:val="bottom"/>
                <w:hideMark/>
              </w:tcPr>
            </w:tcPrChange>
          </w:tcPr>
          <w:p w14:paraId="36BC9F56" w14:textId="77777777" w:rsidR="002434FE" w:rsidRPr="00BB280A" w:rsidRDefault="002434FE">
            <w:pPr>
              <w:rPr>
                <w:ins w:id="2418" w:author="Matthew McBee" w:date="2019-12-04T10:48:00Z"/>
                <w:color w:val="000000"/>
                <w:sz w:val="22"/>
                <w:szCs w:val="22"/>
                <w:rPrChange w:id="2419" w:author="Matthew McBee" w:date="2019-12-04T10:52:00Z">
                  <w:rPr>
                    <w:ins w:id="2420" w:author="Matthew McBee" w:date="2019-12-04T10:48:00Z"/>
                    <w:color w:val="000000"/>
                  </w:rPr>
                </w:rPrChange>
              </w:rPr>
            </w:pPr>
            <w:ins w:id="2421" w:author="Matthew McBee" w:date="2019-12-04T10:48:00Z">
              <w:r w:rsidRPr="00BB280A">
                <w:rPr>
                  <w:color w:val="000000"/>
                  <w:sz w:val="22"/>
                  <w:szCs w:val="22"/>
                  <w:rPrChange w:id="2422" w:author="Matthew McBee" w:date="2019-12-04T10:52:00Z">
                    <w:rPr>
                      <w:color w:val="000000"/>
                    </w:rPr>
                  </w:rPrChange>
                </w:rPr>
                <w:t>Child race</w:t>
              </w:r>
            </w:ins>
          </w:p>
        </w:tc>
        <w:tc>
          <w:tcPr>
            <w:tcW w:w="3140" w:type="dxa"/>
            <w:tcBorders>
              <w:top w:val="nil"/>
              <w:left w:val="nil"/>
              <w:bottom w:val="nil"/>
              <w:right w:val="nil"/>
            </w:tcBorders>
            <w:shd w:val="clear" w:color="auto" w:fill="auto"/>
            <w:noWrap/>
            <w:vAlign w:val="bottom"/>
            <w:hideMark/>
            <w:tcPrChange w:id="2423" w:author="Matthew McBee" w:date="2019-12-04T10:48:00Z">
              <w:tcPr>
                <w:tcW w:w="3050" w:type="dxa"/>
                <w:tcBorders>
                  <w:top w:val="nil"/>
                  <w:left w:val="nil"/>
                  <w:bottom w:val="nil"/>
                  <w:right w:val="nil"/>
                </w:tcBorders>
                <w:shd w:val="clear" w:color="auto" w:fill="auto"/>
                <w:noWrap/>
                <w:vAlign w:val="bottom"/>
                <w:hideMark/>
              </w:tcPr>
            </w:tcPrChange>
          </w:tcPr>
          <w:p w14:paraId="7D3966C1" w14:textId="77777777" w:rsidR="002434FE" w:rsidRPr="00BB280A" w:rsidRDefault="002434FE">
            <w:pPr>
              <w:rPr>
                <w:ins w:id="2424" w:author="Matthew McBee" w:date="2019-12-04T10:48:00Z"/>
                <w:color w:val="000000"/>
                <w:sz w:val="22"/>
                <w:szCs w:val="22"/>
                <w:rPrChange w:id="2425" w:author="Matthew McBee" w:date="2019-12-04T10:52:00Z">
                  <w:rPr>
                    <w:ins w:id="2426" w:author="Matthew McBee" w:date="2019-12-04T10:48:00Z"/>
                    <w:color w:val="000000"/>
                  </w:rPr>
                </w:rPrChange>
              </w:rPr>
            </w:pPr>
            <w:ins w:id="2427" w:author="Matthew McBee" w:date="2019-12-04T10:48:00Z">
              <w:r w:rsidRPr="00BB280A">
                <w:rPr>
                  <w:color w:val="000000"/>
                  <w:sz w:val="22"/>
                  <w:szCs w:val="22"/>
                  <w:rPrChange w:id="2428" w:author="Matthew McBee" w:date="2019-12-04T10:52:00Z">
                    <w:rPr>
                      <w:color w:val="000000"/>
                    </w:rPr>
                  </w:rPrChange>
                </w:rPr>
                <w:t>Black</w:t>
              </w:r>
            </w:ins>
          </w:p>
        </w:tc>
        <w:tc>
          <w:tcPr>
            <w:tcW w:w="900" w:type="dxa"/>
            <w:tcBorders>
              <w:top w:val="nil"/>
              <w:left w:val="nil"/>
              <w:bottom w:val="nil"/>
              <w:right w:val="nil"/>
            </w:tcBorders>
            <w:shd w:val="clear" w:color="auto" w:fill="auto"/>
            <w:noWrap/>
            <w:vAlign w:val="bottom"/>
            <w:hideMark/>
            <w:tcPrChange w:id="2429" w:author="Matthew McBee" w:date="2019-12-04T10:48:00Z">
              <w:tcPr>
                <w:tcW w:w="1300" w:type="dxa"/>
                <w:gridSpan w:val="3"/>
                <w:tcBorders>
                  <w:top w:val="nil"/>
                  <w:left w:val="nil"/>
                  <w:bottom w:val="nil"/>
                  <w:right w:val="nil"/>
                </w:tcBorders>
                <w:shd w:val="clear" w:color="auto" w:fill="auto"/>
                <w:noWrap/>
                <w:vAlign w:val="bottom"/>
                <w:hideMark/>
              </w:tcPr>
            </w:tcPrChange>
          </w:tcPr>
          <w:p w14:paraId="1E27E304" w14:textId="77777777" w:rsidR="002434FE" w:rsidRPr="00BB280A" w:rsidRDefault="002434FE">
            <w:pPr>
              <w:jc w:val="right"/>
              <w:rPr>
                <w:ins w:id="2430" w:author="Matthew McBee" w:date="2019-12-04T10:48:00Z"/>
                <w:color w:val="000000"/>
                <w:sz w:val="22"/>
                <w:szCs w:val="22"/>
                <w:rPrChange w:id="2431" w:author="Matthew McBee" w:date="2019-12-04T10:52:00Z">
                  <w:rPr>
                    <w:ins w:id="2432" w:author="Matthew McBee" w:date="2019-12-04T10:48:00Z"/>
                    <w:color w:val="000000"/>
                  </w:rPr>
                </w:rPrChange>
              </w:rPr>
            </w:pPr>
            <w:ins w:id="2433" w:author="Matthew McBee" w:date="2019-12-04T10:48:00Z">
              <w:r w:rsidRPr="00BB280A">
                <w:rPr>
                  <w:color w:val="000000"/>
                  <w:sz w:val="22"/>
                  <w:szCs w:val="22"/>
                  <w:rPrChange w:id="2434" w:author="Matthew McBee" w:date="2019-12-04T10:52:00Z">
                    <w:rPr>
                      <w:color w:val="000000"/>
                    </w:rPr>
                  </w:rPrChange>
                </w:rPr>
                <w:t>572</w:t>
              </w:r>
            </w:ins>
          </w:p>
        </w:tc>
        <w:tc>
          <w:tcPr>
            <w:tcW w:w="1300" w:type="dxa"/>
            <w:tcBorders>
              <w:top w:val="nil"/>
              <w:left w:val="nil"/>
              <w:bottom w:val="nil"/>
              <w:right w:val="nil"/>
            </w:tcBorders>
            <w:shd w:val="clear" w:color="auto" w:fill="auto"/>
            <w:noWrap/>
            <w:vAlign w:val="bottom"/>
            <w:hideMark/>
            <w:tcPrChange w:id="2435" w:author="Matthew McBee" w:date="2019-12-04T10:48:00Z">
              <w:tcPr>
                <w:tcW w:w="1300" w:type="dxa"/>
                <w:gridSpan w:val="2"/>
                <w:tcBorders>
                  <w:top w:val="nil"/>
                  <w:left w:val="nil"/>
                  <w:bottom w:val="nil"/>
                  <w:right w:val="nil"/>
                </w:tcBorders>
                <w:shd w:val="clear" w:color="auto" w:fill="auto"/>
                <w:noWrap/>
                <w:vAlign w:val="bottom"/>
                <w:hideMark/>
              </w:tcPr>
            </w:tcPrChange>
          </w:tcPr>
          <w:p w14:paraId="7B3CCF51" w14:textId="77777777" w:rsidR="002434FE" w:rsidRPr="00BB280A" w:rsidRDefault="002434FE">
            <w:pPr>
              <w:jc w:val="right"/>
              <w:rPr>
                <w:ins w:id="2436" w:author="Matthew McBee" w:date="2019-12-04T10:48:00Z"/>
                <w:color w:val="000000"/>
                <w:sz w:val="22"/>
                <w:szCs w:val="22"/>
                <w:rPrChange w:id="2437" w:author="Matthew McBee" w:date="2019-12-04T10:52:00Z">
                  <w:rPr>
                    <w:ins w:id="2438" w:author="Matthew McBee" w:date="2019-12-04T10:48:00Z"/>
                    <w:color w:val="000000"/>
                  </w:rPr>
                </w:rPrChange>
              </w:rPr>
            </w:pPr>
            <w:ins w:id="2439" w:author="Matthew McBee" w:date="2019-12-04T10:48:00Z">
              <w:r w:rsidRPr="00BB280A">
                <w:rPr>
                  <w:color w:val="000000"/>
                  <w:sz w:val="22"/>
                  <w:szCs w:val="22"/>
                  <w:rPrChange w:id="2440" w:author="Matthew McBee" w:date="2019-12-04T10:52:00Z">
                    <w:rPr>
                      <w:color w:val="000000"/>
                    </w:rPr>
                  </w:rPrChange>
                </w:rPr>
                <w:t>27.13%</w:t>
              </w:r>
            </w:ins>
          </w:p>
        </w:tc>
      </w:tr>
      <w:tr w:rsidR="002434FE" w:rsidRPr="00BB280A" w14:paraId="282D50B4" w14:textId="77777777" w:rsidTr="002434FE">
        <w:tblPrEx>
          <w:tblW w:w="9040" w:type="dxa"/>
          <w:tblPrExChange w:id="2441" w:author="Matthew McBee" w:date="2019-12-04T10:48:00Z">
            <w:tblPrEx>
              <w:tblW w:w="9350" w:type="dxa"/>
            </w:tblPrEx>
          </w:tblPrExChange>
        </w:tblPrEx>
        <w:trPr>
          <w:trHeight w:val="320"/>
          <w:ins w:id="2442" w:author="Matthew McBee" w:date="2019-12-04T10:48:00Z"/>
          <w:trPrChange w:id="244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44" w:author="Matthew McBee" w:date="2019-12-04T10:48:00Z">
              <w:tcPr>
                <w:tcW w:w="3700" w:type="dxa"/>
                <w:tcBorders>
                  <w:top w:val="nil"/>
                  <w:left w:val="nil"/>
                  <w:bottom w:val="nil"/>
                  <w:right w:val="nil"/>
                </w:tcBorders>
                <w:shd w:val="clear" w:color="auto" w:fill="auto"/>
                <w:noWrap/>
                <w:vAlign w:val="bottom"/>
                <w:hideMark/>
              </w:tcPr>
            </w:tcPrChange>
          </w:tcPr>
          <w:p w14:paraId="4391F846" w14:textId="77777777" w:rsidR="002434FE" w:rsidRPr="00BB280A" w:rsidRDefault="002434FE">
            <w:pPr>
              <w:jc w:val="right"/>
              <w:rPr>
                <w:ins w:id="2445" w:author="Matthew McBee" w:date="2019-12-04T10:48:00Z"/>
                <w:color w:val="000000"/>
                <w:sz w:val="22"/>
                <w:szCs w:val="22"/>
                <w:rPrChange w:id="2446" w:author="Matthew McBee" w:date="2019-12-04T10:52:00Z">
                  <w:rPr>
                    <w:ins w:id="244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48" w:author="Matthew McBee" w:date="2019-12-04T10:48:00Z">
              <w:tcPr>
                <w:tcW w:w="3050" w:type="dxa"/>
                <w:tcBorders>
                  <w:top w:val="nil"/>
                  <w:left w:val="nil"/>
                  <w:bottom w:val="nil"/>
                  <w:right w:val="nil"/>
                </w:tcBorders>
                <w:shd w:val="clear" w:color="auto" w:fill="auto"/>
                <w:noWrap/>
                <w:vAlign w:val="bottom"/>
                <w:hideMark/>
              </w:tcPr>
            </w:tcPrChange>
          </w:tcPr>
          <w:p w14:paraId="51EE5DCF" w14:textId="77777777" w:rsidR="002434FE" w:rsidRPr="00BB280A" w:rsidRDefault="002434FE">
            <w:pPr>
              <w:rPr>
                <w:ins w:id="2449" w:author="Matthew McBee" w:date="2019-12-04T10:48:00Z"/>
                <w:color w:val="000000"/>
                <w:sz w:val="22"/>
                <w:szCs w:val="22"/>
                <w:rPrChange w:id="2450" w:author="Matthew McBee" w:date="2019-12-04T10:52:00Z">
                  <w:rPr>
                    <w:ins w:id="2451" w:author="Matthew McBee" w:date="2019-12-04T10:48:00Z"/>
                    <w:color w:val="000000"/>
                  </w:rPr>
                </w:rPrChange>
              </w:rPr>
            </w:pPr>
            <w:ins w:id="2452" w:author="Matthew McBee" w:date="2019-12-04T10:48:00Z">
              <w:r w:rsidRPr="00BB280A">
                <w:rPr>
                  <w:color w:val="000000"/>
                  <w:sz w:val="22"/>
                  <w:szCs w:val="22"/>
                  <w:rPrChange w:id="2453" w:author="Matthew McBee" w:date="2019-12-04T10:52:00Z">
                    <w:rPr>
                      <w:color w:val="000000"/>
                    </w:rPr>
                  </w:rPrChange>
                </w:rPr>
                <w:t>Hispanic</w:t>
              </w:r>
            </w:ins>
          </w:p>
        </w:tc>
        <w:tc>
          <w:tcPr>
            <w:tcW w:w="900" w:type="dxa"/>
            <w:tcBorders>
              <w:top w:val="nil"/>
              <w:left w:val="nil"/>
              <w:bottom w:val="nil"/>
              <w:right w:val="nil"/>
            </w:tcBorders>
            <w:shd w:val="clear" w:color="auto" w:fill="auto"/>
            <w:noWrap/>
            <w:vAlign w:val="bottom"/>
            <w:hideMark/>
            <w:tcPrChange w:id="2454" w:author="Matthew McBee" w:date="2019-12-04T10:48:00Z">
              <w:tcPr>
                <w:tcW w:w="1300" w:type="dxa"/>
                <w:gridSpan w:val="3"/>
                <w:tcBorders>
                  <w:top w:val="nil"/>
                  <w:left w:val="nil"/>
                  <w:bottom w:val="nil"/>
                  <w:right w:val="nil"/>
                </w:tcBorders>
                <w:shd w:val="clear" w:color="auto" w:fill="auto"/>
                <w:noWrap/>
                <w:vAlign w:val="bottom"/>
                <w:hideMark/>
              </w:tcPr>
            </w:tcPrChange>
          </w:tcPr>
          <w:p w14:paraId="4091B9DF" w14:textId="77777777" w:rsidR="002434FE" w:rsidRPr="00BB280A" w:rsidRDefault="002434FE">
            <w:pPr>
              <w:jc w:val="right"/>
              <w:rPr>
                <w:ins w:id="2455" w:author="Matthew McBee" w:date="2019-12-04T10:48:00Z"/>
                <w:color w:val="000000"/>
                <w:sz w:val="22"/>
                <w:szCs w:val="22"/>
                <w:rPrChange w:id="2456" w:author="Matthew McBee" w:date="2019-12-04T10:52:00Z">
                  <w:rPr>
                    <w:ins w:id="2457" w:author="Matthew McBee" w:date="2019-12-04T10:48:00Z"/>
                    <w:color w:val="000000"/>
                  </w:rPr>
                </w:rPrChange>
              </w:rPr>
            </w:pPr>
            <w:ins w:id="2458" w:author="Matthew McBee" w:date="2019-12-04T10:48:00Z">
              <w:r w:rsidRPr="00BB280A">
                <w:rPr>
                  <w:color w:val="000000"/>
                  <w:sz w:val="22"/>
                  <w:szCs w:val="22"/>
                  <w:rPrChange w:id="2459" w:author="Matthew McBee" w:date="2019-12-04T10:52:00Z">
                    <w:rPr>
                      <w:color w:val="000000"/>
                    </w:rPr>
                  </w:rPrChange>
                </w:rPr>
                <w:t>397</w:t>
              </w:r>
            </w:ins>
          </w:p>
        </w:tc>
        <w:tc>
          <w:tcPr>
            <w:tcW w:w="1300" w:type="dxa"/>
            <w:tcBorders>
              <w:top w:val="nil"/>
              <w:left w:val="nil"/>
              <w:bottom w:val="nil"/>
              <w:right w:val="nil"/>
            </w:tcBorders>
            <w:shd w:val="clear" w:color="auto" w:fill="auto"/>
            <w:noWrap/>
            <w:vAlign w:val="bottom"/>
            <w:hideMark/>
            <w:tcPrChange w:id="2460" w:author="Matthew McBee" w:date="2019-12-04T10:48:00Z">
              <w:tcPr>
                <w:tcW w:w="1300" w:type="dxa"/>
                <w:gridSpan w:val="2"/>
                <w:tcBorders>
                  <w:top w:val="nil"/>
                  <w:left w:val="nil"/>
                  <w:bottom w:val="nil"/>
                  <w:right w:val="nil"/>
                </w:tcBorders>
                <w:shd w:val="clear" w:color="auto" w:fill="auto"/>
                <w:noWrap/>
                <w:vAlign w:val="bottom"/>
                <w:hideMark/>
              </w:tcPr>
            </w:tcPrChange>
          </w:tcPr>
          <w:p w14:paraId="31947A87" w14:textId="77777777" w:rsidR="002434FE" w:rsidRPr="00BB280A" w:rsidRDefault="002434FE">
            <w:pPr>
              <w:jc w:val="right"/>
              <w:rPr>
                <w:ins w:id="2461" w:author="Matthew McBee" w:date="2019-12-04T10:48:00Z"/>
                <w:color w:val="000000"/>
                <w:sz w:val="22"/>
                <w:szCs w:val="22"/>
                <w:rPrChange w:id="2462" w:author="Matthew McBee" w:date="2019-12-04T10:52:00Z">
                  <w:rPr>
                    <w:ins w:id="2463" w:author="Matthew McBee" w:date="2019-12-04T10:48:00Z"/>
                    <w:color w:val="000000"/>
                  </w:rPr>
                </w:rPrChange>
              </w:rPr>
            </w:pPr>
            <w:ins w:id="2464" w:author="Matthew McBee" w:date="2019-12-04T10:48:00Z">
              <w:r w:rsidRPr="00BB280A">
                <w:rPr>
                  <w:color w:val="000000"/>
                  <w:sz w:val="22"/>
                  <w:szCs w:val="22"/>
                  <w:rPrChange w:id="2465" w:author="Matthew McBee" w:date="2019-12-04T10:52:00Z">
                    <w:rPr>
                      <w:color w:val="000000"/>
                    </w:rPr>
                  </w:rPrChange>
                </w:rPr>
                <w:t>18.83%</w:t>
              </w:r>
            </w:ins>
          </w:p>
        </w:tc>
      </w:tr>
      <w:tr w:rsidR="002434FE" w:rsidRPr="00BB280A" w14:paraId="6E9739D0" w14:textId="77777777" w:rsidTr="002434FE">
        <w:tblPrEx>
          <w:tblW w:w="9040" w:type="dxa"/>
          <w:tblPrExChange w:id="2466" w:author="Matthew McBee" w:date="2019-12-04T10:48:00Z">
            <w:tblPrEx>
              <w:tblW w:w="9350" w:type="dxa"/>
            </w:tblPrEx>
          </w:tblPrExChange>
        </w:tblPrEx>
        <w:trPr>
          <w:trHeight w:val="320"/>
          <w:ins w:id="2467" w:author="Matthew McBee" w:date="2019-12-04T10:48:00Z"/>
          <w:trPrChange w:id="246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69" w:author="Matthew McBee" w:date="2019-12-04T10:48:00Z">
              <w:tcPr>
                <w:tcW w:w="3700" w:type="dxa"/>
                <w:tcBorders>
                  <w:top w:val="nil"/>
                  <w:left w:val="nil"/>
                  <w:bottom w:val="nil"/>
                  <w:right w:val="nil"/>
                </w:tcBorders>
                <w:shd w:val="clear" w:color="auto" w:fill="auto"/>
                <w:noWrap/>
                <w:vAlign w:val="bottom"/>
                <w:hideMark/>
              </w:tcPr>
            </w:tcPrChange>
          </w:tcPr>
          <w:p w14:paraId="6D7DE40D" w14:textId="77777777" w:rsidR="002434FE" w:rsidRPr="00BB280A" w:rsidRDefault="002434FE">
            <w:pPr>
              <w:jc w:val="right"/>
              <w:rPr>
                <w:ins w:id="2470" w:author="Matthew McBee" w:date="2019-12-04T10:48:00Z"/>
                <w:color w:val="000000"/>
                <w:sz w:val="22"/>
                <w:szCs w:val="22"/>
                <w:rPrChange w:id="2471" w:author="Matthew McBee" w:date="2019-12-04T10:52:00Z">
                  <w:rPr>
                    <w:ins w:id="247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73" w:author="Matthew McBee" w:date="2019-12-04T10:48:00Z">
              <w:tcPr>
                <w:tcW w:w="3050" w:type="dxa"/>
                <w:tcBorders>
                  <w:top w:val="nil"/>
                  <w:left w:val="nil"/>
                  <w:bottom w:val="nil"/>
                  <w:right w:val="nil"/>
                </w:tcBorders>
                <w:shd w:val="clear" w:color="auto" w:fill="auto"/>
                <w:noWrap/>
                <w:vAlign w:val="bottom"/>
                <w:hideMark/>
              </w:tcPr>
            </w:tcPrChange>
          </w:tcPr>
          <w:p w14:paraId="11A2BEB0" w14:textId="77777777" w:rsidR="002434FE" w:rsidRPr="00BB280A" w:rsidRDefault="002434FE">
            <w:pPr>
              <w:rPr>
                <w:ins w:id="2474" w:author="Matthew McBee" w:date="2019-12-04T10:48:00Z"/>
                <w:color w:val="000000"/>
                <w:sz w:val="22"/>
                <w:szCs w:val="22"/>
                <w:rPrChange w:id="2475" w:author="Matthew McBee" w:date="2019-12-04T10:52:00Z">
                  <w:rPr>
                    <w:ins w:id="2476" w:author="Matthew McBee" w:date="2019-12-04T10:48:00Z"/>
                    <w:color w:val="000000"/>
                  </w:rPr>
                </w:rPrChange>
              </w:rPr>
            </w:pPr>
            <w:ins w:id="2477" w:author="Matthew McBee" w:date="2019-12-04T10:48:00Z">
              <w:r w:rsidRPr="00BB280A">
                <w:rPr>
                  <w:color w:val="000000"/>
                  <w:sz w:val="22"/>
                  <w:szCs w:val="22"/>
                  <w:rPrChange w:id="2478" w:author="Matthew McBee" w:date="2019-12-04T10:52:00Z">
                    <w:rPr>
                      <w:color w:val="000000"/>
                    </w:rPr>
                  </w:rPrChange>
                </w:rPr>
                <w:t>White</w:t>
              </w:r>
            </w:ins>
          </w:p>
        </w:tc>
        <w:tc>
          <w:tcPr>
            <w:tcW w:w="900" w:type="dxa"/>
            <w:tcBorders>
              <w:top w:val="nil"/>
              <w:left w:val="nil"/>
              <w:bottom w:val="nil"/>
              <w:right w:val="nil"/>
            </w:tcBorders>
            <w:shd w:val="clear" w:color="auto" w:fill="auto"/>
            <w:noWrap/>
            <w:vAlign w:val="bottom"/>
            <w:hideMark/>
            <w:tcPrChange w:id="2479" w:author="Matthew McBee" w:date="2019-12-04T10:48:00Z">
              <w:tcPr>
                <w:tcW w:w="1300" w:type="dxa"/>
                <w:gridSpan w:val="3"/>
                <w:tcBorders>
                  <w:top w:val="nil"/>
                  <w:left w:val="nil"/>
                  <w:bottom w:val="nil"/>
                  <w:right w:val="nil"/>
                </w:tcBorders>
                <w:shd w:val="clear" w:color="auto" w:fill="auto"/>
                <w:noWrap/>
                <w:vAlign w:val="bottom"/>
                <w:hideMark/>
              </w:tcPr>
            </w:tcPrChange>
          </w:tcPr>
          <w:p w14:paraId="2B7A1212" w14:textId="77777777" w:rsidR="002434FE" w:rsidRPr="00BB280A" w:rsidRDefault="002434FE">
            <w:pPr>
              <w:jc w:val="right"/>
              <w:rPr>
                <w:ins w:id="2480" w:author="Matthew McBee" w:date="2019-12-04T10:48:00Z"/>
                <w:color w:val="000000"/>
                <w:sz w:val="22"/>
                <w:szCs w:val="22"/>
                <w:rPrChange w:id="2481" w:author="Matthew McBee" w:date="2019-12-04T10:52:00Z">
                  <w:rPr>
                    <w:ins w:id="2482" w:author="Matthew McBee" w:date="2019-12-04T10:48:00Z"/>
                    <w:color w:val="000000"/>
                  </w:rPr>
                </w:rPrChange>
              </w:rPr>
            </w:pPr>
            <w:ins w:id="2483" w:author="Matthew McBee" w:date="2019-12-04T10:48:00Z">
              <w:r w:rsidRPr="00BB280A">
                <w:rPr>
                  <w:color w:val="000000"/>
                  <w:sz w:val="22"/>
                  <w:szCs w:val="22"/>
                  <w:rPrChange w:id="2484" w:author="Matthew McBee" w:date="2019-12-04T10:52:00Z">
                    <w:rPr>
                      <w:color w:val="000000"/>
                    </w:rPr>
                  </w:rPrChange>
                </w:rPr>
                <w:t>1139</w:t>
              </w:r>
            </w:ins>
          </w:p>
        </w:tc>
        <w:tc>
          <w:tcPr>
            <w:tcW w:w="1300" w:type="dxa"/>
            <w:tcBorders>
              <w:top w:val="nil"/>
              <w:left w:val="nil"/>
              <w:bottom w:val="nil"/>
              <w:right w:val="nil"/>
            </w:tcBorders>
            <w:shd w:val="clear" w:color="auto" w:fill="auto"/>
            <w:noWrap/>
            <w:vAlign w:val="bottom"/>
            <w:hideMark/>
            <w:tcPrChange w:id="2485" w:author="Matthew McBee" w:date="2019-12-04T10:48:00Z">
              <w:tcPr>
                <w:tcW w:w="1300" w:type="dxa"/>
                <w:gridSpan w:val="2"/>
                <w:tcBorders>
                  <w:top w:val="nil"/>
                  <w:left w:val="nil"/>
                  <w:bottom w:val="nil"/>
                  <w:right w:val="nil"/>
                </w:tcBorders>
                <w:shd w:val="clear" w:color="auto" w:fill="auto"/>
                <w:noWrap/>
                <w:vAlign w:val="bottom"/>
                <w:hideMark/>
              </w:tcPr>
            </w:tcPrChange>
          </w:tcPr>
          <w:p w14:paraId="051415DC" w14:textId="77777777" w:rsidR="002434FE" w:rsidRPr="00BB280A" w:rsidRDefault="002434FE">
            <w:pPr>
              <w:jc w:val="right"/>
              <w:rPr>
                <w:ins w:id="2486" w:author="Matthew McBee" w:date="2019-12-04T10:48:00Z"/>
                <w:color w:val="000000"/>
                <w:sz w:val="22"/>
                <w:szCs w:val="22"/>
                <w:rPrChange w:id="2487" w:author="Matthew McBee" w:date="2019-12-04T10:52:00Z">
                  <w:rPr>
                    <w:ins w:id="2488" w:author="Matthew McBee" w:date="2019-12-04T10:48:00Z"/>
                    <w:color w:val="000000"/>
                  </w:rPr>
                </w:rPrChange>
              </w:rPr>
            </w:pPr>
            <w:ins w:id="2489" w:author="Matthew McBee" w:date="2019-12-04T10:48:00Z">
              <w:r w:rsidRPr="00BB280A">
                <w:rPr>
                  <w:color w:val="000000"/>
                  <w:sz w:val="22"/>
                  <w:szCs w:val="22"/>
                  <w:rPrChange w:id="2490" w:author="Matthew McBee" w:date="2019-12-04T10:52:00Z">
                    <w:rPr>
                      <w:color w:val="000000"/>
                    </w:rPr>
                  </w:rPrChange>
                </w:rPr>
                <w:t>54.03%</w:t>
              </w:r>
            </w:ins>
          </w:p>
        </w:tc>
      </w:tr>
      <w:tr w:rsidR="002434FE" w:rsidRPr="00BB280A" w14:paraId="1264670C" w14:textId="77777777" w:rsidTr="002434FE">
        <w:tblPrEx>
          <w:tblW w:w="9040" w:type="dxa"/>
          <w:tblPrExChange w:id="2491" w:author="Matthew McBee" w:date="2019-12-04T10:48:00Z">
            <w:tblPrEx>
              <w:tblW w:w="9350" w:type="dxa"/>
            </w:tblPrEx>
          </w:tblPrExChange>
        </w:tblPrEx>
        <w:trPr>
          <w:trHeight w:val="320"/>
          <w:ins w:id="2492" w:author="Matthew McBee" w:date="2019-12-04T10:48:00Z"/>
          <w:trPrChange w:id="249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94" w:author="Matthew McBee" w:date="2019-12-04T10:48:00Z">
              <w:tcPr>
                <w:tcW w:w="3700" w:type="dxa"/>
                <w:tcBorders>
                  <w:top w:val="nil"/>
                  <w:left w:val="nil"/>
                  <w:bottom w:val="nil"/>
                  <w:right w:val="nil"/>
                </w:tcBorders>
                <w:shd w:val="clear" w:color="auto" w:fill="auto"/>
                <w:noWrap/>
                <w:vAlign w:val="bottom"/>
                <w:hideMark/>
              </w:tcPr>
            </w:tcPrChange>
          </w:tcPr>
          <w:p w14:paraId="3A91D6CD" w14:textId="77777777" w:rsidR="002434FE" w:rsidRPr="00BB280A" w:rsidRDefault="002434FE">
            <w:pPr>
              <w:jc w:val="right"/>
              <w:rPr>
                <w:ins w:id="2495" w:author="Matthew McBee" w:date="2019-12-04T10:48:00Z"/>
                <w:color w:val="000000"/>
                <w:sz w:val="22"/>
                <w:szCs w:val="22"/>
                <w:rPrChange w:id="2496" w:author="Matthew McBee" w:date="2019-12-04T10:52:00Z">
                  <w:rPr>
                    <w:ins w:id="249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98" w:author="Matthew McBee" w:date="2019-12-04T10:48:00Z">
              <w:tcPr>
                <w:tcW w:w="3050" w:type="dxa"/>
                <w:tcBorders>
                  <w:top w:val="nil"/>
                  <w:left w:val="nil"/>
                  <w:bottom w:val="nil"/>
                  <w:right w:val="nil"/>
                </w:tcBorders>
                <w:shd w:val="clear" w:color="auto" w:fill="auto"/>
                <w:noWrap/>
                <w:vAlign w:val="bottom"/>
                <w:hideMark/>
              </w:tcPr>
            </w:tcPrChange>
          </w:tcPr>
          <w:p w14:paraId="07EA423B" w14:textId="77777777" w:rsidR="002434FE" w:rsidRPr="00BB280A" w:rsidRDefault="002434FE">
            <w:pPr>
              <w:rPr>
                <w:ins w:id="2499" w:author="Matthew McBee" w:date="2019-12-04T10:48:00Z"/>
                <w:sz w:val="22"/>
                <w:szCs w:val="22"/>
                <w:rPrChange w:id="2500" w:author="Matthew McBee" w:date="2019-12-04T10:52:00Z">
                  <w:rPr>
                    <w:ins w:id="2501"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502" w:author="Matthew McBee" w:date="2019-12-04T10:48:00Z">
              <w:tcPr>
                <w:tcW w:w="1300" w:type="dxa"/>
                <w:gridSpan w:val="3"/>
                <w:tcBorders>
                  <w:top w:val="nil"/>
                  <w:left w:val="nil"/>
                  <w:bottom w:val="nil"/>
                  <w:right w:val="nil"/>
                </w:tcBorders>
                <w:shd w:val="clear" w:color="auto" w:fill="auto"/>
                <w:noWrap/>
                <w:vAlign w:val="bottom"/>
                <w:hideMark/>
              </w:tcPr>
            </w:tcPrChange>
          </w:tcPr>
          <w:p w14:paraId="40FB770C" w14:textId="77777777" w:rsidR="002434FE" w:rsidRPr="00BB280A" w:rsidRDefault="002434FE">
            <w:pPr>
              <w:rPr>
                <w:ins w:id="2503" w:author="Matthew McBee" w:date="2019-12-04T10:48:00Z"/>
                <w:sz w:val="22"/>
                <w:szCs w:val="22"/>
                <w:rPrChange w:id="2504" w:author="Matthew McBee" w:date="2019-12-04T10:52:00Z">
                  <w:rPr>
                    <w:ins w:id="2505"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506" w:author="Matthew McBee" w:date="2019-12-04T10:48:00Z">
              <w:tcPr>
                <w:tcW w:w="1300" w:type="dxa"/>
                <w:gridSpan w:val="2"/>
                <w:tcBorders>
                  <w:top w:val="nil"/>
                  <w:left w:val="nil"/>
                  <w:bottom w:val="nil"/>
                  <w:right w:val="nil"/>
                </w:tcBorders>
                <w:shd w:val="clear" w:color="auto" w:fill="auto"/>
                <w:noWrap/>
                <w:vAlign w:val="bottom"/>
                <w:hideMark/>
              </w:tcPr>
            </w:tcPrChange>
          </w:tcPr>
          <w:p w14:paraId="0A12E83F" w14:textId="77777777" w:rsidR="002434FE" w:rsidRPr="00BB280A" w:rsidRDefault="002434FE">
            <w:pPr>
              <w:rPr>
                <w:ins w:id="2507" w:author="Matthew McBee" w:date="2019-12-04T10:48:00Z"/>
                <w:sz w:val="22"/>
                <w:szCs w:val="22"/>
                <w:rPrChange w:id="2508" w:author="Matthew McBee" w:date="2019-12-04T10:52:00Z">
                  <w:rPr>
                    <w:ins w:id="2509" w:author="Matthew McBee" w:date="2019-12-04T10:48:00Z"/>
                    <w:sz w:val="20"/>
                    <w:szCs w:val="20"/>
                  </w:rPr>
                </w:rPrChange>
              </w:rPr>
            </w:pPr>
          </w:p>
        </w:tc>
      </w:tr>
      <w:tr w:rsidR="002434FE" w:rsidRPr="00BB280A" w14:paraId="53C4E49D" w14:textId="77777777" w:rsidTr="002434FE">
        <w:tblPrEx>
          <w:tblW w:w="9040" w:type="dxa"/>
          <w:tblPrExChange w:id="2510" w:author="Matthew McBee" w:date="2019-12-04T10:48:00Z">
            <w:tblPrEx>
              <w:tblW w:w="9350" w:type="dxa"/>
            </w:tblPrEx>
          </w:tblPrExChange>
        </w:tblPrEx>
        <w:trPr>
          <w:trHeight w:val="320"/>
          <w:ins w:id="2511" w:author="Matthew McBee" w:date="2019-12-04T10:48:00Z"/>
          <w:trPrChange w:id="251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13" w:author="Matthew McBee" w:date="2019-12-04T10:48:00Z">
              <w:tcPr>
                <w:tcW w:w="3700" w:type="dxa"/>
                <w:tcBorders>
                  <w:top w:val="nil"/>
                  <w:left w:val="nil"/>
                  <w:bottom w:val="nil"/>
                  <w:right w:val="nil"/>
                </w:tcBorders>
                <w:shd w:val="clear" w:color="auto" w:fill="auto"/>
                <w:noWrap/>
                <w:vAlign w:val="bottom"/>
                <w:hideMark/>
              </w:tcPr>
            </w:tcPrChange>
          </w:tcPr>
          <w:p w14:paraId="30D1E6A4" w14:textId="77777777" w:rsidR="002434FE" w:rsidRPr="00BB280A" w:rsidRDefault="002434FE">
            <w:pPr>
              <w:rPr>
                <w:ins w:id="2514" w:author="Matthew McBee" w:date="2019-12-04T10:48:00Z"/>
                <w:color w:val="000000"/>
                <w:sz w:val="22"/>
                <w:szCs w:val="22"/>
                <w:rPrChange w:id="2515" w:author="Matthew McBee" w:date="2019-12-04T10:52:00Z">
                  <w:rPr>
                    <w:ins w:id="2516" w:author="Matthew McBee" w:date="2019-12-04T10:48:00Z"/>
                    <w:color w:val="000000"/>
                  </w:rPr>
                </w:rPrChange>
              </w:rPr>
            </w:pPr>
            <w:ins w:id="2517" w:author="Matthew McBee" w:date="2019-12-04T10:48:00Z">
              <w:r w:rsidRPr="00BB280A">
                <w:rPr>
                  <w:color w:val="000000"/>
                  <w:sz w:val="22"/>
                  <w:szCs w:val="22"/>
                  <w:rPrChange w:id="2518" w:author="Matthew McBee" w:date="2019-12-04T10:52:00Z">
                    <w:rPr>
                      <w:color w:val="000000"/>
                    </w:rPr>
                  </w:rPrChange>
                </w:rPr>
                <w:t>Maternal smoking in pregnancy</w:t>
              </w:r>
            </w:ins>
          </w:p>
        </w:tc>
        <w:tc>
          <w:tcPr>
            <w:tcW w:w="3140" w:type="dxa"/>
            <w:tcBorders>
              <w:top w:val="nil"/>
              <w:left w:val="nil"/>
              <w:bottom w:val="nil"/>
              <w:right w:val="nil"/>
            </w:tcBorders>
            <w:shd w:val="clear" w:color="auto" w:fill="auto"/>
            <w:noWrap/>
            <w:vAlign w:val="bottom"/>
            <w:hideMark/>
            <w:tcPrChange w:id="2519" w:author="Matthew McBee" w:date="2019-12-04T10:48:00Z">
              <w:tcPr>
                <w:tcW w:w="3050" w:type="dxa"/>
                <w:tcBorders>
                  <w:top w:val="nil"/>
                  <w:left w:val="nil"/>
                  <w:bottom w:val="nil"/>
                  <w:right w:val="nil"/>
                </w:tcBorders>
                <w:shd w:val="clear" w:color="auto" w:fill="auto"/>
                <w:noWrap/>
                <w:vAlign w:val="bottom"/>
                <w:hideMark/>
              </w:tcPr>
            </w:tcPrChange>
          </w:tcPr>
          <w:p w14:paraId="7F89ECA7" w14:textId="77777777" w:rsidR="002434FE" w:rsidRPr="00BB280A" w:rsidRDefault="002434FE">
            <w:pPr>
              <w:rPr>
                <w:ins w:id="2520" w:author="Matthew McBee" w:date="2019-12-04T10:48:00Z"/>
                <w:color w:val="000000"/>
                <w:sz w:val="22"/>
                <w:szCs w:val="22"/>
                <w:rPrChange w:id="2521" w:author="Matthew McBee" w:date="2019-12-04T10:52:00Z">
                  <w:rPr>
                    <w:ins w:id="2522" w:author="Matthew McBee" w:date="2019-12-04T10:48:00Z"/>
                    <w:color w:val="000000"/>
                  </w:rPr>
                </w:rPrChange>
              </w:rPr>
            </w:pPr>
            <w:ins w:id="2523" w:author="Matthew McBee" w:date="2019-12-04T10:48:00Z">
              <w:r w:rsidRPr="00BB280A">
                <w:rPr>
                  <w:color w:val="000000"/>
                  <w:sz w:val="22"/>
                  <w:szCs w:val="22"/>
                  <w:rPrChange w:id="2524"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525" w:author="Matthew McBee" w:date="2019-12-04T10:48:00Z">
              <w:tcPr>
                <w:tcW w:w="1300" w:type="dxa"/>
                <w:gridSpan w:val="3"/>
                <w:tcBorders>
                  <w:top w:val="nil"/>
                  <w:left w:val="nil"/>
                  <w:bottom w:val="nil"/>
                  <w:right w:val="nil"/>
                </w:tcBorders>
                <w:shd w:val="clear" w:color="auto" w:fill="auto"/>
                <w:noWrap/>
                <w:vAlign w:val="bottom"/>
                <w:hideMark/>
              </w:tcPr>
            </w:tcPrChange>
          </w:tcPr>
          <w:p w14:paraId="6948C305" w14:textId="77777777" w:rsidR="002434FE" w:rsidRPr="00BB280A" w:rsidRDefault="002434FE">
            <w:pPr>
              <w:jc w:val="right"/>
              <w:rPr>
                <w:ins w:id="2526" w:author="Matthew McBee" w:date="2019-12-04T10:48:00Z"/>
                <w:color w:val="000000"/>
                <w:sz w:val="22"/>
                <w:szCs w:val="22"/>
                <w:rPrChange w:id="2527" w:author="Matthew McBee" w:date="2019-12-04T10:52:00Z">
                  <w:rPr>
                    <w:ins w:id="2528" w:author="Matthew McBee" w:date="2019-12-04T10:48:00Z"/>
                    <w:color w:val="000000"/>
                  </w:rPr>
                </w:rPrChange>
              </w:rPr>
            </w:pPr>
            <w:ins w:id="2529" w:author="Matthew McBee" w:date="2019-12-04T10:48:00Z">
              <w:r w:rsidRPr="00BB280A">
                <w:rPr>
                  <w:color w:val="000000"/>
                  <w:sz w:val="22"/>
                  <w:szCs w:val="22"/>
                  <w:rPrChange w:id="2530" w:author="Matthew McBee" w:date="2019-12-04T10:52:00Z">
                    <w:rPr>
                      <w:color w:val="000000"/>
                    </w:rPr>
                  </w:rPrChange>
                </w:rPr>
                <w:t>1447</w:t>
              </w:r>
            </w:ins>
          </w:p>
        </w:tc>
        <w:tc>
          <w:tcPr>
            <w:tcW w:w="1300" w:type="dxa"/>
            <w:tcBorders>
              <w:top w:val="nil"/>
              <w:left w:val="nil"/>
              <w:bottom w:val="nil"/>
              <w:right w:val="nil"/>
            </w:tcBorders>
            <w:shd w:val="clear" w:color="auto" w:fill="auto"/>
            <w:noWrap/>
            <w:vAlign w:val="bottom"/>
            <w:hideMark/>
            <w:tcPrChange w:id="2531" w:author="Matthew McBee" w:date="2019-12-04T10:48:00Z">
              <w:tcPr>
                <w:tcW w:w="1300" w:type="dxa"/>
                <w:gridSpan w:val="2"/>
                <w:tcBorders>
                  <w:top w:val="nil"/>
                  <w:left w:val="nil"/>
                  <w:bottom w:val="nil"/>
                  <w:right w:val="nil"/>
                </w:tcBorders>
                <w:shd w:val="clear" w:color="auto" w:fill="auto"/>
                <w:noWrap/>
                <w:vAlign w:val="bottom"/>
                <w:hideMark/>
              </w:tcPr>
            </w:tcPrChange>
          </w:tcPr>
          <w:p w14:paraId="276E7680" w14:textId="77777777" w:rsidR="002434FE" w:rsidRPr="00BB280A" w:rsidRDefault="002434FE">
            <w:pPr>
              <w:jc w:val="right"/>
              <w:rPr>
                <w:ins w:id="2532" w:author="Matthew McBee" w:date="2019-12-04T10:48:00Z"/>
                <w:color w:val="000000"/>
                <w:sz w:val="22"/>
                <w:szCs w:val="22"/>
                <w:rPrChange w:id="2533" w:author="Matthew McBee" w:date="2019-12-04T10:52:00Z">
                  <w:rPr>
                    <w:ins w:id="2534" w:author="Matthew McBee" w:date="2019-12-04T10:48:00Z"/>
                    <w:color w:val="000000"/>
                  </w:rPr>
                </w:rPrChange>
              </w:rPr>
            </w:pPr>
            <w:ins w:id="2535" w:author="Matthew McBee" w:date="2019-12-04T10:48:00Z">
              <w:r w:rsidRPr="00BB280A">
                <w:rPr>
                  <w:color w:val="000000"/>
                  <w:sz w:val="22"/>
                  <w:szCs w:val="22"/>
                  <w:rPrChange w:id="2536" w:author="Matthew McBee" w:date="2019-12-04T10:52:00Z">
                    <w:rPr>
                      <w:color w:val="000000"/>
                    </w:rPr>
                  </w:rPrChange>
                </w:rPr>
                <w:t>68.64%</w:t>
              </w:r>
            </w:ins>
          </w:p>
        </w:tc>
      </w:tr>
      <w:tr w:rsidR="002434FE" w:rsidRPr="00BB280A" w14:paraId="28BF14B4" w14:textId="77777777" w:rsidTr="002434FE">
        <w:tblPrEx>
          <w:tblW w:w="9040" w:type="dxa"/>
          <w:tblPrExChange w:id="2537" w:author="Matthew McBee" w:date="2019-12-04T10:48:00Z">
            <w:tblPrEx>
              <w:tblW w:w="9350" w:type="dxa"/>
            </w:tblPrEx>
          </w:tblPrExChange>
        </w:tblPrEx>
        <w:trPr>
          <w:trHeight w:val="320"/>
          <w:ins w:id="2538" w:author="Matthew McBee" w:date="2019-12-04T10:48:00Z"/>
          <w:trPrChange w:id="253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40" w:author="Matthew McBee" w:date="2019-12-04T10:48:00Z">
              <w:tcPr>
                <w:tcW w:w="3700" w:type="dxa"/>
                <w:tcBorders>
                  <w:top w:val="nil"/>
                  <w:left w:val="nil"/>
                  <w:bottom w:val="nil"/>
                  <w:right w:val="nil"/>
                </w:tcBorders>
                <w:shd w:val="clear" w:color="auto" w:fill="auto"/>
                <w:noWrap/>
                <w:vAlign w:val="bottom"/>
                <w:hideMark/>
              </w:tcPr>
            </w:tcPrChange>
          </w:tcPr>
          <w:p w14:paraId="43834C40" w14:textId="77777777" w:rsidR="002434FE" w:rsidRPr="00BB280A" w:rsidRDefault="002434FE">
            <w:pPr>
              <w:jc w:val="right"/>
              <w:rPr>
                <w:ins w:id="2541" w:author="Matthew McBee" w:date="2019-12-04T10:48:00Z"/>
                <w:color w:val="000000"/>
                <w:sz w:val="22"/>
                <w:szCs w:val="22"/>
                <w:rPrChange w:id="2542" w:author="Matthew McBee" w:date="2019-12-04T10:52:00Z">
                  <w:rPr>
                    <w:ins w:id="254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44" w:author="Matthew McBee" w:date="2019-12-04T10:48:00Z">
              <w:tcPr>
                <w:tcW w:w="3050" w:type="dxa"/>
                <w:tcBorders>
                  <w:top w:val="nil"/>
                  <w:left w:val="nil"/>
                  <w:bottom w:val="nil"/>
                  <w:right w:val="nil"/>
                </w:tcBorders>
                <w:shd w:val="clear" w:color="auto" w:fill="auto"/>
                <w:noWrap/>
                <w:vAlign w:val="bottom"/>
                <w:hideMark/>
              </w:tcPr>
            </w:tcPrChange>
          </w:tcPr>
          <w:p w14:paraId="1F111EB3" w14:textId="77777777" w:rsidR="002434FE" w:rsidRPr="00BB280A" w:rsidRDefault="002434FE">
            <w:pPr>
              <w:rPr>
                <w:ins w:id="2545" w:author="Matthew McBee" w:date="2019-12-04T10:48:00Z"/>
                <w:color w:val="000000"/>
                <w:sz w:val="22"/>
                <w:szCs w:val="22"/>
                <w:rPrChange w:id="2546" w:author="Matthew McBee" w:date="2019-12-04T10:52:00Z">
                  <w:rPr>
                    <w:ins w:id="2547" w:author="Matthew McBee" w:date="2019-12-04T10:48:00Z"/>
                    <w:color w:val="000000"/>
                  </w:rPr>
                </w:rPrChange>
              </w:rPr>
            </w:pPr>
            <w:ins w:id="2548" w:author="Matthew McBee" w:date="2019-12-04T10:48:00Z">
              <w:r w:rsidRPr="00BB280A">
                <w:rPr>
                  <w:color w:val="000000"/>
                  <w:sz w:val="22"/>
                  <w:szCs w:val="22"/>
                  <w:rPrChange w:id="2549"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550" w:author="Matthew McBee" w:date="2019-12-04T10:48:00Z">
              <w:tcPr>
                <w:tcW w:w="1300" w:type="dxa"/>
                <w:gridSpan w:val="3"/>
                <w:tcBorders>
                  <w:top w:val="nil"/>
                  <w:left w:val="nil"/>
                  <w:bottom w:val="nil"/>
                  <w:right w:val="nil"/>
                </w:tcBorders>
                <w:shd w:val="clear" w:color="auto" w:fill="auto"/>
                <w:noWrap/>
                <w:vAlign w:val="bottom"/>
                <w:hideMark/>
              </w:tcPr>
            </w:tcPrChange>
          </w:tcPr>
          <w:p w14:paraId="6ED37EA2" w14:textId="77777777" w:rsidR="002434FE" w:rsidRPr="00BB280A" w:rsidRDefault="002434FE">
            <w:pPr>
              <w:jc w:val="right"/>
              <w:rPr>
                <w:ins w:id="2551" w:author="Matthew McBee" w:date="2019-12-04T10:48:00Z"/>
                <w:color w:val="000000"/>
                <w:sz w:val="22"/>
                <w:szCs w:val="22"/>
                <w:rPrChange w:id="2552" w:author="Matthew McBee" w:date="2019-12-04T10:52:00Z">
                  <w:rPr>
                    <w:ins w:id="2553" w:author="Matthew McBee" w:date="2019-12-04T10:48:00Z"/>
                    <w:color w:val="000000"/>
                  </w:rPr>
                </w:rPrChange>
              </w:rPr>
            </w:pPr>
            <w:ins w:id="2554" w:author="Matthew McBee" w:date="2019-12-04T10:48:00Z">
              <w:r w:rsidRPr="00BB280A">
                <w:rPr>
                  <w:color w:val="000000"/>
                  <w:sz w:val="22"/>
                  <w:szCs w:val="22"/>
                  <w:rPrChange w:id="2555" w:author="Matthew McBee" w:date="2019-12-04T10:52:00Z">
                    <w:rPr>
                      <w:color w:val="000000"/>
                    </w:rPr>
                  </w:rPrChange>
                </w:rPr>
                <w:t>528</w:t>
              </w:r>
            </w:ins>
          </w:p>
        </w:tc>
        <w:tc>
          <w:tcPr>
            <w:tcW w:w="1300" w:type="dxa"/>
            <w:tcBorders>
              <w:top w:val="nil"/>
              <w:left w:val="nil"/>
              <w:bottom w:val="nil"/>
              <w:right w:val="nil"/>
            </w:tcBorders>
            <w:shd w:val="clear" w:color="auto" w:fill="auto"/>
            <w:noWrap/>
            <w:vAlign w:val="bottom"/>
            <w:hideMark/>
            <w:tcPrChange w:id="2556" w:author="Matthew McBee" w:date="2019-12-04T10:48:00Z">
              <w:tcPr>
                <w:tcW w:w="1300" w:type="dxa"/>
                <w:gridSpan w:val="2"/>
                <w:tcBorders>
                  <w:top w:val="nil"/>
                  <w:left w:val="nil"/>
                  <w:bottom w:val="nil"/>
                  <w:right w:val="nil"/>
                </w:tcBorders>
                <w:shd w:val="clear" w:color="auto" w:fill="auto"/>
                <w:noWrap/>
                <w:vAlign w:val="bottom"/>
                <w:hideMark/>
              </w:tcPr>
            </w:tcPrChange>
          </w:tcPr>
          <w:p w14:paraId="42AE033D" w14:textId="77777777" w:rsidR="002434FE" w:rsidRPr="00BB280A" w:rsidRDefault="002434FE">
            <w:pPr>
              <w:jc w:val="right"/>
              <w:rPr>
                <w:ins w:id="2557" w:author="Matthew McBee" w:date="2019-12-04T10:48:00Z"/>
                <w:color w:val="000000"/>
                <w:sz w:val="22"/>
                <w:szCs w:val="22"/>
                <w:rPrChange w:id="2558" w:author="Matthew McBee" w:date="2019-12-04T10:52:00Z">
                  <w:rPr>
                    <w:ins w:id="2559" w:author="Matthew McBee" w:date="2019-12-04T10:48:00Z"/>
                    <w:color w:val="000000"/>
                  </w:rPr>
                </w:rPrChange>
              </w:rPr>
            </w:pPr>
            <w:ins w:id="2560" w:author="Matthew McBee" w:date="2019-12-04T10:48:00Z">
              <w:r w:rsidRPr="00BB280A">
                <w:rPr>
                  <w:color w:val="000000"/>
                  <w:sz w:val="22"/>
                  <w:szCs w:val="22"/>
                  <w:rPrChange w:id="2561" w:author="Matthew McBee" w:date="2019-12-04T10:52:00Z">
                    <w:rPr>
                      <w:color w:val="000000"/>
                    </w:rPr>
                  </w:rPrChange>
                </w:rPr>
                <w:t>25.05%</w:t>
              </w:r>
            </w:ins>
          </w:p>
        </w:tc>
      </w:tr>
      <w:tr w:rsidR="002434FE" w:rsidRPr="00BB280A" w14:paraId="0E155A62" w14:textId="77777777" w:rsidTr="002434FE">
        <w:tblPrEx>
          <w:tblW w:w="9040" w:type="dxa"/>
          <w:tblPrExChange w:id="2562" w:author="Matthew McBee" w:date="2019-12-04T10:48:00Z">
            <w:tblPrEx>
              <w:tblW w:w="9350" w:type="dxa"/>
            </w:tblPrEx>
          </w:tblPrExChange>
        </w:tblPrEx>
        <w:trPr>
          <w:trHeight w:val="320"/>
          <w:ins w:id="2563" w:author="Matthew McBee" w:date="2019-12-04T10:48:00Z"/>
          <w:trPrChange w:id="256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65" w:author="Matthew McBee" w:date="2019-12-04T10:48:00Z">
              <w:tcPr>
                <w:tcW w:w="3700" w:type="dxa"/>
                <w:tcBorders>
                  <w:top w:val="nil"/>
                  <w:left w:val="nil"/>
                  <w:bottom w:val="nil"/>
                  <w:right w:val="nil"/>
                </w:tcBorders>
                <w:shd w:val="clear" w:color="auto" w:fill="auto"/>
                <w:noWrap/>
                <w:vAlign w:val="bottom"/>
                <w:hideMark/>
              </w:tcPr>
            </w:tcPrChange>
          </w:tcPr>
          <w:p w14:paraId="4589F330" w14:textId="77777777" w:rsidR="002434FE" w:rsidRPr="00BB280A" w:rsidRDefault="002434FE">
            <w:pPr>
              <w:jc w:val="right"/>
              <w:rPr>
                <w:ins w:id="2566" w:author="Matthew McBee" w:date="2019-12-04T10:48:00Z"/>
                <w:color w:val="000000"/>
                <w:sz w:val="22"/>
                <w:szCs w:val="22"/>
                <w:rPrChange w:id="2567" w:author="Matthew McBee" w:date="2019-12-04T10:52:00Z">
                  <w:rPr>
                    <w:ins w:id="256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69" w:author="Matthew McBee" w:date="2019-12-04T10:48:00Z">
              <w:tcPr>
                <w:tcW w:w="3050" w:type="dxa"/>
                <w:tcBorders>
                  <w:top w:val="nil"/>
                  <w:left w:val="nil"/>
                  <w:bottom w:val="nil"/>
                  <w:right w:val="nil"/>
                </w:tcBorders>
                <w:shd w:val="clear" w:color="auto" w:fill="auto"/>
                <w:noWrap/>
                <w:vAlign w:val="bottom"/>
                <w:hideMark/>
              </w:tcPr>
            </w:tcPrChange>
          </w:tcPr>
          <w:p w14:paraId="5843624F" w14:textId="59BC2099" w:rsidR="002434FE" w:rsidRPr="00BB280A" w:rsidRDefault="00BB280A">
            <w:pPr>
              <w:rPr>
                <w:ins w:id="2570" w:author="Matthew McBee" w:date="2019-12-04T10:48:00Z"/>
                <w:sz w:val="22"/>
                <w:szCs w:val="22"/>
                <w:rPrChange w:id="2571" w:author="Matthew McBee" w:date="2019-12-04T10:52:00Z">
                  <w:rPr>
                    <w:ins w:id="2572" w:author="Matthew McBee" w:date="2019-12-04T10:48:00Z"/>
                    <w:sz w:val="20"/>
                    <w:szCs w:val="20"/>
                  </w:rPr>
                </w:rPrChange>
              </w:rPr>
            </w:pPr>
            <w:ins w:id="2573" w:author="Matthew McBee" w:date="2019-12-04T10:51:00Z">
              <w:r w:rsidRPr="00BB280A">
                <w:rPr>
                  <w:sz w:val="22"/>
                  <w:szCs w:val="22"/>
                  <w:rPrChange w:id="2574" w:author="Matthew McBee" w:date="2019-12-04T10:52:00Z">
                    <w:rPr>
                      <w:sz w:val="20"/>
                      <w:szCs w:val="20"/>
                    </w:rPr>
                  </w:rPrChange>
                </w:rPr>
                <w:t>(missing)</w:t>
              </w:r>
            </w:ins>
          </w:p>
        </w:tc>
        <w:tc>
          <w:tcPr>
            <w:tcW w:w="900" w:type="dxa"/>
            <w:tcBorders>
              <w:top w:val="nil"/>
              <w:left w:val="nil"/>
              <w:bottom w:val="nil"/>
              <w:right w:val="nil"/>
            </w:tcBorders>
            <w:shd w:val="clear" w:color="auto" w:fill="auto"/>
            <w:noWrap/>
            <w:vAlign w:val="bottom"/>
            <w:hideMark/>
            <w:tcPrChange w:id="2575" w:author="Matthew McBee" w:date="2019-12-04T10:48:00Z">
              <w:tcPr>
                <w:tcW w:w="1300" w:type="dxa"/>
                <w:gridSpan w:val="3"/>
                <w:tcBorders>
                  <w:top w:val="nil"/>
                  <w:left w:val="nil"/>
                  <w:bottom w:val="nil"/>
                  <w:right w:val="nil"/>
                </w:tcBorders>
                <w:shd w:val="clear" w:color="auto" w:fill="auto"/>
                <w:noWrap/>
                <w:vAlign w:val="bottom"/>
                <w:hideMark/>
              </w:tcPr>
            </w:tcPrChange>
          </w:tcPr>
          <w:p w14:paraId="2C1F63CA" w14:textId="77777777" w:rsidR="002434FE" w:rsidRPr="00BB280A" w:rsidRDefault="002434FE">
            <w:pPr>
              <w:jc w:val="right"/>
              <w:rPr>
                <w:ins w:id="2576" w:author="Matthew McBee" w:date="2019-12-04T10:48:00Z"/>
                <w:color w:val="000000"/>
                <w:sz w:val="22"/>
                <w:szCs w:val="22"/>
                <w:rPrChange w:id="2577" w:author="Matthew McBee" w:date="2019-12-04T10:52:00Z">
                  <w:rPr>
                    <w:ins w:id="2578" w:author="Matthew McBee" w:date="2019-12-04T10:48:00Z"/>
                    <w:color w:val="000000"/>
                  </w:rPr>
                </w:rPrChange>
              </w:rPr>
            </w:pPr>
            <w:ins w:id="2579" w:author="Matthew McBee" w:date="2019-12-04T10:48:00Z">
              <w:r w:rsidRPr="00BB280A">
                <w:rPr>
                  <w:color w:val="000000"/>
                  <w:sz w:val="22"/>
                  <w:szCs w:val="22"/>
                  <w:rPrChange w:id="2580" w:author="Matthew McBee" w:date="2019-12-04T10:52:00Z">
                    <w:rPr>
                      <w:color w:val="000000"/>
                    </w:rPr>
                  </w:rPrChange>
                </w:rPr>
                <w:t>133</w:t>
              </w:r>
            </w:ins>
          </w:p>
        </w:tc>
        <w:tc>
          <w:tcPr>
            <w:tcW w:w="1300" w:type="dxa"/>
            <w:tcBorders>
              <w:top w:val="nil"/>
              <w:left w:val="nil"/>
              <w:bottom w:val="nil"/>
              <w:right w:val="nil"/>
            </w:tcBorders>
            <w:shd w:val="clear" w:color="auto" w:fill="auto"/>
            <w:noWrap/>
            <w:vAlign w:val="bottom"/>
            <w:hideMark/>
            <w:tcPrChange w:id="2581" w:author="Matthew McBee" w:date="2019-12-04T10:48:00Z">
              <w:tcPr>
                <w:tcW w:w="1300" w:type="dxa"/>
                <w:gridSpan w:val="2"/>
                <w:tcBorders>
                  <w:top w:val="nil"/>
                  <w:left w:val="nil"/>
                  <w:bottom w:val="nil"/>
                  <w:right w:val="nil"/>
                </w:tcBorders>
                <w:shd w:val="clear" w:color="auto" w:fill="auto"/>
                <w:noWrap/>
                <w:vAlign w:val="bottom"/>
                <w:hideMark/>
              </w:tcPr>
            </w:tcPrChange>
          </w:tcPr>
          <w:p w14:paraId="4B441639" w14:textId="77777777" w:rsidR="002434FE" w:rsidRPr="00BB280A" w:rsidRDefault="002434FE">
            <w:pPr>
              <w:jc w:val="right"/>
              <w:rPr>
                <w:ins w:id="2582" w:author="Matthew McBee" w:date="2019-12-04T10:48:00Z"/>
                <w:color w:val="000000"/>
                <w:sz w:val="22"/>
                <w:szCs w:val="22"/>
                <w:rPrChange w:id="2583" w:author="Matthew McBee" w:date="2019-12-04T10:52:00Z">
                  <w:rPr>
                    <w:ins w:id="2584" w:author="Matthew McBee" w:date="2019-12-04T10:48:00Z"/>
                    <w:color w:val="000000"/>
                  </w:rPr>
                </w:rPrChange>
              </w:rPr>
            </w:pPr>
            <w:ins w:id="2585" w:author="Matthew McBee" w:date="2019-12-04T10:48:00Z">
              <w:r w:rsidRPr="00BB280A">
                <w:rPr>
                  <w:color w:val="000000"/>
                  <w:sz w:val="22"/>
                  <w:szCs w:val="22"/>
                  <w:rPrChange w:id="2586" w:author="Matthew McBee" w:date="2019-12-04T10:52:00Z">
                    <w:rPr>
                      <w:color w:val="000000"/>
                    </w:rPr>
                  </w:rPrChange>
                </w:rPr>
                <w:t>6.31%</w:t>
              </w:r>
            </w:ins>
          </w:p>
        </w:tc>
      </w:tr>
      <w:tr w:rsidR="002434FE" w:rsidRPr="00BB280A" w14:paraId="4F2763AF" w14:textId="77777777" w:rsidTr="002434FE">
        <w:tblPrEx>
          <w:tblW w:w="9040" w:type="dxa"/>
          <w:tblPrExChange w:id="2587" w:author="Matthew McBee" w:date="2019-12-04T10:48:00Z">
            <w:tblPrEx>
              <w:tblW w:w="9350" w:type="dxa"/>
            </w:tblPrEx>
          </w:tblPrExChange>
        </w:tblPrEx>
        <w:trPr>
          <w:trHeight w:val="320"/>
          <w:ins w:id="2588" w:author="Matthew McBee" w:date="2019-12-04T10:48:00Z"/>
          <w:trPrChange w:id="258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590" w:author="Matthew McBee" w:date="2019-12-04T10:48:00Z">
              <w:tcPr>
                <w:tcW w:w="3700" w:type="dxa"/>
                <w:tcBorders>
                  <w:top w:val="nil"/>
                  <w:left w:val="nil"/>
                  <w:bottom w:val="nil"/>
                  <w:right w:val="nil"/>
                </w:tcBorders>
                <w:shd w:val="clear" w:color="auto" w:fill="auto"/>
                <w:noWrap/>
                <w:vAlign w:val="bottom"/>
                <w:hideMark/>
              </w:tcPr>
            </w:tcPrChange>
          </w:tcPr>
          <w:p w14:paraId="643914A0" w14:textId="77777777" w:rsidR="002434FE" w:rsidRPr="00BB280A" w:rsidRDefault="002434FE">
            <w:pPr>
              <w:jc w:val="right"/>
              <w:rPr>
                <w:ins w:id="2591" w:author="Matthew McBee" w:date="2019-12-04T10:48:00Z"/>
                <w:color w:val="000000"/>
                <w:sz w:val="22"/>
                <w:szCs w:val="22"/>
                <w:rPrChange w:id="2592" w:author="Matthew McBee" w:date="2019-12-04T10:52:00Z">
                  <w:rPr>
                    <w:ins w:id="259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594" w:author="Matthew McBee" w:date="2019-12-04T10:48:00Z">
              <w:tcPr>
                <w:tcW w:w="3050" w:type="dxa"/>
                <w:tcBorders>
                  <w:top w:val="nil"/>
                  <w:left w:val="nil"/>
                  <w:bottom w:val="nil"/>
                  <w:right w:val="nil"/>
                </w:tcBorders>
                <w:shd w:val="clear" w:color="auto" w:fill="auto"/>
                <w:noWrap/>
                <w:vAlign w:val="bottom"/>
                <w:hideMark/>
              </w:tcPr>
            </w:tcPrChange>
          </w:tcPr>
          <w:p w14:paraId="7CD932B6" w14:textId="77777777" w:rsidR="002434FE" w:rsidRPr="00BB280A" w:rsidRDefault="002434FE">
            <w:pPr>
              <w:rPr>
                <w:ins w:id="2595" w:author="Matthew McBee" w:date="2019-12-04T10:48:00Z"/>
                <w:sz w:val="22"/>
                <w:szCs w:val="22"/>
                <w:rPrChange w:id="2596" w:author="Matthew McBee" w:date="2019-12-04T10:52:00Z">
                  <w:rPr>
                    <w:ins w:id="259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598" w:author="Matthew McBee" w:date="2019-12-04T10:48:00Z">
              <w:tcPr>
                <w:tcW w:w="1300" w:type="dxa"/>
                <w:gridSpan w:val="3"/>
                <w:tcBorders>
                  <w:top w:val="nil"/>
                  <w:left w:val="nil"/>
                  <w:bottom w:val="nil"/>
                  <w:right w:val="nil"/>
                </w:tcBorders>
                <w:shd w:val="clear" w:color="auto" w:fill="auto"/>
                <w:noWrap/>
                <w:vAlign w:val="bottom"/>
                <w:hideMark/>
              </w:tcPr>
            </w:tcPrChange>
          </w:tcPr>
          <w:p w14:paraId="337B623C" w14:textId="77777777" w:rsidR="002434FE" w:rsidRPr="00BB280A" w:rsidRDefault="002434FE">
            <w:pPr>
              <w:rPr>
                <w:ins w:id="2599" w:author="Matthew McBee" w:date="2019-12-04T10:48:00Z"/>
                <w:sz w:val="22"/>
                <w:szCs w:val="22"/>
                <w:rPrChange w:id="2600" w:author="Matthew McBee" w:date="2019-12-04T10:52:00Z">
                  <w:rPr>
                    <w:ins w:id="260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602" w:author="Matthew McBee" w:date="2019-12-04T10:48:00Z">
              <w:tcPr>
                <w:tcW w:w="1300" w:type="dxa"/>
                <w:gridSpan w:val="2"/>
                <w:tcBorders>
                  <w:top w:val="nil"/>
                  <w:left w:val="nil"/>
                  <w:bottom w:val="nil"/>
                  <w:right w:val="nil"/>
                </w:tcBorders>
                <w:shd w:val="clear" w:color="auto" w:fill="auto"/>
                <w:noWrap/>
                <w:vAlign w:val="bottom"/>
                <w:hideMark/>
              </w:tcPr>
            </w:tcPrChange>
          </w:tcPr>
          <w:p w14:paraId="1F7463DA" w14:textId="77777777" w:rsidR="002434FE" w:rsidRPr="00BB280A" w:rsidRDefault="002434FE">
            <w:pPr>
              <w:rPr>
                <w:ins w:id="2603" w:author="Matthew McBee" w:date="2019-12-04T10:48:00Z"/>
                <w:sz w:val="22"/>
                <w:szCs w:val="22"/>
                <w:rPrChange w:id="2604" w:author="Matthew McBee" w:date="2019-12-04T10:52:00Z">
                  <w:rPr>
                    <w:ins w:id="2605" w:author="Matthew McBee" w:date="2019-12-04T10:48:00Z"/>
                    <w:sz w:val="20"/>
                    <w:szCs w:val="20"/>
                  </w:rPr>
                </w:rPrChange>
              </w:rPr>
            </w:pPr>
          </w:p>
        </w:tc>
      </w:tr>
      <w:tr w:rsidR="002434FE" w:rsidRPr="00BB280A" w14:paraId="1CBC8C7A" w14:textId="77777777" w:rsidTr="002434FE">
        <w:trPr>
          <w:trHeight w:val="320"/>
          <w:ins w:id="2606" w:author="Matthew McBee" w:date="2019-12-04T10:48:00Z"/>
        </w:trPr>
        <w:tc>
          <w:tcPr>
            <w:tcW w:w="3700" w:type="dxa"/>
            <w:vMerge w:val="restart"/>
            <w:tcBorders>
              <w:top w:val="nil"/>
              <w:left w:val="nil"/>
              <w:bottom w:val="nil"/>
              <w:right w:val="nil"/>
            </w:tcBorders>
            <w:shd w:val="clear" w:color="auto" w:fill="auto"/>
            <w:hideMark/>
          </w:tcPr>
          <w:p w14:paraId="352800F9" w14:textId="77777777" w:rsidR="002434FE" w:rsidRPr="00BB280A" w:rsidRDefault="002434FE">
            <w:pPr>
              <w:rPr>
                <w:ins w:id="2607" w:author="Matthew McBee" w:date="2019-12-04T10:48:00Z"/>
                <w:color w:val="000000"/>
                <w:sz w:val="22"/>
                <w:szCs w:val="22"/>
                <w:rPrChange w:id="2608" w:author="Matthew McBee" w:date="2019-12-04T10:52:00Z">
                  <w:rPr>
                    <w:ins w:id="2609" w:author="Matthew McBee" w:date="2019-12-04T10:48:00Z"/>
                    <w:color w:val="000000"/>
                  </w:rPr>
                </w:rPrChange>
              </w:rPr>
            </w:pPr>
            <w:ins w:id="2610" w:author="Matthew McBee" w:date="2019-12-04T10:48:00Z">
              <w:r w:rsidRPr="00BB280A">
                <w:rPr>
                  <w:color w:val="000000"/>
                  <w:sz w:val="22"/>
                  <w:szCs w:val="22"/>
                  <w:rPrChange w:id="2611" w:author="Matthew McBee" w:date="2019-12-04T10:52:00Z">
                    <w:rPr>
                      <w:color w:val="000000"/>
                    </w:rPr>
                  </w:rPrChange>
                </w:rPr>
                <w:t>Standard metropolitan statistical area (urbanicty)</w:t>
              </w:r>
            </w:ins>
          </w:p>
        </w:tc>
        <w:tc>
          <w:tcPr>
            <w:tcW w:w="3140" w:type="dxa"/>
            <w:tcBorders>
              <w:top w:val="nil"/>
              <w:left w:val="nil"/>
              <w:bottom w:val="nil"/>
              <w:right w:val="nil"/>
            </w:tcBorders>
            <w:shd w:val="clear" w:color="auto" w:fill="auto"/>
            <w:noWrap/>
            <w:vAlign w:val="bottom"/>
            <w:hideMark/>
          </w:tcPr>
          <w:p w14:paraId="5ABA2679" w14:textId="77777777" w:rsidR="002434FE" w:rsidRPr="00BB280A" w:rsidRDefault="002434FE">
            <w:pPr>
              <w:rPr>
                <w:ins w:id="2612" w:author="Matthew McBee" w:date="2019-12-04T10:48:00Z"/>
                <w:color w:val="000000"/>
                <w:sz w:val="22"/>
                <w:szCs w:val="22"/>
                <w:rPrChange w:id="2613" w:author="Matthew McBee" w:date="2019-12-04T10:52:00Z">
                  <w:rPr>
                    <w:ins w:id="2614" w:author="Matthew McBee" w:date="2019-12-04T10:48:00Z"/>
                    <w:color w:val="000000"/>
                  </w:rPr>
                </w:rPrChange>
              </w:rPr>
            </w:pPr>
            <w:ins w:id="2615" w:author="Matthew McBee" w:date="2019-12-04T10:48:00Z">
              <w:r w:rsidRPr="00BB280A">
                <w:rPr>
                  <w:color w:val="000000"/>
                  <w:sz w:val="22"/>
                  <w:szCs w:val="22"/>
                  <w:rPrChange w:id="2616" w:author="Matthew McBee" w:date="2019-12-04T10:52:00Z">
                    <w:rPr>
                      <w:color w:val="000000"/>
                    </w:rPr>
                  </w:rPrChange>
                </w:rPr>
                <w:t>Not in SMSA</w:t>
              </w:r>
            </w:ins>
          </w:p>
        </w:tc>
        <w:tc>
          <w:tcPr>
            <w:tcW w:w="900" w:type="dxa"/>
            <w:tcBorders>
              <w:top w:val="nil"/>
              <w:left w:val="nil"/>
              <w:bottom w:val="nil"/>
              <w:right w:val="nil"/>
            </w:tcBorders>
            <w:shd w:val="clear" w:color="auto" w:fill="auto"/>
            <w:noWrap/>
            <w:vAlign w:val="bottom"/>
            <w:hideMark/>
          </w:tcPr>
          <w:p w14:paraId="3262DDE1" w14:textId="77777777" w:rsidR="002434FE" w:rsidRPr="00BB280A" w:rsidRDefault="002434FE">
            <w:pPr>
              <w:jc w:val="right"/>
              <w:rPr>
                <w:ins w:id="2617" w:author="Matthew McBee" w:date="2019-12-04T10:48:00Z"/>
                <w:color w:val="000000"/>
                <w:sz w:val="22"/>
                <w:szCs w:val="22"/>
                <w:rPrChange w:id="2618" w:author="Matthew McBee" w:date="2019-12-04T10:52:00Z">
                  <w:rPr>
                    <w:ins w:id="2619" w:author="Matthew McBee" w:date="2019-12-04T10:48:00Z"/>
                    <w:color w:val="000000"/>
                  </w:rPr>
                </w:rPrChange>
              </w:rPr>
            </w:pPr>
            <w:ins w:id="2620" w:author="Matthew McBee" w:date="2019-12-04T10:48:00Z">
              <w:r w:rsidRPr="00BB280A">
                <w:rPr>
                  <w:color w:val="000000"/>
                  <w:sz w:val="22"/>
                  <w:szCs w:val="22"/>
                  <w:rPrChange w:id="2621" w:author="Matthew McBee" w:date="2019-12-04T10:52:00Z">
                    <w:rPr>
                      <w:color w:val="000000"/>
                    </w:rPr>
                  </w:rPrChange>
                </w:rPr>
                <w:t>382</w:t>
              </w:r>
            </w:ins>
          </w:p>
        </w:tc>
        <w:tc>
          <w:tcPr>
            <w:tcW w:w="1300" w:type="dxa"/>
            <w:tcBorders>
              <w:top w:val="nil"/>
              <w:left w:val="nil"/>
              <w:bottom w:val="nil"/>
              <w:right w:val="nil"/>
            </w:tcBorders>
            <w:shd w:val="clear" w:color="auto" w:fill="auto"/>
            <w:noWrap/>
            <w:vAlign w:val="bottom"/>
            <w:hideMark/>
          </w:tcPr>
          <w:p w14:paraId="15E6C620" w14:textId="77777777" w:rsidR="002434FE" w:rsidRPr="00BB280A" w:rsidRDefault="002434FE">
            <w:pPr>
              <w:jc w:val="right"/>
              <w:rPr>
                <w:ins w:id="2622" w:author="Matthew McBee" w:date="2019-12-04T10:48:00Z"/>
                <w:color w:val="000000"/>
                <w:sz w:val="22"/>
                <w:szCs w:val="22"/>
                <w:rPrChange w:id="2623" w:author="Matthew McBee" w:date="2019-12-04T10:52:00Z">
                  <w:rPr>
                    <w:ins w:id="2624" w:author="Matthew McBee" w:date="2019-12-04T10:48:00Z"/>
                    <w:color w:val="000000"/>
                  </w:rPr>
                </w:rPrChange>
              </w:rPr>
            </w:pPr>
            <w:ins w:id="2625" w:author="Matthew McBee" w:date="2019-12-04T10:48:00Z">
              <w:r w:rsidRPr="00BB280A">
                <w:rPr>
                  <w:color w:val="000000"/>
                  <w:sz w:val="22"/>
                  <w:szCs w:val="22"/>
                  <w:rPrChange w:id="2626" w:author="Matthew McBee" w:date="2019-12-04T10:52:00Z">
                    <w:rPr>
                      <w:color w:val="000000"/>
                    </w:rPr>
                  </w:rPrChange>
                </w:rPr>
                <w:t>18.12%</w:t>
              </w:r>
            </w:ins>
          </w:p>
        </w:tc>
      </w:tr>
      <w:tr w:rsidR="002434FE" w:rsidRPr="00BB280A" w14:paraId="1EB9B689" w14:textId="77777777" w:rsidTr="002434FE">
        <w:tblPrEx>
          <w:tblW w:w="9040" w:type="dxa"/>
          <w:tblPrExChange w:id="2627" w:author="Matthew McBee" w:date="2019-12-04T10:48:00Z">
            <w:tblPrEx>
              <w:tblW w:w="9350" w:type="dxa"/>
            </w:tblPrEx>
          </w:tblPrExChange>
        </w:tblPrEx>
        <w:trPr>
          <w:trHeight w:val="320"/>
          <w:ins w:id="2628" w:author="Matthew McBee" w:date="2019-12-04T10:48:00Z"/>
          <w:trPrChange w:id="2629" w:author="Matthew McBee" w:date="2019-12-04T10:48:00Z">
            <w:trPr>
              <w:trHeight w:val="320"/>
            </w:trPr>
          </w:trPrChange>
        </w:trPr>
        <w:tc>
          <w:tcPr>
            <w:tcW w:w="3700" w:type="dxa"/>
            <w:vMerge/>
            <w:tcBorders>
              <w:top w:val="nil"/>
              <w:left w:val="nil"/>
              <w:bottom w:val="nil"/>
              <w:right w:val="nil"/>
            </w:tcBorders>
            <w:vAlign w:val="center"/>
            <w:hideMark/>
            <w:tcPrChange w:id="2630" w:author="Matthew McBee" w:date="2019-12-04T10:48:00Z">
              <w:tcPr>
                <w:tcW w:w="3700" w:type="dxa"/>
                <w:vMerge/>
                <w:tcBorders>
                  <w:top w:val="nil"/>
                  <w:left w:val="nil"/>
                  <w:bottom w:val="nil"/>
                  <w:right w:val="nil"/>
                </w:tcBorders>
                <w:vAlign w:val="center"/>
                <w:hideMark/>
              </w:tcPr>
            </w:tcPrChange>
          </w:tcPr>
          <w:p w14:paraId="56CA82ED" w14:textId="77777777" w:rsidR="002434FE" w:rsidRPr="00BB280A" w:rsidRDefault="002434FE">
            <w:pPr>
              <w:rPr>
                <w:ins w:id="2631" w:author="Matthew McBee" w:date="2019-12-04T10:48:00Z"/>
                <w:color w:val="000000"/>
                <w:sz w:val="22"/>
                <w:szCs w:val="22"/>
                <w:rPrChange w:id="2632" w:author="Matthew McBee" w:date="2019-12-04T10:52:00Z">
                  <w:rPr>
                    <w:ins w:id="263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634" w:author="Matthew McBee" w:date="2019-12-04T10:48:00Z">
              <w:tcPr>
                <w:tcW w:w="3050" w:type="dxa"/>
                <w:tcBorders>
                  <w:top w:val="nil"/>
                  <w:left w:val="nil"/>
                  <w:bottom w:val="nil"/>
                  <w:right w:val="nil"/>
                </w:tcBorders>
                <w:shd w:val="clear" w:color="auto" w:fill="auto"/>
                <w:noWrap/>
                <w:vAlign w:val="bottom"/>
                <w:hideMark/>
              </w:tcPr>
            </w:tcPrChange>
          </w:tcPr>
          <w:p w14:paraId="320D9923" w14:textId="77777777" w:rsidR="002434FE" w:rsidRPr="00BB280A" w:rsidRDefault="002434FE">
            <w:pPr>
              <w:rPr>
                <w:ins w:id="2635" w:author="Matthew McBee" w:date="2019-12-04T10:48:00Z"/>
                <w:color w:val="000000"/>
                <w:sz w:val="22"/>
                <w:szCs w:val="22"/>
                <w:rPrChange w:id="2636" w:author="Matthew McBee" w:date="2019-12-04T10:52:00Z">
                  <w:rPr>
                    <w:ins w:id="2637" w:author="Matthew McBee" w:date="2019-12-04T10:48:00Z"/>
                    <w:color w:val="000000"/>
                  </w:rPr>
                </w:rPrChange>
              </w:rPr>
            </w:pPr>
            <w:ins w:id="2638" w:author="Matthew McBee" w:date="2019-12-04T10:48:00Z">
              <w:r w:rsidRPr="00BB280A">
                <w:rPr>
                  <w:color w:val="000000"/>
                  <w:sz w:val="22"/>
                  <w:szCs w:val="22"/>
                  <w:rPrChange w:id="2639" w:author="Matthew McBee" w:date="2019-12-04T10:52:00Z">
                    <w:rPr>
                      <w:color w:val="000000"/>
                    </w:rPr>
                  </w:rPrChange>
                </w:rPr>
                <w:t>SMSA; central city unknown</w:t>
              </w:r>
            </w:ins>
          </w:p>
        </w:tc>
        <w:tc>
          <w:tcPr>
            <w:tcW w:w="900" w:type="dxa"/>
            <w:tcBorders>
              <w:top w:val="nil"/>
              <w:left w:val="nil"/>
              <w:bottom w:val="nil"/>
              <w:right w:val="nil"/>
            </w:tcBorders>
            <w:shd w:val="clear" w:color="auto" w:fill="auto"/>
            <w:noWrap/>
            <w:vAlign w:val="bottom"/>
            <w:hideMark/>
            <w:tcPrChange w:id="2640" w:author="Matthew McBee" w:date="2019-12-04T10:48:00Z">
              <w:tcPr>
                <w:tcW w:w="1300" w:type="dxa"/>
                <w:gridSpan w:val="3"/>
                <w:tcBorders>
                  <w:top w:val="nil"/>
                  <w:left w:val="nil"/>
                  <w:bottom w:val="nil"/>
                  <w:right w:val="nil"/>
                </w:tcBorders>
                <w:shd w:val="clear" w:color="auto" w:fill="auto"/>
                <w:noWrap/>
                <w:vAlign w:val="bottom"/>
                <w:hideMark/>
              </w:tcPr>
            </w:tcPrChange>
          </w:tcPr>
          <w:p w14:paraId="4EB8A1CA" w14:textId="77777777" w:rsidR="002434FE" w:rsidRPr="00BB280A" w:rsidRDefault="002434FE">
            <w:pPr>
              <w:jc w:val="right"/>
              <w:rPr>
                <w:ins w:id="2641" w:author="Matthew McBee" w:date="2019-12-04T10:48:00Z"/>
                <w:color w:val="000000"/>
                <w:sz w:val="22"/>
                <w:szCs w:val="22"/>
                <w:rPrChange w:id="2642" w:author="Matthew McBee" w:date="2019-12-04T10:52:00Z">
                  <w:rPr>
                    <w:ins w:id="2643" w:author="Matthew McBee" w:date="2019-12-04T10:48:00Z"/>
                    <w:color w:val="000000"/>
                  </w:rPr>
                </w:rPrChange>
              </w:rPr>
            </w:pPr>
            <w:ins w:id="2644" w:author="Matthew McBee" w:date="2019-12-04T10:48:00Z">
              <w:r w:rsidRPr="00BB280A">
                <w:rPr>
                  <w:color w:val="000000"/>
                  <w:sz w:val="22"/>
                  <w:szCs w:val="22"/>
                  <w:rPrChange w:id="2645" w:author="Matthew McBee" w:date="2019-12-04T10:52:00Z">
                    <w:rPr>
                      <w:color w:val="000000"/>
                    </w:rPr>
                  </w:rPrChange>
                </w:rPr>
                <w:t>680</w:t>
              </w:r>
            </w:ins>
          </w:p>
        </w:tc>
        <w:tc>
          <w:tcPr>
            <w:tcW w:w="1300" w:type="dxa"/>
            <w:tcBorders>
              <w:top w:val="nil"/>
              <w:left w:val="nil"/>
              <w:bottom w:val="nil"/>
              <w:right w:val="nil"/>
            </w:tcBorders>
            <w:shd w:val="clear" w:color="auto" w:fill="auto"/>
            <w:noWrap/>
            <w:vAlign w:val="bottom"/>
            <w:hideMark/>
            <w:tcPrChange w:id="2646" w:author="Matthew McBee" w:date="2019-12-04T10:48:00Z">
              <w:tcPr>
                <w:tcW w:w="1300" w:type="dxa"/>
                <w:gridSpan w:val="2"/>
                <w:tcBorders>
                  <w:top w:val="nil"/>
                  <w:left w:val="nil"/>
                  <w:bottom w:val="nil"/>
                  <w:right w:val="nil"/>
                </w:tcBorders>
                <w:shd w:val="clear" w:color="auto" w:fill="auto"/>
                <w:noWrap/>
                <w:vAlign w:val="bottom"/>
                <w:hideMark/>
              </w:tcPr>
            </w:tcPrChange>
          </w:tcPr>
          <w:p w14:paraId="1C23A690" w14:textId="77777777" w:rsidR="002434FE" w:rsidRPr="00BB280A" w:rsidRDefault="002434FE">
            <w:pPr>
              <w:jc w:val="right"/>
              <w:rPr>
                <w:ins w:id="2647" w:author="Matthew McBee" w:date="2019-12-04T10:48:00Z"/>
                <w:color w:val="000000"/>
                <w:sz w:val="22"/>
                <w:szCs w:val="22"/>
                <w:rPrChange w:id="2648" w:author="Matthew McBee" w:date="2019-12-04T10:52:00Z">
                  <w:rPr>
                    <w:ins w:id="2649" w:author="Matthew McBee" w:date="2019-12-04T10:48:00Z"/>
                    <w:color w:val="000000"/>
                  </w:rPr>
                </w:rPrChange>
              </w:rPr>
            </w:pPr>
            <w:ins w:id="2650" w:author="Matthew McBee" w:date="2019-12-04T10:48:00Z">
              <w:r w:rsidRPr="00BB280A">
                <w:rPr>
                  <w:color w:val="000000"/>
                  <w:sz w:val="22"/>
                  <w:szCs w:val="22"/>
                  <w:rPrChange w:id="2651" w:author="Matthew McBee" w:date="2019-12-04T10:52:00Z">
                    <w:rPr>
                      <w:color w:val="000000"/>
                    </w:rPr>
                  </w:rPrChange>
                </w:rPr>
                <w:t>32.26%</w:t>
              </w:r>
            </w:ins>
          </w:p>
        </w:tc>
      </w:tr>
      <w:tr w:rsidR="002434FE" w:rsidRPr="00BB280A" w14:paraId="490B0F13" w14:textId="77777777" w:rsidTr="002434FE">
        <w:tblPrEx>
          <w:tblW w:w="9040" w:type="dxa"/>
          <w:tblPrExChange w:id="2652" w:author="Matthew McBee" w:date="2019-12-04T10:48:00Z">
            <w:tblPrEx>
              <w:tblW w:w="9350" w:type="dxa"/>
            </w:tblPrEx>
          </w:tblPrExChange>
        </w:tblPrEx>
        <w:trPr>
          <w:trHeight w:val="320"/>
          <w:ins w:id="2653" w:author="Matthew McBee" w:date="2019-12-04T10:48:00Z"/>
          <w:trPrChange w:id="265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655" w:author="Matthew McBee" w:date="2019-12-04T10:48:00Z">
              <w:tcPr>
                <w:tcW w:w="3700" w:type="dxa"/>
                <w:tcBorders>
                  <w:top w:val="nil"/>
                  <w:left w:val="nil"/>
                  <w:bottom w:val="nil"/>
                  <w:right w:val="nil"/>
                </w:tcBorders>
                <w:shd w:val="clear" w:color="auto" w:fill="auto"/>
                <w:noWrap/>
                <w:vAlign w:val="bottom"/>
                <w:hideMark/>
              </w:tcPr>
            </w:tcPrChange>
          </w:tcPr>
          <w:p w14:paraId="559C5F8A" w14:textId="77777777" w:rsidR="002434FE" w:rsidRPr="00BB280A" w:rsidRDefault="002434FE">
            <w:pPr>
              <w:jc w:val="right"/>
              <w:rPr>
                <w:ins w:id="2656" w:author="Matthew McBee" w:date="2019-12-04T10:48:00Z"/>
                <w:color w:val="000000"/>
                <w:sz w:val="22"/>
                <w:szCs w:val="22"/>
                <w:rPrChange w:id="2657" w:author="Matthew McBee" w:date="2019-12-04T10:52:00Z">
                  <w:rPr>
                    <w:ins w:id="265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659" w:author="Matthew McBee" w:date="2019-12-04T10:48:00Z">
              <w:tcPr>
                <w:tcW w:w="3050" w:type="dxa"/>
                <w:tcBorders>
                  <w:top w:val="nil"/>
                  <w:left w:val="nil"/>
                  <w:bottom w:val="nil"/>
                  <w:right w:val="nil"/>
                </w:tcBorders>
                <w:shd w:val="clear" w:color="auto" w:fill="auto"/>
                <w:noWrap/>
                <w:vAlign w:val="bottom"/>
                <w:hideMark/>
              </w:tcPr>
            </w:tcPrChange>
          </w:tcPr>
          <w:p w14:paraId="6B0A0CB1" w14:textId="77777777" w:rsidR="002434FE" w:rsidRPr="00BB280A" w:rsidRDefault="002434FE">
            <w:pPr>
              <w:rPr>
                <w:ins w:id="2660" w:author="Matthew McBee" w:date="2019-12-04T10:48:00Z"/>
                <w:color w:val="000000"/>
                <w:sz w:val="22"/>
                <w:szCs w:val="22"/>
                <w:rPrChange w:id="2661" w:author="Matthew McBee" w:date="2019-12-04T10:52:00Z">
                  <w:rPr>
                    <w:ins w:id="2662" w:author="Matthew McBee" w:date="2019-12-04T10:48:00Z"/>
                    <w:color w:val="000000"/>
                  </w:rPr>
                </w:rPrChange>
              </w:rPr>
            </w:pPr>
            <w:ins w:id="2663" w:author="Matthew McBee" w:date="2019-12-04T10:48:00Z">
              <w:r w:rsidRPr="00BB280A">
                <w:rPr>
                  <w:color w:val="000000"/>
                  <w:sz w:val="22"/>
                  <w:szCs w:val="22"/>
                  <w:rPrChange w:id="2664" w:author="Matthew McBee" w:date="2019-12-04T10:52:00Z">
                    <w:rPr>
                      <w:color w:val="000000"/>
                    </w:rPr>
                  </w:rPrChange>
                </w:rPr>
                <w:t>SMSA; in central city</w:t>
              </w:r>
            </w:ins>
          </w:p>
        </w:tc>
        <w:tc>
          <w:tcPr>
            <w:tcW w:w="900" w:type="dxa"/>
            <w:tcBorders>
              <w:top w:val="nil"/>
              <w:left w:val="nil"/>
              <w:bottom w:val="nil"/>
              <w:right w:val="nil"/>
            </w:tcBorders>
            <w:shd w:val="clear" w:color="auto" w:fill="auto"/>
            <w:noWrap/>
            <w:vAlign w:val="bottom"/>
            <w:hideMark/>
            <w:tcPrChange w:id="2665" w:author="Matthew McBee" w:date="2019-12-04T10:48:00Z">
              <w:tcPr>
                <w:tcW w:w="1300" w:type="dxa"/>
                <w:gridSpan w:val="3"/>
                <w:tcBorders>
                  <w:top w:val="nil"/>
                  <w:left w:val="nil"/>
                  <w:bottom w:val="nil"/>
                  <w:right w:val="nil"/>
                </w:tcBorders>
                <w:shd w:val="clear" w:color="auto" w:fill="auto"/>
                <w:noWrap/>
                <w:vAlign w:val="bottom"/>
                <w:hideMark/>
              </w:tcPr>
            </w:tcPrChange>
          </w:tcPr>
          <w:p w14:paraId="7B95E127" w14:textId="77777777" w:rsidR="002434FE" w:rsidRPr="00BB280A" w:rsidRDefault="002434FE">
            <w:pPr>
              <w:jc w:val="right"/>
              <w:rPr>
                <w:ins w:id="2666" w:author="Matthew McBee" w:date="2019-12-04T10:48:00Z"/>
                <w:color w:val="000000"/>
                <w:sz w:val="22"/>
                <w:szCs w:val="22"/>
                <w:rPrChange w:id="2667" w:author="Matthew McBee" w:date="2019-12-04T10:52:00Z">
                  <w:rPr>
                    <w:ins w:id="2668" w:author="Matthew McBee" w:date="2019-12-04T10:48:00Z"/>
                    <w:color w:val="000000"/>
                  </w:rPr>
                </w:rPrChange>
              </w:rPr>
            </w:pPr>
            <w:ins w:id="2669" w:author="Matthew McBee" w:date="2019-12-04T10:48:00Z">
              <w:r w:rsidRPr="00BB280A">
                <w:rPr>
                  <w:color w:val="000000"/>
                  <w:sz w:val="22"/>
                  <w:szCs w:val="22"/>
                  <w:rPrChange w:id="2670" w:author="Matthew McBee" w:date="2019-12-04T10:52:00Z">
                    <w:rPr>
                      <w:color w:val="000000"/>
                    </w:rPr>
                  </w:rPrChange>
                </w:rPr>
                <w:t>302</w:t>
              </w:r>
            </w:ins>
          </w:p>
        </w:tc>
        <w:tc>
          <w:tcPr>
            <w:tcW w:w="1300" w:type="dxa"/>
            <w:tcBorders>
              <w:top w:val="nil"/>
              <w:left w:val="nil"/>
              <w:bottom w:val="nil"/>
              <w:right w:val="nil"/>
            </w:tcBorders>
            <w:shd w:val="clear" w:color="auto" w:fill="auto"/>
            <w:noWrap/>
            <w:vAlign w:val="bottom"/>
            <w:hideMark/>
            <w:tcPrChange w:id="2671" w:author="Matthew McBee" w:date="2019-12-04T10:48:00Z">
              <w:tcPr>
                <w:tcW w:w="1300" w:type="dxa"/>
                <w:gridSpan w:val="2"/>
                <w:tcBorders>
                  <w:top w:val="nil"/>
                  <w:left w:val="nil"/>
                  <w:bottom w:val="nil"/>
                  <w:right w:val="nil"/>
                </w:tcBorders>
                <w:shd w:val="clear" w:color="auto" w:fill="auto"/>
                <w:noWrap/>
                <w:vAlign w:val="bottom"/>
                <w:hideMark/>
              </w:tcPr>
            </w:tcPrChange>
          </w:tcPr>
          <w:p w14:paraId="3FEB82F0" w14:textId="77777777" w:rsidR="002434FE" w:rsidRPr="00BB280A" w:rsidRDefault="002434FE">
            <w:pPr>
              <w:jc w:val="right"/>
              <w:rPr>
                <w:ins w:id="2672" w:author="Matthew McBee" w:date="2019-12-04T10:48:00Z"/>
                <w:color w:val="000000"/>
                <w:sz w:val="22"/>
                <w:szCs w:val="22"/>
                <w:rPrChange w:id="2673" w:author="Matthew McBee" w:date="2019-12-04T10:52:00Z">
                  <w:rPr>
                    <w:ins w:id="2674" w:author="Matthew McBee" w:date="2019-12-04T10:48:00Z"/>
                    <w:color w:val="000000"/>
                  </w:rPr>
                </w:rPrChange>
              </w:rPr>
            </w:pPr>
            <w:ins w:id="2675" w:author="Matthew McBee" w:date="2019-12-04T10:48:00Z">
              <w:r w:rsidRPr="00BB280A">
                <w:rPr>
                  <w:color w:val="000000"/>
                  <w:sz w:val="22"/>
                  <w:szCs w:val="22"/>
                  <w:rPrChange w:id="2676" w:author="Matthew McBee" w:date="2019-12-04T10:52:00Z">
                    <w:rPr>
                      <w:color w:val="000000"/>
                    </w:rPr>
                  </w:rPrChange>
                </w:rPr>
                <w:t>14.33%</w:t>
              </w:r>
            </w:ins>
          </w:p>
        </w:tc>
      </w:tr>
      <w:tr w:rsidR="002434FE" w:rsidRPr="00BB280A" w14:paraId="24082B2D" w14:textId="77777777" w:rsidTr="002434FE">
        <w:tblPrEx>
          <w:tblW w:w="9040" w:type="dxa"/>
          <w:tblPrExChange w:id="2677" w:author="Matthew McBee" w:date="2019-12-04T10:48:00Z">
            <w:tblPrEx>
              <w:tblW w:w="9350" w:type="dxa"/>
            </w:tblPrEx>
          </w:tblPrExChange>
        </w:tblPrEx>
        <w:trPr>
          <w:trHeight w:val="320"/>
          <w:ins w:id="2678" w:author="Matthew McBee" w:date="2019-12-04T10:48:00Z"/>
          <w:trPrChange w:id="267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680" w:author="Matthew McBee" w:date="2019-12-04T10:48:00Z">
              <w:tcPr>
                <w:tcW w:w="3700" w:type="dxa"/>
                <w:tcBorders>
                  <w:top w:val="nil"/>
                  <w:left w:val="nil"/>
                  <w:bottom w:val="nil"/>
                  <w:right w:val="nil"/>
                </w:tcBorders>
                <w:shd w:val="clear" w:color="auto" w:fill="auto"/>
                <w:noWrap/>
                <w:vAlign w:val="bottom"/>
                <w:hideMark/>
              </w:tcPr>
            </w:tcPrChange>
          </w:tcPr>
          <w:p w14:paraId="484E163B" w14:textId="77777777" w:rsidR="002434FE" w:rsidRPr="00BB280A" w:rsidRDefault="002434FE">
            <w:pPr>
              <w:jc w:val="right"/>
              <w:rPr>
                <w:ins w:id="2681" w:author="Matthew McBee" w:date="2019-12-04T10:48:00Z"/>
                <w:color w:val="000000"/>
                <w:sz w:val="22"/>
                <w:szCs w:val="22"/>
                <w:rPrChange w:id="2682" w:author="Matthew McBee" w:date="2019-12-04T10:52:00Z">
                  <w:rPr>
                    <w:ins w:id="268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684" w:author="Matthew McBee" w:date="2019-12-04T10:48:00Z">
              <w:tcPr>
                <w:tcW w:w="3050" w:type="dxa"/>
                <w:tcBorders>
                  <w:top w:val="nil"/>
                  <w:left w:val="nil"/>
                  <w:bottom w:val="nil"/>
                  <w:right w:val="nil"/>
                </w:tcBorders>
                <w:shd w:val="clear" w:color="auto" w:fill="auto"/>
                <w:noWrap/>
                <w:vAlign w:val="bottom"/>
                <w:hideMark/>
              </w:tcPr>
            </w:tcPrChange>
          </w:tcPr>
          <w:p w14:paraId="76B7B676" w14:textId="77777777" w:rsidR="002434FE" w:rsidRPr="00BB280A" w:rsidRDefault="002434FE">
            <w:pPr>
              <w:rPr>
                <w:ins w:id="2685" w:author="Matthew McBee" w:date="2019-12-04T10:48:00Z"/>
                <w:color w:val="000000"/>
                <w:sz w:val="22"/>
                <w:szCs w:val="22"/>
                <w:rPrChange w:id="2686" w:author="Matthew McBee" w:date="2019-12-04T10:52:00Z">
                  <w:rPr>
                    <w:ins w:id="2687" w:author="Matthew McBee" w:date="2019-12-04T10:48:00Z"/>
                    <w:color w:val="000000"/>
                  </w:rPr>
                </w:rPrChange>
              </w:rPr>
            </w:pPr>
            <w:ins w:id="2688" w:author="Matthew McBee" w:date="2019-12-04T10:48:00Z">
              <w:r w:rsidRPr="00BB280A">
                <w:rPr>
                  <w:color w:val="000000"/>
                  <w:sz w:val="22"/>
                  <w:szCs w:val="22"/>
                  <w:rPrChange w:id="2689" w:author="Matthew McBee" w:date="2019-12-04T10:52:00Z">
                    <w:rPr>
                      <w:color w:val="000000"/>
                    </w:rPr>
                  </w:rPrChange>
                </w:rPr>
                <w:t>SMSA; not central city</w:t>
              </w:r>
            </w:ins>
          </w:p>
        </w:tc>
        <w:tc>
          <w:tcPr>
            <w:tcW w:w="900" w:type="dxa"/>
            <w:tcBorders>
              <w:top w:val="nil"/>
              <w:left w:val="nil"/>
              <w:bottom w:val="nil"/>
              <w:right w:val="nil"/>
            </w:tcBorders>
            <w:shd w:val="clear" w:color="auto" w:fill="auto"/>
            <w:noWrap/>
            <w:vAlign w:val="bottom"/>
            <w:hideMark/>
            <w:tcPrChange w:id="2690" w:author="Matthew McBee" w:date="2019-12-04T10:48:00Z">
              <w:tcPr>
                <w:tcW w:w="1300" w:type="dxa"/>
                <w:gridSpan w:val="3"/>
                <w:tcBorders>
                  <w:top w:val="nil"/>
                  <w:left w:val="nil"/>
                  <w:bottom w:val="nil"/>
                  <w:right w:val="nil"/>
                </w:tcBorders>
                <w:shd w:val="clear" w:color="auto" w:fill="auto"/>
                <w:noWrap/>
                <w:vAlign w:val="bottom"/>
                <w:hideMark/>
              </w:tcPr>
            </w:tcPrChange>
          </w:tcPr>
          <w:p w14:paraId="00DFD5B1" w14:textId="77777777" w:rsidR="002434FE" w:rsidRPr="00BB280A" w:rsidRDefault="002434FE">
            <w:pPr>
              <w:jc w:val="right"/>
              <w:rPr>
                <w:ins w:id="2691" w:author="Matthew McBee" w:date="2019-12-04T10:48:00Z"/>
                <w:color w:val="000000"/>
                <w:sz w:val="22"/>
                <w:szCs w:val="22"/>
                <w:rPrChange w:id="2692" w:author="Matthew McBee" w:date="2019-12-04T10:52:00Z">
                  <w:rPr>
                    <w:ins w:id="2693" w:author="Matthew McBee" w:date="2019-12-04T10:48:00Z"/>
                    <w:color w:val="000000"/>
                  </w:rPr>
                </w:rPrChange>
              </w:rPr>
            </w:pPr>
            <w:ins w:id="2694" w:author="Matthew McBee" w:date="2019-12-04T10:48:00Z">
              <w:r w:rsidRPr="00BB280A">
                <w:rPr>
                  <w:color w:val="000000"/>
                  <w:sz w:val="22"/>
                  <w:szCs w:val="22"/>
                  <w:rPrChange w:id="2695" w:author="Matthew McBee" w:date="2019-12-04T10:52:00Z">
                    <w:rPr>
                      <w:color w:val="000000"/>
                    </w:rPr>
                  </w:rPrChange>
                </w:rPr>
                <w:t>639</w:t>
              </w:r>
            </w:ins>
          </w:p>
        </w:tc>
        <w:tc>
          <w:tcPr>
            <w:tcW w:w="1300" w:type="dxa"/>
            <w:tcBorders>
              <w:top w:val="nil"/>
              <w:left w:val="nil"/>
              <w:bottom w:val="nil"/>
              <w:right w:val="nil"/>
            </w:tcBorders>
            <w:shd w:val="clear" w:color="auto" w:fill="auto"/>
            <w:noWrap/>
            <w:vAlign w:val="bottom"/>
            <w:hideMark/>
            <w:tcPrChange w:id="2696" w:author="Matthew McBee" w:date="2019-12-04T10:48:00Z">
              <w:tcPr>
                <w:tcW w:w="1300" w:type="dxa"/>
                <w:gridSpan w:val="2"/>
                <w:tcBorders>
                  <w:top w:val="nil"/>
                  <w:left w:val="nil"/>
                  <w:bottom w:val="nil"/>
                  <w:right w:val="nil"/>
                </w:tcBorders>
                <w:shd w:val="clear" w:color="auto" w:fill="auto"/>
                <w:noWrap/>
                <w:vAlign w:val="bottom"/>
                <w:hideMark/>
              </w:tcPr>
            </w:tcPrChange>
          </w:tcPr>
          <w:p w14:paraId="26158E7D" w14:textId="77777777" w:rsidR="002434FE" w:rsidRPr="00BB280A" w:rsidRDefault="002434FE">
            <w:pPr>
              <w:jc w:val="right"/>
              <w:rPr>
                <w:ins w:id="2697" w:author="Matthew McBee" w:date="2019-12-04T10:48:00Z"/>
                <w:color w:val="000000"/>
                <w:sz w:val="22"/>
                <w:szCs w:val="22"/>
                <w:rPrChange w:id="2698" w:author="Matthew McBee" w:date="2019-12-04T10:52:00Z">
                  <w:rPr>
                    <w:ins w:id="2699" w:author="Matthew McBee" w:date="2019-12-04T10:48:00Z"/>
                    <w:color w:val="000000"/>
                  </w:rPr>
                </w:rPrChange>
              </w:rPr>
            </w:pPr>
            <w:ins w:id="2700" w:author="Matthew McBee" w:date="2019-12-04T10:48:00Z">
              <w:r w:rsidRPr="00BB280A">
                <w:rPr>
                  <w:color w:val="000000"/>
                  <w:sz w:val="22"/>
                  <w:szCs w:val="22"/>
                  <w:rPrChange w:id="2701" w:author="Matthew McBee" w:date="2019-12-04T10:52:00Z">
                    <w:rPr>
                      <w:color w:val="000000"/>
                    </w:rPr>
                  </w:rPrChange>
                </w:rPr>
                <w:t>30.31%</w:t>
              </w:r>
            </w:ins>
          </w:p>
        </w:tc>
      </w:tr>
      <w:tr w:rsidR="002434FE" w:rsidRPr="00BB280A" w14:paraId="57E2DCAF" w14:textId="77777777" w:rsidTr="002434FE">
        <w:trPr>
          <w:trHeight w:val="320"/>
          <w:ins w:id="2702" w:author="Matthew McBee" w:date="2019-12-04T10:48:00Z"/>
        </w:trPr>
        <w:tc>
          <w:tcPr>
            <w:tcW w:w="3700" w:type="dxa"/>
            <w:tcBorders>
              <w:top w:val="nil"/>
              <w:left w:val="nil"/>
              <w:bottom w:val="nil"/>
              <w:right w:val="nil"/>
            </w:tcBorders>
            <w:shd w:val="clear" w:color="auto" w:fill="auto"/>
            <w:noWrap/>
            <w:vAlign w:val="bottom"/>
            <w:hideMark/>
          </w:tcPr>
          <w:p w14:paraId="686D338D" w14:textId="77777777" w:rsidR="002434FE" w:rsidRPr="00BB280A" w:rsidRDefault="002434FE">
            <w:pPr>
              <w:jc w:val="right"/>
              <w:rPr>
                <w:ins w:id="2703" w:author="Matthew McBee" w:date="2019-12-04T10:48:00Z"/>
                <w:color w:val="000000"/>
                <w:sz w:val="22"/>
                <w:szCs w:val="22"/>
                <w:rPrChange w:id="2704" w:author="Matthew McBee" w:date="2019-12-04T10:52:00Z">
                  <w:rPr>
                    <w:ins w:id="270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405F9462" w14:textId="7379D680" w:rsidR="002434FE" w:rsidRPr="00BB280A" w:rsidRDefault="00BB280A">
            <w:pPr>
              <w:rPr>
                <w:ins w:id="2706" w:author="Matthew McBee" w:date="2019-12-04T10:48:00Z"/>
                <w:color w:val="000000"/>
                <w:sz w:val="22"/>
                <w:szCs w:val="22"/>
                <w:rPrChange w:id="2707" w:author="Matthew McBee" w:date="2019-12-04T10:52:00Z">
                  <w:rPr>
                    <w:ins w:id="2708" w:author="Matthew McBee" w:date="2019-12-04T10:48:00Z"/>
                    <w:color w:val="000000"/>
                  </w:rPr>
                </w:rPrChange>
              </w:rPr>
            </w:pPr>
            <w:ins w:id="2709"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DCC41D4" w14:textId="77777777" w:rsidR="002434FE" w:rsidRPr="00BB280A" w:rsidRDefault="002434FE">
            <w:pPr>
              <w:jc w:val="right"/>
              <w:rPr>
                <w:ins w:id="2710" w:author="Matthew McBee" w:date="2019-12-04T10:48:00Z"/>
                <w:color w:val="000000"/>
                <w:sz w:val="22"/>
                <w:szCs w:val="22"/>
                <w:rPrChange w:id="2711" w:author="Matthew McBee" w:date="2019-12-04T10:52:00Z">
                  <w:rPr>
                    <w:ins w:id="2712" w:author="Matthew McBee" w:date="2019-12-04T10:48:00Z"/>
                    <w:color w:val="000000"/>
                  </w:rPr>
                </w:rPrChange>
              </w:rPr>
            </w:pPr>
            <w:ins w:id="2713" w:author="Matthew McBee" w:date="2019-12-04T10:48:00Z">
              <w:r w:rsidRPr="00BB280A">
                <w:rPr>
                  <w:color w:val="000000"/>
                  <w:sz w:val="22"/>
                  <w:szCs w:val="22"/>
                  <w:rPrChange w:id="2714" w:author="Matthew McBee" w:date="2019-12-04T10:52:00Z">
                    <w:rPr>
                      <w:color w:val="000000"/>
                    </w:rPr>
                  </w:rPrChange>
                </w:rPr>
                <w:t>105</w:t>
              </w:r>
            </w:ins>
          </w:p>
        </w:tc>
        <w:tc>
          <w:tcPr>
            <w:tcW w:w="1300" w:type="dxa"/>
            <w:tcBorders>
              <w:top w:val="nil"/>
              <w:left w:val="nil"/>
              <w:bottom w:val="nil"/>
              <w:right w:val="nil"/>
            </w:tcBorders>
            <w:shd w:val="clear" w:color="auto" w:fill="auto"/>
            <w:noWrap/>
            <w:vAlign w:val="bottom"/>
            <w:hideMark/>
          </w:tcPr>
          <w:p w14:paraId="10062DC5" w14:textId="77777777" w:rsidR="002434FE" w:rsidRPr="00BB280A" w:rsidRDefault="002434FE">
            <w:pPr>
              <w:jc w:val="right"/>
              <w:rPr>
                <w:ins w:id="2715" w:author="Matthew McBee" w:date="2019-12-04T10:48:00Z"/>
                <w:color w:val="000000"/>
                <w:sz w:val="22"/>
                <w:szCs w:val="22"/>
                <w:rPrChange w:id="2716" w:author="Matthew McBee" w:date="2019-12-04T10:52:00Z">
                  <w:rPr>
                    <w:ins w:id="2717" w:author="Matthew McBee" w:date="2019-12-04T10:48:00Z"/>
                    <w:color w:val="000000"/>
                  </w:rPr>
                </w:rPrChange>
              </w:rPr>
            </w:pPr>
            <w:ins w:id="2718" w:author="Matthew McBee" w:date="2019-12-04T10:48:00Z">
              <w:r w:rsidRPr="00BB280A">
                <w:rPr>
                  <w:color w:val="000000"/>
                  <w:sz w:val="22"/>
                  <w:szCs w:val="22"/>
                  <w:rPrChange w:id="2719" w:author="Matthew McBee" w:date="2019-12-04T10:52:00Z">
                    <w:rPr>
                      <w:color w:val="000000"/>
                    </w:rPr>
                  </w:rPrChange>
                </w:rPr>
                <w:t>4.98%</w:t>
              </w:r>
            </w:ins>
          </w:p>
        </w:tc>
      </w:tr>
      <w:tr w:rsidR="002434FE" w:rsidRPr="00BB280A" w14:paraId="069AB399" w14:textId="77777777" w:rsidTr="002434FE">
        <w:tblPrEx>
          <w:tblW w:w="9040" w:type="dxa"/>
          <w:tblPrExChange w:id="2720" w:author="Matthew McBee" w:date="2019-12-04T10:48:00Z">
            <w:tblPrEx>
              <w:tblW w:w="9350" w:type="dxa"/>
            </w:tblPrEx>
          </w:tblPrExChange>
        </w:tblPrEx>
        <w:trPr>
          <w:trHeight w:val="160"/>
          <w:ins w:id="2721" w:author="Matthew McBee" w:date="2019-12-04T10:48:00Z"/>
          <w:trPrChange w:id="2722" w:author="Matthew McBee" w:date="2019-12-04T10:48:00Z">
            <w:trPr>
              <w:trHeight w:val="160"/>
            </w:trPr>
          </w:trPrChange>
        </w:trPr>
        <w:tc>
          <w:tcPr>
            <w:tcW w:w="3700" w:type="dxa"/>
            <w:tcBorders>
              <w:top w:val="nil"/>
              <w:left w:val="nil"/>
              <w:bottom w:val="single" w:sz="4" w:space="0" w:color="auto"/>
              <w:right w:val="nil"/>
            </w:tcBorders>
            <w:shd w:val="clear" w:color="auto" w:fill="auto"/>
            <w:noWrap/>
            <w:vAlign w:val="bottom"/>
            <w:hideMark/>
            <w:tcPrChange w:id="2723" w:author="Matthew McBee" w:date="2019-12-04T10:48:00Z">
              <w:tcPr>
                <w:tcW w:w="3700" w:type="dxa"/>
                <w:tcBorders>
                  <w:top w:val="nil"/>
                  <w:left w:val="nil"/>
                  <w:bottom w:val="single" w:sz="4" w:space="0" w:color="auto"/>
                  <w:right w:val="nil"/>
                </w:tcBorders>
                <w:shd w:val="clear" w:color="auto" w:fill="auto"/>
                <w:noWrap/>
                <w:vAlign w:val="bottom"/>
                <w:hideMark/>
              </w:tcPr>
            </w:tcPrChange>
          </w:tcPr>
          <w:p w14:paraId="78997760" w14:textId="77777777" w:rsidR="002434FE" w:rsidRPr="00BB280A" w:rsidRDefault="002434FE">
            <w:pPr>
              <w:rPr>
                <w:ins w:id="2724" w:author="Matthew McBee" w:date="2019-12-04T10:48:00Z"/>
                <w:color w:val="000000"/>
                <w:sz w:val="22"/>
                <w:szCs w:val="22"/>
                <w:rPrChange w:id="2725" w:author="Matthew McBee" w:date="2019-12-04T10:52:00Z">
                  <w:rPr>
                    <w:ins w:id="2726" w:author="Matthew McBee" w:date="2019-12-04T10:48:00Z"/>
                    <w:color w:val="000000"/>
                  </w:rPr>
                </w:rPrChange>
              </w:rPr>
            </w:pPr>
            <w:ins w:id="2727" w:author="Matthew McBee" w:date="2019-12-04T10:48:00Z">
              <w:r w:rsidRPr="00BB280A">
                <w:rPr>
                  <w:color w:val="000000"/>
                  <w:sz w:val="22"/>
                  <w:szCs w:val="22"/>
                  <w:rPrChange w:id="2728"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Change w:id="2729" w:author="Matthew McBee" w:date="2019-12-04T10:48:00Z">
              <w:tcPr>
                <w:tcW w:w="3050" w:type="dxa"/>
                <w:tcBorders>
                  <w:top w:val="nil"/>
                  <w:left w:val="nil"/>
                  <w:bottom w:val="single" w:sz="4" w:space="0" w:color="auto"/>
                  <w:right w:val="nil"/>
                </w:tcBorders>
                <w:shd w:val="clear" w:color="auto" w:fill="auto"/>
                <w:noWrap/>
                <w:vAlign w:val="bottom"/>
                <w:hideMark/>
              </w:tcPr>
            </w:tcPrChange>
          </w:tcPr>
          <w:p w14:paraId="328598C2" w14:textId="77777777" w:rsidR="002434FE" w:rsidRPr="00BB280A" w:rsidRDefault="002434FE">
            <w:pPr>
              <w:rPr>
                <w:ins w:id="2730" w:author="Matthew McBee" w:date="2019-12-04T10:48:00Z"/>
                <w:color w:val="000000"/>
                <w:sz w:val="22"/>
                <w:szCs w:val="22"/>
                <w:rPrChange w:id="2731" w:author="Matthew McBee" w:date="2019-12-04T10:52:00Z">
                  <w:rPr>
                    <w:ins w:id="2732" w:author="Matthew McBee" w:date="2019-12-04T10:48:00Z"/>
                    <w:color w:val="000000"/>
                  </w:rPr>
                </w:rPrChange>
              </w:rPr>
            </w:pPr>
            <w:ins w:id="2733" w:author="Matthew McBee" w:date="2019-12-04T10:48:00Z">
              <w:r w:rsidRPr="00BB280A">
                <w:rPr>
                  <w:color w:val="000000"/>
                  <w:sz w:val="22"/>
                  <w:szCs w:val="22"/>
                  <w:rPrChange w:id="2734"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Change w:id="2735" w:author="Matthew McBee" w:date="2019-12-04T10:48:00Z">
              <w:tcPr>
                <w:tcW w:w="1300" w:type="dxa"/>
                <w:gridSpan w:val="3"/>
                <w:tcBorders>
                  <w:top w:val="nil"/>
                  <w:left w:val="nil"/>
                  <w:bottom w:val="single" w:sz="4" w:space="0" w:color="auto"/>
                  <w:right w:val="nil"/>
                </w:tcBorders>
                <w:shd w:val="clear" w:color="auto" w:fill="auto"/>
                <w:noWrap/>
                <w:vAlign w:val="bottom"/>
                <w:hideMark/>
              </w:tcPr>
            </w:tcPrChange>
          </w:tcPr>
          <w:p w14:paraId="4A42201F" w14:textId="77777777" w:rsidR="002434FE" w:rsidRPr="00BB280A" w:rsidRDefault="002434FE">
            <w:pPr>
              <w:rPr>
                <w:ins w:id="2736" w:author="Matthew McBee" w:date="2019-12-04T10:48:00Z"/>
                <w:color w:val="000000"/>
                <w:sz w:val="22"/>
                <w:szCs w:val="22"/>
                <w:rPrChange w:id="2737" w:author="Matthew McBee" w:date="2019-12-04T10:52:00Z">
                  <w:rPr>
                    <w:ins w:id="2738" w:author="Matthew McBee" w:date="2019-12-04T10:48:00Z"/>
                    <w:color w:val="000000"/>
                  </w:rPr>
                </w:rPrChange>
              </w:rPr>
            </w:pPr>
            <w:ins w:id="2739" w:author="Matthew McBee" w:date="2019-12-04T10:48:00Z">
              <w:r w:rsidRPr="00BB280A">
                <w:rPr>
                  <w:color w:val="000000"/>
                  <w:sz w:val="22"/>
                  <w:szCs w:val="22"/>
                  <w:rPrChange w:id="2740"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Change w:id="2741" w:author="Matthew McBee" w:date="2019-12-04T10:48:00Z">
              <w:tcPr>
                <w:tcW w:w="1300" w:type="dxa"/>
                <w:gridSpan w:val="2"/>
                <w:tcBorders>
                  <w:top w:val="nil"/>
                  <w:left w:val="nil"/>
                  <w:bottom w:val="single" w:sz="4" w:space="0" w:color="auto"/>
                  <w:right w:val="nil"/>
                </w:tcBorders>
                <w:shd w:val="clear" w:color="auto" w:fill="auto"/>
                <w:noWrap/>
                <w:vAlign w:val="bottom"/>
                <w:hideMark/>
              </w:tcPr>
            </w:tcPrChange>
          </w:tcPr>
          <w:p w14:paraId="65D71056" w14:textId="77777777" w:rsidR="002434FE" w:rsidRPr="00BB280A" w:rsidRDefault="002434FE">
            <w:pPr>
              <w:rPr>
                <w:ins w:id="2742" w:author="Matthew McBee" w:date="2019-12-04T10:48:00Z"/>
                <w:color w:val="000000"/>
                <w:sz w:val="22"/>
                <w:szCs w:val="22"/>
                <w:rPrChange w:id="2743" w:author="Matthew McBee" w:date="2019-12-04T10:52:00Z">
                  <w:rPr>
                    <w:ins w:id="2744" w:author="Matthew McBee" w:date="2019-12-04T10:48:00Z"/>
                    <w:color w:val="000000"/>
                  </w:rPr>
                </w:rPrChange>
              </w:rPr>
            </w:pPr>
            <w:ins w:id="2745" w:author="Matthew McBee" w:date="2019-12-04T10:48:00Z">
              <w:r w:rsidRPr="00BB280A">
                <w:rPr>
                  <w:color w:val="000000"/>
                  <w:sz w:val="22"/>
                  <w:szCs w:val="22"/>
                  <w:rPrChange w:id="2746" w:author="Matthew McBee" w:date="2019-12-04T10:52:00Z">
                    <w:rPr>
                      <w:color w:val="000000"/>
                    </w:rPr>
                  </w:rPrChange>
                </w:rPr>
                <w:t> </w:t>
              </w:r>
            </w:ins>
          </w:p>
        </w:tc>
      </w:tr>
    </w:tbl>
    <w:p w14:paraId="08BC9555" w14:textId="77777777" w:rsidR="002434FE" w:rsidRDefault="002434FE" w:rsidP="00854C26">
      <w:pPr>
        <w:rPr>
          <w:ins w:id="2747" w:author="Matthew McBee" w:date="2019-12-04T10:37:00Z"/>
          <w:sz w:val="20"/>
          <w:szCs w:val="20"/>
        </w:rPr>
      </w:pPr>
    </w:p>
    <w:p w14:paraId="0724194A" w14:textId="77777777" w:rsidR="002434FE" w:rsidRDefault="002434FE"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rsidDel="002434FE" w14:paraId="07CB14DD" w14:textId="3940D820" w:rsidTr="00CB7578">
        <w:trPr>
          <w:tblCellSpacing w:w="15" w:type="dxa"/>
          <w:del w:id="2748" w:author="Matthew McBee" w:date="2019-12-04T10:37:00Z"/>
        </w:trPr>
        <w:tc>
          <w:tcPr>
            <w:tcW w:w="0" w:type="auto"/>
            <w:gridSpan w:val="4"/>
            <w:tcBorders>
              <w:bottom w:val="single" w:sz="6" w:space="0" w:color="000000"/>
            </w:tcBorders>
            <w:vAlign w:val="center"/>
            <w:hideMark/>
          </w:tcPr>
          <w:p w14:paraId="743AAD01" w14:textId="77777777" w:rsidR="00CB7578" w:rsidDel="002434FE" w:rsidRDefault="00CB7578" w:rsidP="004C75BC">
            <w:pPr>
              <w:rPr>
                <w:del w:id="2749" w:author="Matthew McBee" w:date="2019-12-04T10:37:00Z"/>
                <w:rFonts w:ascii="-webkit-standard" w:hAnsi="-webkit-standard"/>
                <w:sz w:val="20"/>
                <w:szCs w:val="20"/>
              </w:rPr>
            </w:pPr>
          </w:p>
          <w:p w14:paraId="0658B1E2" w14:textId="77777777" w:rsidR="002434FE" w:rsidRDefault="002434FE" w:rsidP="00CB7578">
            <w:pPr>
              <w:jc w:val="center"/>
              <w:rPr>
                <w:ins w:id="2750" w:author="Matthew McBee" w:date="2019-12-04T10:37:00Z"/>
                <w:rFonts w:ascii="-webkit-standard" w:hAnsi="-webkit-standard"/>
                <w:sz w:val="20"/>
                <w:szCs w:val="20"/>
              </w:rPr>
            </w:pPr>
          </w:p>
          <w:p w14:paraId="2EBC45B6" w14:textId="0A0BEB90" w:rsidR="002434FE" w:rsidRPr="00CB7578" w:rsidRDefault="002434FE" w:rsidP="00CB7578">
            <w:pPr>
              <w:jc w:val="center"/>
              <w:rPr>
                <w:rFonts w:ascii="-webkit-standard" w:hAnsi="-webkit-standard"/>
                <w:sz w:val="20"/>
                <w:szCs w:val="20"/>
              </w:rPr>
            </w:pPr>
          </w:p>
        </w:tc>
      </w:tr>
      <w:tr w:rsidR="00CB7578" w:rsidRPr="00CB7578" w:rsidDel="002434FE" w14:paraId="3A2631E8" w14:textId="575481DD" w:rsidTr="00CB7578">
        <w:trPr>
          <w:tblCellSpacing w:w="15" w:type="dxa"/>
          <w:del w:id="2751" w:author="Matthew McBee" w:date="2019-12-04T10:37:00Z"/>
        </w:trPr>
        <w:tc>
          <w:tcPr>
            <w:tcW w:w="0" w:type="auto"/>
            <w:vAlign w:val="center"/>
            <w:hideMark/>
          </w:tcPr>
          <w:p w14:paraId="14EC092D" w14:textId="47E19604" w:rsidR="00CB7578" w:rsidRPr="00CB7578" w:rsidDel="002434FE" w:rsidRDefault="00393101" w:rsidP="00CB7578">
            <w:pPr>
              <w:rPr>
                <w:del w:id="2752" w:author="Matthew McBee" w:date="2019-12-04T10:37:00Z"/>
                <w:rFonts w:ascii="-webkit-standard" w:hAnsi="-webkit-standard"/>
                <w:sz w:val="20"/>
                <w:szCs w:val="20"/>
              </w:rPr>
            </w:pPr>
            <w:del w:id="2753"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ariable</w:delText>
              </w:r>
            </w:del>
          </w:p>
        </w:tc>
        <w:tc>
          <w:tcPr>
            <w:tcW w:w="0" w:type="auto"/>
            <w:vAlign w:val="center"/>
            <w:hideMark/>
          </w:tcPr>
          <w:p w14:paraId="3E28C13D" w14:textId="0B14D54F" w:rsidR="00CB7578" w:rsidRPr="00CB7578" w:rsidDel="002434FE" w:rsidRDefault="00393101" w:rsidP="00CB7578">
            <w:pPr>
              <w:jc w:val="center"/>
              <w:rPr>
                <w:del w:id="2754" w:author="Matthew McBee" w:date="2019-12-04T10:37:00Z"/>
                <w:rFonts w:ascii="-webkit-standard" w:hAnsi="-webkit-standard"/>
                <w:sz w:val="20"/>
                <w:szCs w:val="20"/>
              </w:rPr>
            </w:pPr>
            <w:del w:id="2755"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alue</w:delText>
              </w:r>
            </w:del>
          </w:p>
        </w:tc>
        <w:tc>
          <w:tcPr>
            <w:tcW w:w="0" w:type="auto"/>
            <w:vAlign w:val="center"/>
            <w:hideMark/>
          </w:tcPr>
          <w:p w14:paraId="3C8A1C59" w14:textId="17386D78" w:rsidR="00CB7578" w:rsidRPr="00CB7578" w:rsidDel="002434FE" w:rsidRDefault="00CB7578" w:rsidP="00CB7578">
            <w:pPr>
              <w:jc w:val="center"/>
              <w:rPr>
                <w:del w:id="2756" w:author="Matthew McBee" w:date="2019-12-04T10:37:00Z"/>
                <w:rFonts w:ascii="-webkit-standard" w:hAnsi="-webkit-standard"/>
                <w:sz w:val="20"/>
                <w:szCs w:val="20"/>
              </w:rPr>
            </w:pPr>
            <w:del w:id="2757" w:author="Matthew McBee" w:date="2019-12-04T10:37:00Z">
              <w:r w:rsidRPr="00CB7578" w:rsidDel="002434FE">
                <w:rPr>
                  <w:rFonts w:ascii="-webkit-standard" w:hAnsi="-webkit-standard"/>
                  <w:sz w:val="20"/>
                  <w:szCs w:val="20"/>
                </w:rPr>
                <w:delText>n</w:delText>
              </w:r>
            </w:del>
          </w:p>
        </w:tc>
        <w:tc>
          <w:tcPr>
            <w:tcW w:w="0" w:type="auto"/>
            <w:vAlign w:val="center"/>
            <w:hideMark/>
          </w:tcPr>
          <w:p w14:paraId="196E5E59" w14:textId="3DFABDEA" w:rsidR="00CB7578" w:rsidRPr="00CB7578" w:rsidDel="002434FE" w:rsidRDefault="00CB7578" w:rsidP="00CB7578">
            <w:pPr>
              <w:jc w:val="center"/>
              <w:rPr>
                <w:del w:id="2758" w:author="Matthew McBee" w:date="2019-12-04T10:37:00Z"/>
                <w:rFonts w:ascii="-webkit-standard" w:hAnsi="-webkit-standard"/>
                <w:sz w:val="20"/>
                <w:szCs w:val="20"/>
              </w:rPr>
            </w:pPr>
            <w:del w:id="2759" w:author="Matthew McBee" w:date="2019-12-04T10:37:00Z">
              <w:r w:rsidRPr="00CB7578" w:rsidDel="002434FE">
                <w:rPr>
                  <w:rFonts w:ascii="-webkit-standard" w:hAnsi="-webkit-standard"/>
                  <w:sz w:val="20"/>
                  <w:szCs w:val="20"/>
                </w:rPr>
                <w:delText>Percent</w:delText>
              </w:r>
            </w:del>
          </w:p>
        </w:tc>
      </w:tr>
      <w:tr w:rsidR="00CB7578" w:rsidRPr="00CB7578" w:rsidDel="002434FE" w14:paraId="75407E56" w14:textId="0247917F" w:rsidTr="00CB7578">
        <w:trPr>
          <w:tblCellSpacing w:w="15" w:type="dxa"/>
          <w:del w:id="2760" w:author="Matthew McBee" w:date="2019-12-04T10:37:00Z"/>
        </w:trPr>
        <w:tc>
          <w:tcPr>
            <w:tcW w:w="0" w:type="auto"/>
            <w:gridSpan w:val="4"/>
            <w:tcBorders>
              <w:bottom w:val="single" w:sz="6" w:space="0" w:color="000000"/>
            </w:tcBorders>
            <w:vAlign w:val="center"/>
            <w:hideMark/>
          </w:tcPr>
          <w:p w14:paraId="6655663F" w14:textId="6006DC8A" w:rsidR="00CB7578" w:rsidRPr="00CB7578" w:rsidDel="002434FE" w:rsidRDefault="00CB7578" w:rsidP="00CB7578">
            <w:pPr>
              <w:jc w:val="center"/>
              <w:rPr>
                <w:del w:id="2761" w:author="Matthew McBee" w:date="2019-12-04T10:37:00Z"/>
                <w:rFonts w:ascii="-webkit-standard" w:hAnsi="-webkit-standard"/>
                <w:sz w:val="20"/>
                <w:szCs w:val="20"/>
              </w:rPr>
            </w:pPr>
          </w:p>
        </w:tc>
      </w:tr>
      <w:tr w:rsidR="00CB7578" w:rsidRPr="00CB7578" w:rsidDel="002434FE" w14:paraId="2C0FA3FA" w14:textId="31E7F2B6" w:rsidTr="00CB7578">
        <w:trPr>
          <w:tblCellSpacing w:w="15" w:type="dxa"/>
          <w:del w:id="2762" w:author="Matthew McBee" w:date="2019-12-04T10:37:00Z"/>
        </w:trPr>
        <w:tc>
          <w:tcPr>
            <w:tcW w:w="0" w:type="auto"/>
            <w:vAlign w:val="center"/>
            <w:hideMark/>
          </w:tcPr>
          <w:p w14:paraId="463BA852" w14:textId="7CB3694C" w:rsidR="00CB7578" w:rsidRPr="00CB7578" w:rsidDel="002434FE" w:rsidRDefault="00CB7578" w:rsidP="00CB7578">
            <w:pPr>
              <w:rPr>
                <w:del w:id="2763" w:author="Matthew McBee" w:date="2019-12-04T10:37:00Z"/>
                <w:rFonts w:ascii="-webkit-standard" w:hAnsi="-webkit-standard"/>
                <w:sz w:val="20"/>
                <w:szCs w:val="20"/>
              </w:rPr>
            </w:pPr>
            <w:del w:id="2764" w:author="Matthew McBee" w:date="2019-12-04T10:37:00Z">
              <w:r w:rsidRPr="00CB7578" w:rsidDel="002434FE">
                <w:rPr>
                  <w:rFonts w:ascii="-webkit-standard" w:hAnsi="-webkit-standard"/>
                  <w:sz w:val="20"/>
                  <w:szCs w:val="20"/>
                </w:rPr>
                <w:delText>alcohol</w:delText>
              </w:r>
            </w:del>
          </w:p>
        </w:tc>
        <w:tc>
          <w:tcPr>
            <w:tcW w:w="0" w:type="auto"/>
            <w:vAlign w:val="center"/>
            <w:hideMark/>
          </w:tcPr>
          <w:p w14:paraId="79B52E06" w14:textId="46F11BBD" w:rsidR="00CB7578" w:rsidRPr="00CB7578" w:rsidDel="002434FE" w:rsidRDefault="00CB7578" w:rsidP="00CB7578">
            <w:pPr>
              <w:jc w:val="center"/>
              <w:rPr>
                <w:del w:id="2765" w:author="Matthew McBee" w:date="2019-12-04T10:37:00Z"/>
                <w:rFonts w:ascii="-webkit-standard" w:hAnsi="-webkit-standard"/>
                <w:sz w:val="20"/>
                <w:szCs w:val="20"/>
              </w:rPr>
            </w:pPr>
            <w:del w:id="2766" w:author="Matthew McBee" w:date="2019-12-04T10:37:00Z">
              <w:r w:rsidRPr="00CB7578" w:rsidDel="002434FE">
                <w:rPr>
                  <w:rFonts w:ascii="-webkit-standard" w:hAnsi="-webkit-standard"/>
                  <w:sz w:val="20"/>
                  <w:szCs w:val="20"/>
                </w:rPr>
                <w:delText>No</w:delText>
              </w:r>
            </w:del>
          </w:p>
        </w:tc>
        <w:tc>
          <w:tcPr>
            <w:tcW w:w="0" w:type="auto"/>
            <w:vAlign w:val="center"/>
            <w:hideMark/>
          </w:tcPr>
          <w:p w14:paraId="36B38D06" w14:textId="701F008E" w:rsidR="00CB7578" w:rsidRPr="00CB7578" w:rsidDel="002434FE" w:rsidRDefault="00CB7578" w:rsidP="00CB7578">
            <w:pPr>
              <w:jc w:val="center"/>
              <w:rPr>
                <w:del w:id="2767" w:author="Matthew McBee" w:date="2019-12-04T10:37:00Z"/>
                <w:rFonts w:ascii="-webkit-standard" w:hAnsi="-webkit-standard"/>
                <w:sz w:val="20"/>
                <w:szCs w:val="20"/>
              </w:rPr>
            </w:pPr>
            <w:del w:id="2768" w:author="Matthew McBee" w:date="2019-12-04T10:37:00Z">
              <w:r w:rsidRPr="00CB7578" w:rsidDel="002434FE">
                <w:rPr>
                  <w:rFonts w:ascii="-webkit-standard" w:hAnsi="-webkit-standard"/>
                  <w:sz w:val="20"/>
                  <w:szCs w:val="20"/>
                </w:rPr>
                <w:delText>1070</w:delText>
              </w:r>
            </w:del>
          </w:p>
        </w:tc>
        <w:tc>
          <w:tcPr>
            <w:tcW w:w="0" w:type="auto"/>
            <w:vAlign w:val="center"/>
            <w:hideMark/>
          </w:tcPr>
          <w:p w14:paraId="2135E7F0" w14:textId="77A28C29" w:rsidR="00CB7578" w:rsidRPr="00CB7578" w:rsidDel="002434FE" w:rsidRDefault="00CB7578" w:rsidP="00CB7578">
            <w:pPr>
              <w:jc w:val="center"/>
              <w:rPr>
                <w:del w:id="2769" w:author="Matthew McBee" w:date="2019-12-04T10:37:00Z"/>
                <w:rFonts w:ascii="-webkit-standard" w:hAnsi="-webkit-standard"/>
                <w:sz w:val="20"/>
                <w:szCs w:val="20"/>
              </w:rPr>
            </w:pPr>
            <w:del w:id="2770" w:author="Matthew McBee" w:date="2019-12-04T10:37:00Z">
              <w:r w:rsidRPr="00CB7578" w:rsidDel="002434FE">
                <w:rPr>
                  <w:rFonts w:ascii="-webkit-standard" w:hAnsi="-webkit-standard"/>
                  <w:sz w:val="20"/>
                  <w:szCs w:val="20"/>
                </w:rPr>
                <w:delText>49.88%</w:delText>
              </w:r>
            </w:del>
          </w:p>
        </w:tc>
      </w:tr>
      <w:tr w:rsidR="00CB7578" w:rsidRPr="00CB7578" w:rsidDel="002434FE" w14:paraId="018A4686" w14:textId="7FF4E0E3" w:rsidTr="00CB7578">
        <w:trPr>
          <w:tblCellSpacing w:w="15" w:type="dxa"/>
          <w:del w:id="2771" w:author="Matthew McBee" w:date="2019-12-04T10:37:00Z"/>
        </w:trPr>
        <w:tc>
          <w:tcPr>
            <w:tcW w:w="0" w:type="auto"/>
            <w:vAlign w:val="center"/>
            <w:hideMark/>
          </w:tcPr>
          <w:p w14:paraId="6F1273BA" w14:textId="2A5706A9" w:rsidR="00CB7578" w:rsidRPr="00CB7578" w:rsidDel="002434FE" w:rsidRDefault="00CB7578" w:rsidP="00CB7578">
            <w:pPr>
              <w:rPr>
                <w:del w:id="2772" w:author="Matthew McBee" w:date="2019-12-04T10:37:00Z"/>
                <w:rFonts w:ascii="-webkit-standard" w:hAnsi="-webkit-standard"/>
                <w:sz w:val="20"/>
                <w:szCs w:val="20"/>
              </w:rPr>
            </w:pPr>
          </w:p>
        </w:tc>
        <w:tc>
          <w:tcPr>
            <w:tcW w:w="0" w:type="auto"/>
            <w:vAlign w:val="center"/>
            <w:hideMark/>
          </w:tcPr>
          <w:p w14:paraId="31EE9278" w14:textId="19360C0D" w:rsidR="00CB7578" w:rsidRPr="00CB7578" w:rsidDel="002434FE" w:rsidRDefault="00CB7578" w:rsidP="00CB7578">
            <w:pPr>
              <w:jc w:val="center"/>
              <w:rPr>
                <w:del w:id="2773" w:author="Matthew McBee" w:date="2019-12-04T10:37:00Z"/>
                <w:rFonts w:ascii="-webkit-standard" w:hAnsi="-webkit-standard"/>
                <w:sz w:val="20"/>
                <w:szCs w:val="20"/>
              </w:rPr>
            </w:pPr>
            <w:del w:id="2774" w:author="Matthew McBee" w:date="2019-12-04T10:37:00Z">
              <w:r w:rsidRPr="00CB7578" w:rsidDel="002434FE">
                <w:rPr>
                  <w:rFonts w:ascii="-webkit-standard" w:hAnsi="-webkit-standard"/>
                  <w:sz w:val="20"/>
                  <w:szCs w:val="20"/>
                </w:rPr>
                <w:delText>Yes</w:delText>
              </w:r>
            </w:del>
          </w:p>
        </w:tc>
        <w:tc>
          <w:tcPr>
            <w:tcW w:w="0" w:type="auto"/>
            <w:vAlign w:val="center"/>
            <w:hideMark/>
          </w:tcPr>
          <w:p w14:paraId="2875CEA7" w14:textId="43DFFE7B" w:rsidR="00CB7578" w:rsidRPr="00CB7578" w:rsidDel="002434FE" w:rsidRDefault="00CB7578" w:rsidP="00CB7578">
            <w:pPr>
              <w:jc w:val="center"/>
              <w:rPr>
                <w:del w:id="2775" w:author="Matthew McBee" w:date="2019-12-04T10:37:00Z"/>
                <w:rFonts w:ascii="-webkit-standard" w:hAnsi="-webkit-standard"/>
                <w:sz w:val="20"/>
                <w:szCs w:val="20"/>
              </w:rPr>
            </w:pPr>
            <w:del w:id="2776" w:author="Matthew McBee" w:date="2019-12-04T10:37:00Z">
              <w:r w:rsidRPr="00CB7578" w:rsidDel="002434FE">
                <w:rPr>
                  <w:rFonts w:ascii="-webkit-standard" w:hAnsi="-webkit-standard"/>
                  <w:sz w:val="20"/>
                  <w:szCs w:val="20"/>
                </w:rPr>
                <w:delText>946</w:delText>
              </w:r>
            </w:del>
          </w:p>
        </w:tc>
        <w:tc>
          <w:tcPr>
            <w:tcW w:w="0" w:type="auto"/>
            <w:vAlign w:val="center"/>
            <w:hideMark/>
          </w:tcPr>
          <w:p w14:paraId="4A8593F7" w14:textId="47220A60" w:rsidR="00CB7578" w:rsidRPr="00CB7578" w:rsidDel="002434FE" w:rsidRDefault="00CB7578" w:rsidP="00CB7578">
            <w:pPr>
              <w:jc w:val="center"/>
              <w:rPr>
                <w:del w:id="2777" w:author="Matthew McBee" w:date="2019-12-04T10:37:00Z"/>
                <w:rFonts w:ascii="-webkit-standard" w:hAnsi="-webkit-standard"/>
                <w:sz w:val="20"/>
                <w:szCs w:val="20"/>
              </w:rPr>
            </w:pPr>
            <w:del w:id="2778" w:author="Matthew McBee" w:date="2019-12-04T10:37:00Z">
              <w:r w:rsidRPr="00CB7578" w:rsidDel="002434FE">
                <w:rPr>
                  <w:rFonts w:ascii="-webkit-standard" w:hAnsi="-webkit-standard"/>
                  <w:sz w:val="20"/>
                  <w:szCs w:val="20"/>
                </w:rPr>
                <w:delText>44.10%</w:delText>
              </w:r>
            </w:del>
          </w:p>
        </w:tc>
      </w:tr>
      <w:tr w:rsidR="00CB7578" w:rsidRPr="00CB7578" w:rsidDel="002434FE" w14:paraId="7B8E8204" w14:textId="1E766856" w:rsidTr="00CB7578">
        <w:trPr>
          <w:tblCellSpacing w:w="15" w:type="dxa"/>
          <w:del w:id="2779" w:author="Matthew McBee" w:date="2019-12-04T10:37:00Z"/>
        </w:trPr>
        <w:tc>
          <w:tcPr>
            <w:tcW w:w="0" w:type="auto"/>
            <w:vAlign w:val="center"/>
            <w:hideMark/>
          </w:tcPr>
          <w:p w14:paraId="30C0235A" w14:textId="70645767" w:rsidR="00CB7578" w:rsidRPr="00CB7578" w:rsidDel="002434FE" w:rsidRDefault="00CB7578" w:rsidP="00CB7578">
            <w:pPr>
              <w:rPr>
                <w:del w:id="2780" w:author="Matthew McBee" w:date="2019-12-04T10:37:00Z"/>
                <w:rFonts w:ascii="-webkit-standard" w:hAnsi="-webkit-standard"/>
                <w:sz w:val="20"/>
                <w:szCs w:val="20"/>
              </w:rPr>
            </w:pPr>
          </w:p>
        </w:tc>
        <w:tc>
          <w:tcPr>
            <w:tcW w:w="0" w:type="auto"/>
            <w:vAlign w:val="center"/>
            <w:hideMark/>
          </w:tcPr>
          <w:p w14:paraId="5618EEAA" w14:textId="66E55F4D" w:rsidR="00CB7578" w:rsidRPr="00CB7578" w:rsidDel="002434FE" w:rsidRDefault="00CB7578" w:rsidP="00CB7578">
            <w:pPr>
              <w:jc w:val="center"/>
              <w:rPr>
                <w:del w:id="2781" w:author="Matthew McBee" w:date="2019-12-04T10:37:00Z"/>
                <w:rFonts w:ascii="-webkit-standard" w:hAnsi="-webkit-standard"/>
                <w:sz w:val="20"/>
                <w:szCs w:val="20"/>
              </w:rPr>
            </w:pPr>
            <w:del w:id="2782" w:author="Matthew McBee" w:date="2019-12-04T10:37:00Z">
              <w:r w:rsidDel="002434FE">
                <w:rPr>
                  <w:rFonts w:ascii="-webkit-standard" w:hAnsi="-webkit-standard"/>
                  <w:sz w:val="20"/>
                  <w:szCs w:val="20"/>
                </w:rPr>
                <w:delText>.</w:delText>
              </w:r>
            </w:del>
          </w:p>
        </w:tc>
        <w:tc>
          <w:tcPr>
            <w:tcW w:w="0" w:type="auto"/>
            <w:vAlign w:val="center"/>
            <w:hideMark/>
          </w:tcPr>
          <w:p w14:paraId="1588D33A" w14:textId="19556D4A" w:rsidR="00CB7578" w:rsidRPr="00CB7578" w:rsidDel="002434FE" w:rsidRDefault="00CB7578" w:rsidP="00CB7578">
            <w:pPr>
              <w:jc w:val="center"/>
              <w:rPr>
                <w:del w:id="2783" w:author="Matthew McBee" w:date="2019-12-04T10:37:00Z"/>
                <w:rFonts w:ascii="-webkit-standard" w:hAnsi="-webkit-standard"/>
                <w:sz w:val="20"/>
                <w:szCs w:val="20"/>
              </w:rPr>
            </w:pPr>
            <w:del w:id="2784" w:author="Matthew McBee" w:date="2019-12-04T10:37:00Z">
              <w:r w:rsidRPr="00CB7578" w:rsidDel="002434FE">
                <w:rPr>
                  <w:rFonts w:ascii="-webkit-standard" w:hAnsi="-webkit-standard"/>
                  <w:sz w:val="20"/>
                  <w:szCs w:val="20"/>
                </w:rPr>
                <w:delText>129</w:delText>
              </w:r>
            </w:del>
          </w:p>
        </w:tc>
        <w:tc>
          <w:tcPr>
            <w:tcW w:w="0" w:type="auto"/>
            <w:vAlign w:val="center"/>
            <w:hideMark/>
          </w:tcPr>
          <w:p w14:paraId="3D1C2399" w14:textId="46574ECA" w:rsidR="00CB7578" w:rsidRPr="00CB7578" w:rsidDel="002434FE" w:rsidRDefault="00CB7578" w:rsidP="00CB7578">
            <w:pPr>
              <w:jc w:val="center"/>
              <w:rPr>
                <w:del w:id="2785" w:author="Matthew McBee" w:date="2019-12-04T10:37:00Z"/>
                <w:rFonts w:ascii="-webkit-standard" w:hAnsi="-webkit-standard"/>
                <w:sz w:val="20"/>
                <w:szCs w:val="20"/>
              </w:rPr>
            </w:pPr>
            <w:del w:id="2786" w:author="Matthew McBee" w:date="2019-12-04T10:37:00Z">
              <w:r w:rsidRPr="00CB7578" w:rsidDel="002434FE">
                <w:rPr>
                  <w:rFonts w:ascii="-webkit-standard" w:hAnsi="-webkit-standard"/>
                  <w:sz w:val="20"/>
                  <w:szCs w:val="20"/>
                </w:rPr>
                <w:delText>6.01%</w:delText>
              </w:r>
            </w:del>
          </w:p>
        </w:tc>
      </w:tr>
      <w:tr w:rsidR="00CB7578" w:rsidRPr="00CB7578" w:rsidDel="002434FE" w14:paraId="584B7AFA" w14:textId="711507BC" w:rsidTr="00CB7578">
        <w:trPr>
          <w:tblCellSpacing w:w="15" w:type="dxa"/>
          <w:del w:id="2787" w:author="Matthew McBee" w:date="2019-12-04T10:37:00Z"/>
        </w:trPr>
        <w:tc>
          <w:tcPr>
            <w:tcW w:w="0" w:type="auto"/>
            <w:vAlign w:val="center"/>
            <w:hideMark/>
          </w:tcPr>
          <w:p w14:paraId="251EC0B3" w14:textId="3099866F" w:rsidR="00CB7578" w:rsidRPr="00CB7578" w:rsidDel="002434FE" w:rsidRDefault="00CB7578" w:rsidP="00CB7578">
            <w:pPr>
              <w:rPr>
                <w:del w:id="2788" w:author="Matthew McBee" w:date="2019-12-04T10:37:00Z"/>
                <w:rFonts w:ascii="-webkit-standard" w:hAnsi="-webkit-standard"/>
                <w:sz w:val="20"/>
                <w:szCs w:val="20"/>
              </w:rPr>
            </w:pPr>
            <w:del w:id="2789" w:author="Matthew McBee" w:date="2019-12-04T10:37:00Z">
              <w:r w:rsidRPr="00CB7578" w:rsidDel="002434FE">
                <w:rPr>
                  <w:rFonts w:ascii="-webkit-standard" w:hAnsi="-webkit-standard"/>
                  <w:sz w:val="20"/>
                  <w:szCs w:val="20"/>
                </w:rPr>
                <w:delText>fatherAbsent</w:delText>
              </w:r>
            </w:del>
          </w:p>
        </w:tc>
        <w:tc>
          <w:tcPr>
            <w:tcW w:w="0" w:type="auto"/>
            <w:vAlign w:val="center"/>
            <w:hideMark/>
          </w:tcPr>
          <w:p w14:paraId="27D36693" w14:textId="4FC33DC4" w:rsidR="00CB7578" w:rsidRPr="00CB7578" w:rsidDel="002434FE" w:rsidRDefault="00CB7578" w:rsidP="00CB7578">
            <w:pPr>
              <w:jc w:val="center"/>
              <w:rPr>
                <w:del w:id="2790" w:author="Matthew McBee" w:date="2019-12-04T10:37:00Z"/>
                <w:rFonts w:ascii="-webkit-standard" w:hAnsi="-webkit-standard"/>
                <w:sz w:val="20"/>
                <w:szCs w:val="20"/>
              </w:rPr>
            </w:pPr>
            <w:del w:id="2791" w:author="Matthew McBee" w:date="2019-12-04T10:37:00Z">
              <w:r w:rsidRPr="00CB7578" w:rsidDel="002434FE">
                <w:rPr>
                  <w:rFonts w:ascii="-webkit-standard" w:hAnsi="-webkit-standard"/>
                  <w:sz w:val="20"/>
                  <w:szCs w:val="20"/>
                </w:rPr>
                <w:delText>No</w:delText>
              </w:r>
            </w:del>
          </w:p>
        </w:tc>
        <w:tc>
          <w:tcPr>
            <w:tcW w:w="0" w:type="auto"/>
            <w:vAlign w:val="center"/>
            <w:hideMark/>
          </w:tcPr>
          <w:p w14:paraId="7412DD2E" w14:textId="054EB040" w:rsidR="00CB7578" w:rsidRPr="00CB7578" w:rsidDel="002434FE" w:rsidRDefault="00CB7578" w:rsidP="00CB7578">
            <w:pPr>
              <w:jc w:val="center"/>
              <w:rPr>
                <w:del w:id="2792" w:author="Matthew McBee" w:date="2019-12-04T10:37:00Z"/>
                <w:rFonts w:ascii="-webkit-standard" w:hAnsi="-webkit-standard"/>
                <w:sz w:val="20"/>
                <w:szCs w:val="20"/>
              </w:rPr>
            </w:pPr>
            <w:del w:id="2793" w:author="Matthew McBee" w:date="2019-12-04T10:37:00Z">
              <w:r w:rsidRPr="00CB7578" w:rsidDel="002434FE">
                <w:rPr>
                  <w:rFonts w:ascii="-webkit-standard" w:hAnsi="-webkit-standard"/>
                  <w:sz w:val="20"/>
                  <w:szCs w:val="20"/>
                </w:rPr>
                <w:delText>1708</w:delText>
              </w:r>
            </w:del>
          </w:p>
        </w:tc>
        <w:tc>
          <w:tcPr>
            <w:tcW w:w="0" w:type="auto"/>
            <w:vAlign w:val="center"/>
            <w:hideMark/>
          </w:tcPr>
          <w:p w14:paraId="12BC2E5E" w14:textId="52D9300B" w:rsidR="00CB7578" w:rsidRPr="00CB7578" w:rsidDel="002434FE" w:rsidRDefault="00CB7578" w:rsidP="00CB7578">
            <w:pPr>
              <w:jc w:val="center"/>
              <w:rPr>
                <w:del w:id="2794" w:author="Matthew McBee" w:date="2019-12-04T10:37:00Z"/>
                <w:rFonts w:ascii="-webkit-standard" w:hAnsi="-webkit-standard"/>
                <w:sz w:val="20"/>
                <w:szCs w:val="20"/>
              </w:rPr>
            </w:pPr>
            <w:del w:id="2795" w:author="Matthew McBee" w:date="2019-12-04T10:37:00Z">
              <w:r w:rsidRPr="00CB7578" w:rsidDel="002434FE">
                <w:rPr>
                  <w:rFonts w:ascii="-webkit-standard" w:hAnsi="-webkit-standard"/>
                  <w:sz w:val="20"/>
                  <w:szCs w:val="20"/>
                </w:rPr>
                <w:delText>79.63%</w:delText>
              </w:r>
            </w:del>
          </w:p>
        </w:tc>
      </w:tr>
      <w:tr w:rsidR="00CB7578" w:rsidRPr="00CB7578" w:rsidDel="002434FE" w14:paraId="62F66801" w14:textId="58CF5AAC" w:rsidTr="00CB7578">
        <w:trPr>
          <w:tblCellSpacing w:w="15" w:type="dxa"/>
          <w:del w:id="2796" w:author="Matthew McBee" w:date="2019-12-04T10:37:00Z"/>
        </w:trPr>
        <w:tc>
          <w:tcPr>
            <w:tcW w:w="0" w:type="auto"/>
            <w:vAlign w:val="center"/>
            <w:hideMark/>
          </w:tcPr>
          <w:p w14:paraId="62B9B6D0" w14:textId="4ED6AD29" w:rsidR="00CB7578" w:rsidRPr="00CB7578" w:rsidDel="002434FE" w:rsidRDefault="00CB7578" w:rsidP="00CB7578">
            <w:pPr>
              <w:rPr>
                <w:del w:id="2797" w:author="Matthew McBee" w:date="2019-12-04T10:37:00Z"/>
                <w:rFonts w:ascii="-webkit-standard" w:hAnsi="-webkit-standard"/>
                <w:sz w:val="20"/>
                <w:szCs w:val="20"/>
              </w:rPr>
            </w:pPr>
          </w:p>
        </w:tc>
        <w:tc>
          <w:tcPr>
            <w:tcW w:w="0" w:type="auto"/>
            <w:vAlign w:val="center"/>
            <w:hideMark/>
          </w:tcPr>
          <w:p w14:paraId="09A73C48" w14:textId="3871EB55" w:rsidR="00CB7578" w:rsidRPr="00CB7578" w:rsidDel="002434FE" w:rsidRDefault="00CB7578" w:rsidP="00CB7578">
            <w:pPr>
              <w:jc w:val="center"/>
              <w:rPr>
                <w:del w:id="2798" w:author="Matthew McBee" w:date="2019-12-04T10:37:00Z"/>
                <w:rFonts w:ascii="-webkit-standard" w:hAnsi="-webkit-standard"/>
                <w:sz w:val="20"/>
                <w:szCs w:val="20"/>
              </w:rPr>
            </w:pPr>
            <w:del w:id="2799" w:author="Matthew McBee" w:date="2019-12-04T10:37:00Z">
              <w:r w:rsidRPr="00CB7578" w:rsidDel="002434FE">
                <w:rPr>
                  <w:rFonts w:ascii="-webkit-standard" w:hAnsi="-webkit-standard"/>
                  <w:sz w:val="20"/>
                  <w:szCs w:val="20"/>
                </w:rPr>
                <w:delText>Yes</w:delText>
              </w:r>
            </w:del>
          </w:p>
        </w:tc>
        <w:tc>
          <w:tcPr>
            <w:tcW w:w="0" w:type="auto"/>
            <w:vAlign w:val="center"/>
            <w:hideMark/>
          </w:tcPr>
          <w:p w14:paraId="6FC04D27" w14:textId="020CD57C" w:rsidR="00CB7578" w:rsidRPr="00CB7578" w:rsidDel="002434FE" w:rsidRDefault="00CB7578" w:rsidP="00CB7578">
            <w:pPr>
              <w:jc w:val="center"/>
              <w:rPr>
                <w:del w:id="2800" w:author="Matthew McBee" w:date="2019-12-04T10:37:00Z"/>
                <w:rFonts w:ascii="-webkit-standard" w:hAnsi="-webkit-standard"/>
                <w:sz w:val="20"/>
                <w:szCs w:val="20"/>
              </w:rPr>
            </w:pPr>
            <w:del w:id="2801" w:author="Matthew McBee" w:date="2019-12-04T10:37:00Z">
              <w:r w:rsidRPr="00CB7578" w:rsidDel="002434FE">
                <w:rPr>
                  <w:rFonts w:ascii="-webkit-standard" w:hAnsi="-webkit-standard"/>
                  <w:sz w:val="20"/>
                  <w:szCs w:val="20"/>
                </w:rPr>
                <w:delText>408</w:delText>
              </w:r>
            </w:del>
          </w:p>
        </w:tc>
        <w:tc>
          <w:tcPr>
            <w:tcW w:w="0" w:type="auto"/>
            <w:vAlign w:val="center"/>
            <w:hideMark/>
          </w:tcPr>
          <w:p w14:paraId="3F5CB772" w14:textId="1899A158" w:rsidR="00CB7578" w:rsidRPr="00CB7578" w:rsidDel="002434FE" w:rsidRDefault="00CB7578" w:rsidP="00CB7578">
            <w:pPr>
              <w:jc w:val="center"/>
              <w:rPr>
                <w:del w:id="2802" w:author="Matthew McBee" w:date="2019-12-04T10:37:00Z"/>
                <w:rFonts w:ascii="-webkit-standard" w:hAnsi="-webkit-standard"/>
                <w:sz w:val="20"/>
                <w:szCs w:val="20"/>
              </w:rPr>
            </w:pPr>
            <w:del w:id="2803" w:author="Matthew McBee" w:date="2019-12-04T10:37:00Z">
              <w:r w:rsidRPr="00CB7578" w:rsidDel="002434FE">
                <w:rPr>
                  <w:rFonts w:ascii="-webkit-standard" w:hAnsi="-webkit-standard"/>
                  <w:sz w:val="20"/>
                  <w:szCs w:val="20"/>
                </w:rPr>
                <w:delText>19.02%</w:delText>
              </w:r>
            </w:del>
          </w:p>
        </w:tc>
      </w:tr>
      <w:tr w:rsidR="00CB7578" w:rsidRPr="00CB7578" w:rsidDel="002434FE" w14:paraId="2EB637FD" w14:textId="4A201E18" w:rsidTr="00CB7578">
        <w:trPr>
          <w:tblCellSpacing w:w="15" w:type="dxa"/>
          <w:del w:id="2804" w:author="Matthew McBee" w:date="2019-12-04T10:37:00Z"/>
        </w:trPr>
        <w:tc>
          <w:tcPr>
            <w:tcW w:w="0" w:type="auto"/>
            <w:vAlign w:val="center"/>
            <w:hideMark/>
          </w:tcPr>
          <w:p w14:paraId="2200D52B" w14:textId="25D6710C" w:rsidR="00CB7578" w:rsidRPr="00CB7578" w:rsidDel="002434FE" w:rsidRDefault="00CB7578" w:rsidP="00CB7578">
            <w:pPr>
              <w:rPr>
                <w:del w:id="2805" w:author="Matthew McBee" w:date="2019-12-04T10:37:00Z"/>
                <w:rFonts w:ascii="-webkit-standard" w:hAnsi="-webkit-standard"/>
                <w:sz w:val="20"/>
                <w:szCs w:val="20"/>
              </w:rPr>
            </w:pPr>
          </w:p>
        </w:tc>
        <w:tc>
          <w:tcPr>
            <w:tcW w:w="0" w:type="auto"/>
            <w:vAlign w:val="center"/>
            <w:hideMark/>
          </w:tcPr>
          <w:p w14:paraId="14FE8E31" w14:textId="6D950E36" w:rsidR="00CB7578" w:rsidRPr="00CB7578" w:rsidDel="002434FE" w:rsidRDefault="00CB7578" w:rsidP="00CB7578">
            <w:pPr>
              <w:jc w:val="center"/>
              <w:rPr>
                <w:del w:id="2806" w:author="Matthew McBee" w:date="2019-12-04T10:37:00Z"/>
                <w:rFonts w:ascii="-webkit-standard" w:hAnsi="-webkit-standard"/>
                <w:sz w:val="20"/>
                <w:szCs w:val="20"/>
              </w:rPr>
            </w:pPr>
            <w:del w:id="2807" w:author="Matthew McBee" w:date="2019-12-04T10:37:00Z">
              <w:r w:rsidDel="002434FE">
                <w:rPr>
                  <w:rFonts w:ascii="-webkit-standard" w:hAnsi="-webkit-standard"/>
                  <w:sz w:val="20"/>
                  <w:szCs w:val="20"/>
                </w:rPr>
                <w:delText>.</w:delText>
              </w:r>
            </w:del>
          </w:p>
        </w:tc>
        <w:tc>
          <w:tcPr>
            <w:tcW w:w="0" w:type="auto"/>
            <w:vAlign w:val="center"/>
            <w:hideMark/>
          </w:tcPr>
          <w:p w14:paraId="04A1B0CA" w14:textId="18E5D6E6" w:rsidR="00CB7578" w:rsidRPr="00CB7578" w:rsidDel="002434FE" w:rsidRDefault="00CB7578" w:rsidP="00CB7578">
            <w:pPr>
              <w:jc w:val="center"/>
              <w:rPr>
                <w:del w:id="2808" w:author="Matthew McBee" w:date="2019-12-04T10:37:00Z"/>
                <w:rFonts w:ascii="-webkit-standard" w:hAnsi="-webkit-standard"/>
                <w:sz w:val="20"/>
                <w:szCs w:val="20"/>
              </w:rPr>
            </w:pPr>
            <w:del w:id="2809" w:author="Matthew McBee" w:date="2019-12-04T10:37:00Z">
              <w:r w:rsidRPr="00CB7578" w:rsidDel="002434FE">
                <w:rPr>
                  <w:rFonts w:ascii="-webkit-standard" w:hAnsi="-webkit-standard"/>
                  <w:sz w:val="20"/>
                  <w:szCs w:val="20"/>
                </w:rPr>
                <w:delText>29</w:delText>
              </w:r>
            </w:del>
          </w:p>
        </w:tc>
        <w:tc>
          <w:tcPr>
            <w:tcW w:w="0" w:type="auto"/>
            <w:vAlign w:val="center"/>
            <w:hideMark/>
          </w:tcPr>
          <w:p w14:paraId="4A07F7B2" w14:textId="658C1575" w:rsidR="00CB7578" w:rsidRPr="00CB7578" w:rsidDel="002434FE" w:rsidRDefault="00CB7578" w:rsidP="00CB7578">
            <w:pPr>
              <w:jc w:val="center"/>
              <w:rPr>
                <w:del w:id="2810" w:author="Matthew McBee" w:date="2019-12-04T10:37:00Z"/>
                <w:rFonts w:ascii="-webkit-standard" w:hAnsi="-webkit-standard"/>
                <w:sz w:val="20"/>
                <w:szCs w:val="20"/>
              </w:rPr>
            </w:pPr>
            <w:del w:id="2811" w:author="Matthew McBee" w:date="2019-12-04T10:37:00Z">
              <w:r w:rsidRPr="00CB7578" w:rsidDel="002434FE">
                <w:rPr>
                  <w:rFonts w:ascii="-webkit-standard" w:hAnsi="-webkit-standard"/>
                  <w:sz w:val="20"/>
                  <w:szCs w:val="20"/>
                </w:rPr>
                <w:delText>1.35%</w:delText>
              </w:r>
            </w:del>
          </w:p>
        </w:tc>
      </w:tr>
      <w:tr w:rsidR="00CB7578" w:rsidRPr="00CB7578" w:rsidDel="002434FE" w14:paraId="50242450" w14:textId="220B3C3D" w:rsidTr="00CB7578">
        <w:trPr>
          <w:tblCellSpacing w:w="15" w:type="dxa"/>
          <w:del w:id="2812" w:author="Matthew McBee" w:date="2019-12-04T10:37:00Z"/>
        </w:trPr>
        <w:tc>
          <w:tcPr>
            <w:tcW w:w="0" w:type="auto"/>
            <w:vAlign w:val="center"/>
            <w:hideMark/>
          </w:tcPr>
          <w:p w14:paraId="1F8EB3F6" w14:textId="2A48CFF0" w:rsidR="00CB7578" w:rsidRPr="00CB7578" w:rsidDel="002434FE" w:rsidRDefault="00CB7578" w:rsidP="00CB7578">
            <w:pPr>
              <w:rPr>
                <w:del w:id="2813" w:author="Matthew McBee" w:date="2019-12-04T10:37:00Z"/>
                <w:rFonts w:ascii="-webkit-standard" w:hAnsi="-webkit-standard"/>
                <w:sz w:val="20"/>
                <w:szCs w:val="20"/>
              </w:rPr>
            </w:pPr>
            <w:del w:id="2814" w:author="Matthew McBee" w:date="2019-12-04T10:37:00Z">
              <w:r w:rsidRPr="00CB7578" w:rsidDel="002434FE">
                <w:rPr>
                  <w:rFonts w:ascii="-webkit-standard" w:hAnsi="-webkit-standard"/>
                  <w:sz w:val="20"/>
                  <w:szCs w:val="20"/>
                </w:rPr>
                <w:delText>female</w:delText>
              </w:r>
            </w:del>
          </w:p>
        </w:tc>
        <w:tc>
          <w:tcPr>
            <w:tcW w:w="0" w:type="auto"/>
            <w:vAlign w:val="center"/>
            <w:hideMark/>
          </w:tcPr>
          <w:p w14:paraId="409AB00C" w14:textId="1B1BC847" w:rsidR="00CB7578" w:rsidRPr="00CB7578" w:rsidDel="002434FE" w:rsidRDefault="00CB7578" w:rsidP="00CB7578">
            <w:pPr>
              <w:jc w:val="center"/>
              <w:rPr>
                <w:del w:id="2815" w:author="Matthew McBee" w:date="2019-12-04T10:37:00Z"/>
                <w:rFonts w:ascii="-webkit-standard" w:hAnsi="-webkit-standard"/>
                <w:sz w:val="20"/>
                <w:szCs w:val="20"/>
              </w:rPr>
            </w:pPr>
            <w:del w:id="2816" w:author="Matthew McBee" w:date="2019-12-04T10:37:00Z">
              <w:r w:rsidRPr="00CB7578" w:rsidDel="002434FE">
                <w:rPr>
                  <w:rFonts w:ascii="-webkit-standard" w:hAnsi="-webkit-standard"/>
                  <w:sz w:val="20"/>
                  <w:szCs w:val="20"/>
                </w:rPr>
                <w:delText>Female</w:delText>
              </w:r>
            </w:del>
          </w:p>
        </w:tc>
        <w:tc>
          <w:tcPr>
            <w:tcW w:w="0" w:type="auto"/>
            <w:vAlign w:val="center"/>
            <w:hideMark/>
          </w:tcPr>
          <w:p w14:paraId="0960815F" w14:textId="6C52D2FA" w:rsidR="00CB7578" w:rsidRPr="00CB7578" w:rsidDel="002434FE" w:rsidRDefault="00CB7578" w:rsidP="00CB7578">
            <w:pPr>
              <w:jc w:val="center"/>
              <w:rPr>
                <w:del w:id="2817" w:author="Matthew McBee" w:date="2019-12-04T10:37:00Z"/>
                <w:rFonts w:ascii="-webkit-standard" w:hAnsi="-webkit-standard"/>
                <w:sz w:val="20"/>
                <w:szCs w:val="20"/>
              </w:rPr>
            </w:pPr>
            <w:del w:id="2818" w:author="Matthew McBee" w:date="2019-12-04T10:37:00Z">
              <w:r w:rsidRPr="00CB7578" w:rsidDel="002434FE">
                <w:rPr>
                  <w:rFonts w:ascii="-webkit-standard" w:hAnsi="-webkit-standard"/>
                  <w:sz w:val="20"/>
                  <w:szCs w:val="20"/>
                </w:rPr>
                <w:delText>1046</w:delText>
              </w:r>
            </w:del>
          </w:p>
        </w:tc>
        <w:tc>
          <w:tcPr>
            <w:tcW w:w="0" w:type="auto"/>
            <w:vAlign w:val="center"/>
            <w:hideMark/>
          </w:tcPr>
          <w:p w14:paraId="564FD827" w14:textId="5A2394AB" w:rsidR="00CB7578" w:rsidRPr="00CB7578" w:rsidDel="002434FE" w:rsidRDefault="00CB7578" w:rsidP="00CB7578">
            <w:pPr>
              <w:jc w:val="center"/>
              <w:rPr>
                <w:del w:id="2819" w:author="Matthew McBee" w:date="2019-12-04T10:37:00Z"/>
                <w:rFonts w:ascii="-webkit-standard" w:hAnsi="-webkit-standard"/>
                <w:sz w:val="20"/>
                <w:szCs w:val="20"/>
              </w:rPr>
            </w:pPr>
            <w:del w:id="2820" w:author="Matthew McBee" w:date="2019-12-04T10:37:00Z">
              <w:r w:rsidRPr="00CB7578" w:rsidDel="002434FE">
                <w:rPr>
                  <w:rFonts w:ascii="-webkit-standard" w:hAnsi="-webkit-standard"/>
                  <w:sz w:val="20"/>
                  <w:szCs w:val="20"/>
                </w:rPr>
                <w:delText>48.76%</w:delText>
              </w:r>
            </w:del>
          </w:p>
        </w:tc>
      </w:tr>
      <w:tr w:rsidR="00CB7578" w:rsidRPr="00CB7578" w:rsidDel="002434FE" w14:paraId="2EB073F8" w14:textId="7E327E27" w:rsidTr="00CB7578">
        <w:trPr>
          <w:tblCellSpacing w:w="15" w:type="dxa"/>
          <w:del w:id="2821" w:author="Matthew McBee" w:date="2019-12-04T10:37:00Z"/>
        </w:trPr>
        <w:tc>
          <w:tcPr>
            <w:tcW w:w="0" w:type="auto"/>
            <w:vAlign w:val="center"/>
            <w:hideMark/>
          </w:tcPr>
          <w:p w14:paraId="1591EA3B" w14:textId="2412BB04" w:rsidR="00CB7578" w:rsidRPr="00CB7578" w:rsidDel="002434FE" w:rsidRDefault="00CB7578" w:rsidP="00CB7578">
            <w:pPr>
              <w:rPr>
                <w:del w:id="2822" w:author="Matthew McBee" w:date="2019-12-04T10:37:00Z"/>
                <w:rFonts w:ascii="-webkit-standard" w:hAnsi="-webkit-standard"/>
                <w:sz w:val="20"/>
                <w:szCs w:val="20"/>
              </w:rPr>
            </w:pPr>
          </w:p>
        </w:tc>
        <w:tc>
          <w:tcPr>
            <w:tcW w:w="0" w:type="auto"/>
            <w:vAlign w:val="center"/>
            <w:hideMark/>
          </w:tcPr>
          <w:p w14:paraId="19D392C2" w14:textId="16B46CBE" w:rsidR="00CB7578" w:rsidRPr="00CB7578" w:rsidDel="002434FE" w:rsidRDefault="00CB7578" w:rsidP="00CB7578">
            <w:pPr>
              <w:jc w:val="center"/>
              <w:rPr>
                <w:del w:id="2823" w:author="Matthew McBee" w:date="2019-12-04T10:37:00Z"/>
                <w:rFonts w:ascii="-webkit-standard" w:hAnsi="-webkit-standard"/>
                <w:sz w:val="20"/>
                <w:szCs w:val="20"/>
              </w:rPr>
            </w:pPr>
            <w:del w:id="2824" w:author="Matthew McBee" w:date="2019-12-04T10:37:00Z">
              <w:r w:rsidRPr="00CB7578" w:rsidDel="002434FE">
                <w:rPr>
                  <w:rFonts w:ascii="-webkit-standard" w:hAnsi="-webkit-standard"/>
                  <w:sz w:val="20"/>
                  <w:szCs w:val="20"/>
                </w:rPr>
                <w:delText>Male</w:delText>
              </w:r>
            </w:del>
          </w:p>
        </w:tc>
        <w:tc>
          <w:tcPr>
            <w:tcW w:w="0" w:type="auto"/>
            <w:vAlign w:val="center"/>
            <w:hideMark/>
          </w:tcPr>
          <w:p w14:paraId="64B1CE3A" w14:textId="354BD6C5" w:rsidR="00CB7578" w:rsidRPr="00CB7578" w:rsidDel="002434FE" w:rsidRDefault="00CB7578" w:rsidP="00CB7578">
            <w:pPr>
              <w:jc w:val="center"/>
              <w:rPr>
                <w:del w:id="2825" w:author="Matthew McBee" w:date="2019-12-04T10:37:00Z"/>
                <w:rFonts w:ascii="-webkit-standard" w:hAnsi="-webkit-standard"/>
                <w:sz w:val="20"/>
                <w:szCs w:val="20"/>
              </w:rPr>
            </w:pPr>
            <w:del w:id="2826" w:author="Matthew McBee" w:date="2019-12-04T10:37:00Z">
              <w:r w:rsidRPr="00CB7578" w:rsidDel="002434FE">
                <w:rPr>
                  <w:rFonts w:ascii="-webkit-standard" w:hAnsi="-webkit-standard"/>
                  <w:sz w:val="20"/>
                  <w:szCs w:val="20"/>
                </w:rPr>
                <w:delText>1099</w:delText>
              </w:r>
            </w:del>
          </w:p>
        </w:tc>
        <w:tc>
          <w:tcPr>
            <w:tcW w:w="0" w:type="auto"/>
            <w:vAlign w:val="center"/>
            <w:hideMark/>
          </w:tcPr>
          <w:p w14:paraId="1441784A" w14:textId="42DEF38F" w:rsidR="00CB7578" w:rsidRPr="00CB7578" w:rsidDel="002434FE" w:rsidRDefault="00CB7578" w:rsidP="00CB7578">
            <w:pPr>
              <w:jc w:val="center"/>
              <w:rPr>
                <w:del w:id="2827" w:author="Matthew McBee" w:date="2019-12-04T10:37:00Z"/>
                <w:rFonts w:ascii="-webkit-standard" w:hAnsi="-webkit-standard"/>
                <w:sz w:val="20"/>
                <w:szCs w:val="20"/>
              </w:rPr>
            </w:pPr>
            <w:del w:id="2828" w:author="Matthew McBee" w:date="2019-12-04T10:37:00Z">
              <w:r w:rsidRPr="00CB7578" w:rsidDel="002434FE">
                <w:rPr>
                  <w:rFonts w:ascii="-webkit-standard" w:hAnsi="-webkit-standard"/>
                  <w:sz w:val="20"/>
                  <w:szCs w:val="20"/>
                </w:rPr>
                <w:delText>51.24%</w:delText>
              </w:r>
            </w:del>
          </w:p>
        </w:tc>
      </w:tr>
      <w:tr w:rsidR="00CB7578" w:rsidRPr="00CB7578" w:rsidDel="002434FE" w14:paraId="4B49FF57" w14:textId="6B89C7BC" w:rsidTr="00CB7578">
        <w:trPr>
          <w:tblCellSpacing w:w="15" w:type="dxa"/>
          <w:del w:id="2829" w:author="Matthew McBee" w:date="2019-12-04T10:37:00Z"/>
        </w:trPr>
        <w:tc>
          <w:tcPr>
            <w:tcW w:w="0" w:type="auto"/>
            <w:vAlign w:val="center"/>
            <w:hideMark/>
          </w:tcPr>
          <w:p w14:paraId="425DB6B4" w14:textId="1897F7C0" w:rsidR="00CB7578" w:rsidRPr="00CB7578" w:rsidDel="002434FE" w:rsidRDefault="00CB7578" w:rsidP="00CB7578">
            <w:pPr>
              <w:rPr>
                <w:del w:id="2830" w:author="Matthew McBee" w:date="2019-12-04T10:37:00Z"/>
                <w:rFonts w:ascii="-webkit-standard" w:hAnsi="-webkit-standard"/>
                <w:sz w:val="20"/>
                <w:szCs w:val="20"/>
              </w:rPr>
            </w:pPr>
            <w:del w:id="2831" w:author="Matthew McBee" w:date="2019-12-04T10:37:00Z">
              <w:r w:rsidRPr="00CB7578" w:rsidDel="002434FE">
                <w:rPr>
                  <w:rFonts w:ascii="-webkit-standard" w:hAnsi="-webkit-standard"/>
                  <w:sz w:val="20"/>
                  <w:szCs w:val="20"/>
                </w:rPr>
                <w:delText>lowBirthWt</w:delText>
              </w:r>
            </w:del>
          </w:p>
        </w:tc>
        <w:tc>
          <w:tcPr>
            <w:tcW w:w="0" w:type="auto"/>
            <w:vAlign w:val="center"/>
            <w:hideMark/>
          </w:tcPr>
          <w:p w14:paraId="2036E76B" w14:textId="6DD64390" w:rsidR="00CB7578" w:rsidRPr="00CB7578" w:rsidDel="002434FE" w:rsidRDefault="00CB7578" w:rsidP="00CB7578">
            <w:pPr>
              <w:jc w:val="center"/>
              <w:rPr>
                <w:del w:id="2832" w:author="Matthew McBee" w:date="2019-12-04T10:37:00Z"/>
                <w:rFonts w:ascii="-webkit-standard" w:hAnsi="-webkit-standard"/>
                <w:sz w:val="20"/>
                <w:szCs w:val="20"/>
              </w:rPr>
            </w:pPr>
            <w:del w:id="2833" w:author="Matthew McBee" w:date="2019-12-04T10:37:00Z">
              <w:r w:rsidRPr="00CB7578" w:rsidDel="002434FE">
                <w:rPr>
                  <w:rFonts w:ascii="-webkit-standard" w:hAnsi="-webkit-standard"/>
                  <w:sz w:val="20"/>
                  <w:szCs w:val="20"/>
                </w:rPr>
                <w:delText>No</w:delText>
              </w:r>
            </w:del>
          </w:p>
        </w:tc>
        <w:tc>
          <w:tcPr>
            <w:tcW w:w="0" w:type="auto"/>
            <w:vAlign w:val="center"/>
            <w:hideMark/>
          </w:tcPr>
          <w:p w14:paraId="7558A70B" w14:textId="0106C7F7" w:rsidR="00CB7578" w:rsidRPr="00CB7578" w:rsidDel="002434FE" w:rsidRDefault="00CB7578" w:rsidP="00CB7578">
            <w:pPr>
              <w:jc w:val="center"/>
              <w:rPr>
                <w:del w:id="2834" w:author="Matthew McBee" w:date="2019-12-04T10:37:00Z"/>
                <w:rFonts w:ascii="-webkit-standard" w:hAnsi="-webkit-standard"/>
                <w:sz w:val="20"/>
                <w:szCs w:val="20"/>
              </w:rPr>
            </w:pPr>
            <w:del w:id="2835" w:author="Matthew McBee" w:date="2019-12-04T10:37:00Z">
              <w:r w:rsidRPr="00CB7578" w:rsidDel="002434FE">
                <w:rPr>
                  <w:rFonts w:ascii="-webkit-standard" w:hAnsi="-webkit-standard"/>
                  <w:sz w:val="20"/>
                  <w:szCs w:val="20"/>
                </w:rPr>
                <w:delText>1846</w:delText>
              </w:r>
            </w:del>
          </w:p>
        </w:tc>
        <w:tc>
          <w:tcPr>
            <w:tcW w:w="0" w:type="auto"/>
            <w:vAlign w:val="center"/>
            <w:hideMark/>
          </w:tcPr>
          <w:p w14:paraId="650D5385" w14:textId="24A86725" w:rsidR="00CB7578" w:rsidRPr="00CB7578" w:rsidDel="002434FE" w:rsidRDefault="00CB7578" w:rsidP="00CB7578">
            <w:pPr>
              <w:jc w:val="center"/>
              <w:rPr>
                <w:del w:id="2836" w:author="Matthew McBee" w:date="2019-12-04T10:37:00Z"/>
                <w:rFonts w:ascii="-webkit-standard" w:hAnsi="-webkit-standard"/>
                <w:sz w:val="20"/>
                <w:szCs w:val="20"/>
              </w:rPr>
            </w:pPr>
            <w:del w:id="2837" w:author="Matthew McBee" w:date="2019-12-04T10:37:00Z">
              <w:r w:rsidRPr="00CB7578" w:rsidDel="002434FE">
                <w:rPr>
                  <w:rFonts w:ascii="-webkit-standard" w:hAnsi="-webkit-standard"/>
                  <w:sz w:val="20"/>
                  <w:szCs w:val="20"/>
                </w:rPr>
                <w:delText>86.06%</w:delText>
              </w:r>
            </w:del>
          </w:p>
        </w:tc>
      </w:tr>
      <w:tr w:rsidR="00CB7578" w:rsidRPr="00CB7578" w:rsidDel="002434FE" w14:paraId="162E9AB8" w14:textId="1F1D2CE8" w:rsidTr="00CB7578">
        <w:trPr>
          <w:tblCellSpacing w:w="15" w:type="dxa"/>
          <w:del w:id="2838" w:author="Matthew McBee" w:date="2019-12-04T10:37:00Z"/>
        </w:trPr>
        <w:tc>
          <w:tcPr>
            <w:tcW w:w="0" w:type="auto"/>
            <w:vAlign w:val="center"/>
            <w:hideMark/>
          </w:tcPr>
          <w:p w14:paraId="70D58744" w14:textId="1FC07A93" w:rsidR="00CB7578" w:rsidRPr="00CB7578" w:rsidDel="002434FE" w:rsidRDefault="00CB7578" w:rsidP="00CB7578">
            <w:pPr>
              <w:rPr>
                <w:del w:id="2839" w:author="Matthew McBee" w:date="2019-12-04T10:37:00Z"/>
                <w:rFonts w:ascii="-webkit-standard" w:hAnsi="-webkit-standard"/>
                <w:sz w:val="20"/>
                <w:szCs w:val="20"/>
              </w:rPr>
            </w:pPr>
          </w:p>
        </w:tc>
        <w:tc>
          <w:tcPr>
            <w:tcW w:w="0" w:type="auto"/>
            <w:vAlign w:val="center"/>
            <w:hideMark/>
          </w:tcPr>
          <w:p w14:paraId="4AB333AA" w14:textId="2DF2D5E4" w:rsidR="00CB7578" w:rsidRPr="00CB7578" w:rsidDel="002434FE" w:rsidRDefault="00CB7578" w:rsidP="00CB7578">
            <w:pPr>
              <w:jc w:val="center"/>
              <w:rPr>
                <w:del w:id="2840" w:author="Matthew McBee" w:date="2019-12-04T10:37:00Z"/>
                <w:rFonts w:ascii="-webkit-standard" w:hAnsi="-webkit-standard"/>
                <w:sz w:val="20"/>
                <w:szCs w:val="20"/>
              </w:rPr>
            </w:pPr>
            <w:del w:id="2841" w:author="Matthew McBee" w:date="2019-12-04T10:37:00Z">
              <w:r w:rsidRPr="00CB7578" w:rsidDel="002434FE">
                <w:rPr>
                  <w:rFonts w:ascii="-webkit-standard" w:hAnsi="-webkit-standard"/>
                  <w:sz w:val="20"/>
                  <w:szCs w:val="20"/>
                </w:rPr>
                <w:delText>Yes</w:delText>
              </w:r>
            </w:del>
          </w:p>
        </w:tc>
        <w:tc>
          <w:tcPr>
            <w:tcW w:w="0" w:type="auto"/>
            <w:vAlign w:val="center"/>
            <w:hideMark/>
          </w:tcPr>
          <w:p w14:paraId="57D1D341" w14:textId="3C4CDC54" w:rsidR="00CB7578" w:rsidRPr="00CB7578" w:rsidDel="002434FE" w:rsidRDefault="00CB7578" w:rsidP="00CB7578">
            <w:pPr>
              <w:jc w:val="center"/>
              <w:rPr>
                <w:del w:id="2842" w:author="Matthew McBee" w:date="2019-12-04T10:37:00Z"/>
                <w:rFonts w:ascii="-webkit-standard" w:hAnsi="-webkit-standard"/>
                <w:sz w:val="20"/>
                <w:szCs w:val="20"/>
              </w:rPr>
            </w:pPr>
            <w:del w:id="2843" w:author="Matthew McBee" w:date="2019-12-04T10:37:00Z">
              <w:r w:rsidRPr="00CB7578" w:rsidDel="002434FE">
                <w:rPr>
                  <w:rFonts w:ascii="-webkit-standard" w:hAnsi="-webkit-standard"/>
                  <w:sz w:val="20"/>
                  <w:szCs w:val="20"/>
                </w:rPr>
                <w:delText>140</w:delText>
              </w:r>
            </w:del>
          </w:p>
        </w:tc>
        <w:tc>
          <w:tcPr>
            <w:tcW w:w="0" w:type="auto"/>
            <w:vAlign w:val="center"/>
            <w:hideMark/>
          </w:tcPr>
          <w:p w14:paraId="27A23DEE" w14:textId="72897A13" w:rsidR="00CB7578" w:rsidRPr="00CB7578" w:rsidDel="002434FE" w:rsidRDefault="00CB7578" w:rsidP="00CB7578">
            <w:pPr>
              <w:jc w:val="center"/>
              <w:rPr>
                <w:del w:id="2844" w:author="Matthew McBee" w:date="2019-12-04T10:37:00Z"/>
                <w:rFonts w:ascii="-webkit-standard" w:hAnsi="-webkit-standard"/>
                <w:sz w:val="20"/>
                <w:szCs w:val="20"/>
              </w:rPr>
            </w:pPr>
            <w:del w:id="2845" w:author="Matthew McBee" w:date="2019-12-04T10:37:00Z">
              <w:r w:rsidRPr="00CB7578" w:rsidDel="002434FE">
                <w:rPr>
                  <w:rFonts w:ascii="-webkit-standard" w:hAnsi="-webkit-standard"/>
                  <w:sz w:val="20"/>
                  <w:szCs w:val="20"/>
                </w:rPr>
                <w:delText>6.53%</w:delText>
              </w:r>
            </w:del>
          </w:p>
        </w:tc>
      </w:tr>
      <w:tr w:rsidR="00CB7578" w:rsidRPr="00CB7578" w:rsidDel="002434FE" w14:paraId="621C2091" w14:textId="70E9E079" w:rsidTr="00CB7578">
        <w:trPr>
          <w:tblCellSpacing w:w="15" w:type="dxa"/>
          <w:del w:id="2846" w:author="Matthew McBee" w:date="2019-12-04T10:37:00Z"/>
        </w:trPr>
        <w:tc>
          <w:tcPr>
            <w:tcW w:w="0" w:type="auto"/>
            <w:vAlign w:val="center"/>
            <w:hideMark/>
          </w:tcPr>
          <w:p w14:paraId="14F254B8" w14:textId="3D507974" w:rsidR="00CB7578" w:rsidRPr="00CB7578" w:rsidDel="002434FE" w:rsidRDefault="00CB7578" w:rsidP="00CB7578">
            <w:pPr>
              <w:rPr>
                <w:del w:id="2847" w:author="Matthew McBee" w:date="2019-12-04T10:37:00Z"/>
                <w:rFonts w:ascii="-webkit-standard" w:hAnsi="-webkit-standard"/>
                <w:sz w:val="20"/>
                <w:szCs w:val="20"/>
              </w:rPr>
            </w:pPr>
          </w:p>
        </w:tc>
        <w:tc>
          <w:tcPr>
            <w:tcW w:w="0" w:type="auto"/>
            <w:vAlign w:val="center"/>
            <w:hideMark/>
          </w:tcPr>
          <w:p w14:paraId="2FA8E273" w14:textId="441B19E2" w:rsidR="00CB7578" w:rsidRPr="00CB7578" w:rsidDel="002434FE" w:rsidRDefault="00CB7578" w:rsidP="00CB7578">
            <w:pPr>
              <w:jc w:val="center"/>
              <w:rPr>
                <w:del w:id="2848" w:author="Matthew McBee" w:date="2019-12-04T10:37:00Z"/>
                <w:rFonts w:ascii="-webkit-standard" w:hAnsi="-webkit-standard"/>
                <w:sz w:val="20"/>
                <w:szCs w:val="20"/>
              </w:rPr>
            </w:pPr>
            <w:del w:id="2849" w:author="Matthew McBee" w:date="2019-12-04T10:37:00Z">
              <w:r w:rsidDel="002434FE">
                <w:rPr>
                  <w:rFonts w:ascii="-webkit-standard" w:hAnsi="-webkit-standard"/>
                  <w:sz w:val="20"/>
                  <w:szCs w:val="20"/>
                </w:rPr>
                <w:delText>.</w:delText>
              </w:r>
            </w:del>
          </w:p>
        </w:tc>
        <w:tc>
          <w:tcPr>
            <w:tcW w:w="0" w:type="auto"/>
            <w:vAlign w:val="center"/>
            <w:hideMark/>
          </w:tcPr>
          <w:p w14:paraId="7D0413D1" w14:textId="0E95CE21" w:rsidR="00CB7578" w:rsidRPr="00CB7578" w:rsidDel="002434FE" w:rsidRDefault="00CB7578" w:rsidP="00CB7578">
            <w:pPr>
              <w:jc w:val="center"/>
              <w:rPr>
                <w:del w:id="2850" w:author="Matthew McBee" w:date="2019-12-04T10:37:00Z"/>
                <w:rFonts w:ascii="-webkit-standard" w:hAnsi="-webkit-standard"/>
                <w:sz w:val="20"/>
                <w:szCs w:val="20"/>
              </w:rPr>
            </w:pPr>
            <w:del w:id="2851" w:author="Matthew McBee" w:date="2019-12-04T10:37:00Z">
              <w:r w:rsidRPr="00CB7578" w:rsidDel="002434FE">
                <w:rPr>
                  <w:rFonts w:ascii="-webkit-standard" w:hAnsi="-webkit-standard"/>
                  <w:sz w:val="20"/>
                  <w:szCs w:val="20"/>
                </w:rPr>
                <w:delText>159</w:delText>
              </w:r>
            </w:del>
          </w:p>
        </w:tc>
        <w:tc>
          <w:tcPr>
            <w:tcW w:w="0" w:type="auto"/>
            <w:vAlign w:val="center"/>
            <w:hideMark/>
          </w:tcPr>
          <w:p w14:paraId="2079220D" w14:textId="4CAF01EE" w:rsidR="00CB7578" w:rsidRPr="00CB7578" w:rsidDel="002434FE" w:rsidRDefault="00CB7578" w:rsidP="00CB7578">
            <w:pPr>
              <w:jc w:val="center"/>
              <w:rPr>
                <w:del w:id="2852" w:author="Matthew McBee" w:date="2019-12-04T10:37:00Z"/>
                <w:rFonts w:ascii="-webkit-standard" w:hAnsi="-webkit-standard"/>
                <w:sz w:val="20"/>
                <w:szCs w:val="20"/>
              </w:rPr>
            </w:pPr>
            <w:del w:id="2853" w:author="Matthew McBee" w:date="2019-12-04T10:37:00Z">
              <w:r w:rsidRPr="00CB7578" w:rsidDel="002434FE">
                <w:rPr>
                  <w:rFonts w:ascii="-webkit-standard" w:hAnsi="-webkit-standard"/>
                  <w:sz w:val="20"/>
                  <w:szCs w:val="20"/>
                </w:rPr>
                <w:delText>7.41%</w:delText>
              </w:r>
            </w:del>
          </w:p>
        </w:tc>
      </w:tr>
      <w:tr w:rsidR="00CB7578" w:rsidRPr="00CB7578" w:rsidDel="002434FE" w14:paraId="71EEE9B1" w14:textId="2FB3200E" w:rsidTr="00CB7578">
        <w:trPr>
          <w:tblCellSpacing w:w="15" w:type="dxa"/>
          <w:del w:id="2854" w:author="Matthew McBee" w:date="2019-12-04T10:37:00Z"/>
        </w:trPr>
        <w:tc>
          <w:tcPr>
            <w:tcW w:w="0" w:type="auto"/>
            <w:vAlign w:val="center"/>
            <w:hideMark/>
          </w:tcPr>
          <w:p w14:paraId="6C1A3E54" w14:textId="0538BE9D" w:rsidR="00CB7578" w:rsidRPr="00CB7578" w:rsidDel="002434FE" w:rsidRDefault="00CB7578" w:rsidP="00CB7578">
            <w:pPr>
              <w:rPr>
                <w:del w:id="2855" w:author="Matthew McBee" w:date="2019-12-04T10:37:00Z"/>
                <w:rFonts w:ascii="-webkit-standard" w:hAnsi="-webkit-standard"/>
                <w:sz w:val="20"/>
                <w:szCs w:val="20"/>
              </w:rPr>
            </w:pPr>
            <w:del w:id="2856" w:author="Matthew McBee" w:date="2019-12-04T10:37:00Z">
              <w:r w:rsidRPr="00CB7578" w:rsidDel="002434FE">
                <w:rPr>
                  <w:rFonts w:ascii="-webkit-standard" w:hAnsi="-webkit-standard"/>
                  <w:sz w:val="20"/>
                  <w:szCs w:val="20"/>
                </w:rPr>
                <w:delText>poorHealth</w:delText>
              </w:r>
            </w:del>
          </w:p>
        </w:tc>
        <w:tc>
          <w:tcPr>
            <w:tcW w:w="0" w:type="auto"/>
            <w:vAlign w:val="center"/>
            <w:hideMark/>
          </w:tcPr>
          <w:p w14:paraId="45D60CAF" w14:textId="16686265" w:rsidR="00CB7578" w:rsidRPr="00CB7578" w:rsidDel="002434FE" w:rsidRDefault="00CB7578" w:rsidP="00CB7578">
            <w:pPr>
              <w:jc w:val="center"/>
              <w:rPr>
                <w:del w:id="2857" w:author="Matthew McBee" w:date="2019-12-04T10:37:00Z"/>
                <w:rFonts w:ascii="-webkit-standard" w:hAnsi="-webkit-standard"/>
                <w:sz w:val="20"/>
                <w:szCs w:val="20"/>
              </w:rPr>
            </w:pPr>
            <w:del w:id="2858" w:author="Matthew McBee" w:date="2019-12-04T10:37:00Z">
              <w:r w:rsidRPr="00CB7578" w:rsidDel="002434FE">
                <w:rPr>
                  <w:rFonts w:ascii="-webkit-standard" w:hAnsi="-webkit-standard"/>
                  <w:sz w:val="20"/>
                  <w:szCs w:val="20"/>
                </w:rPr>
                <w:delText>No</w:delText>
              </w:r>
            </w:del>
          </w:p>
        </w:tc>
        <w:tc>
          <w:tcPr>
            <w:tcW w:w="0" w:type="auto"/>
            <w:vAlign w:val="center"/>
            <w:hideMark/>
          </w:tcPr>
          <w:p w14:paraId="3FB16C44" w14:textId="5F790E4E" w:rsidR="00CB7578" w:rsidRPr="00CB7578" w:rsidDel="002434FE" w:rsidRDefault="00CB7578" w:rsidP="00CB7578">
            <w:pPr>
              <w:jc w:val="center"/>
              <w:rPr>
                <w:del w:id="2859" w:author="Matthew McBee" w:date="2019-12-04T10:37:00Z"/>
                <w:rFonts w:ascii="-webkit-standard" w:hAnsi="-webkit-standard"/>
                <w:sz w:val="20"/>
                <w:szCs w:val="20"/>
              </w:rPr>
            </w:pPr>
            <w:del w:id="2860" w:author="Matthew McBee" w:date="2019-12-04T10:37:00Z">
              <w:r w:rsidRPr="00CB7578" w:rsidDel="002434FE">
                <w:rPr>
                  <w:rFonts w:ascii="-webkit-standard" w:hAnsi="-webkit-standard"/>
                  <w:sz w:val="20"/>
                  <w:szCs w:val="20"/>
                </w:rPr>
                <w:delText>1944</w:delText>
              </w:r>
            </w:del>
          </w:p>
        </w:tc>
        <w:tc>
          <w:tcPr>
            <w:tcW w:w="0" w:type="auto"/>
            <w:vAlign w:val="center"/>
            <w:hideMark/>
          </w:tcPr>
          <w:p w14:paraId="14934C9D" w14:textId="4264CA56" w:rsidR="00CB7578" w:rsidRPr="00CB7578" w:rsidDel="002434FE" w:rsidRDefault="00CB7578" w:rsidP="00CB7578">
            <w:pPr>
              <w:jc w:val="center"/>
              <w:rPr>
                <w:del w:id="2861" w:author="Matthew McBee" w:date="2019-12-04T10:37:00Z"/>
                <w:rFonts w:ascii="-webkit-standard" w:hAnsi="-webkit-standard"/>
                <w:sz w:val="20"/>
                <w:szCs w:val="20"/>
              </w:rPr>
            </w:pPr>
            <w:del w:id="2862" w:author="Matthew McBee" w:date="2019-12-04T10:37:00Z">
              <w:r w:rsidRPr="00CB7578" w:rsidDel="002434FE">
                <w:rPr>
                  <w:rFonts w:ascii="-webkit-standard" w:hAnsi="-webkit-standard"/>
                  <w:sz w:val="20"/>
                  <w:szCs w:val="20"/>
                </w:rPr>
                <w:delText>90.63%</w:delText>
              </w:r>
            </w:del>
          </w:p>
        </w:tc>
      </w:tr>
      <w:tr w:rsidR="00CB7578" w:rsidRPr="00CB7578" w:rsidDel="002434FE" w14:paraId="282F9280" w14:textId="25EFB414" w:rsidTr="00CB7578">
        <w:trPr>
          <w:tblCellSpacing w:w="15" w:type="dxa"/>
          <w:del w:id="2863" w:author="Matthew McBee" w:date="2019-12-04T10:37:00Z"/>
        </w:trPr>
        <w:tc>
          <w:tcPr>
            <w:tcW w:w="0" w:type="auto"/>
            <w:vAlign w:val="center"/>
            <w:hideMark/>
          </w:tcPr>
          <w:p w14:paraId="75881027" w14:textId="05E198A0" w:rsidR="00CB7578" w:rsidRPr="00CB7578" w:rsidDel="002434FE" w:rsidRDefault="00CB7578" w:rsidP="00CB7578">
            <w:pPr>
              <w:rPr>
                <w:del w:id="2864" w:author="Matthew McBee" w:date="2019-12-04T10:37:00Z"/>
                <w:rFonts w:ascii="-webkit-standard" w:hAnsi="-webkit-standard"/>
                <w:sz w:val="20"/>
                <w:szCs w:val="20"/>
              </w:rPr>
            </w:pPr>
          </w:p>
        </w:tc>
        <w:tc>
          <w:tcPr>
            <w:tcW w:w="0" w:type="auto"/>
            <w:vAlign w:val="center"/>
            <w:hideMark/>
          </w:tcPr>
          <w:p w14:paraId="7FE094E3" w14:textId="7A2451A5" w:rsidR="00CB7578" w:rsidRPr="00CB7578" w:rsidDel="002434FE" w:rsidRDefault="00CB7578" w:rsidP="00CB7578">
            <w:pPr>
              <w:jc w:val="center"/>
              <w:rPr>
                <w:del w:id="2865" w:author="Matthew McBee" w:date="2019-12-04T10:37:00Z"/>
                <w:rFonts w:ascii="-webkit-standard" w:hAnsi="-webkit-standard"/>
                <w:sz w:val="20"/>
                <w:szCs w:val="20"/>
              </w:rPr>
            </w:pPr>
            <w:del w:id="2866" w:author="Matthew McBee" w:date="2019-12-04T10:37:00Z">
              <w:r w:rsidRPr="00CB7578" w:rsidDel="002434FE">
                <w:rPr>
                  <w:rFonts w:ascii="-webkit-standard" w:hAnsi="-webkit-standard"/>
                  <w:sz w:val="20"/>
                  <w:szCs w:val="20"/>
                </w:rPr>
                <w:delText>Yes</w:delText>
              </w:r>
            </w:del>
          </w:p>
        </w:tc>
        <w:tc>
          <w:tcPr>
            <w:tcW w:w="0" w:type="auto"/>
            <w:vAlign w:val="center"/>
            <w:hideMark/>
          </w:tcPr>
          <w:p w14:paraId="65BCB7E2" w14:textId="337A8D3B" w:rsidR="00CB7578" w:rsidRPr="00CB7578" w:rsidDel="002434FE" w:rsidRDefault="00CB7578" w:rsidP="00CB7578">
            <w:pPr>
              <w:jc w:val="center"/>
              <w:rPr>
                <w:del w:id="2867" w:author="Matthew McBee" w:date="2019-12-04T10:37:00Z"/>
                <w:rFonts w:ascii="-webkit-standard" w:hAnsi="-webkit-standard"/>
                <w:sz w:val="20"/>
                <w:szCs w:val="20"/>
              </w:rPr>
            </w:pPr>
            <w:del w:id="2868" w:author="Matthew McBee" w:date="2019-12-04T10:37:00Z">
              <w:r w:rsidRPr="00CB7578" w:rsidDel="002434FE">
                <w:rPr>
                  <w:rFonts w:ascii="-webkit-standard" w:hAnsi="-webkit-standard"/>
                  <w:sz w:val="20"/>
                  <w:szCs w:val="20"/>
                </w:rPr>
                <w:delText>132</w:delText>
              </w:r>
            </w:del>
          </w:p>
        </w:tc>
        <w:tc>
          <w:tcPr>
            <w:tcW w:w="0" w:type="auto"/>
            <w:vAlign w:val="center"/>
            <w:hideMark/>
          </w:tcPr>
          <w:p w14:paraId="13E736D7" w14:textId="4184FD21" w:rsidR="00CB7578" w:rsidRPr="00CB7578" w:rsidDel="002434FE" w:rsidRDefault="00CB7578" w:rsidP="00CB7578">
            <w:pPr>
              <w:jc w:val="center"/>
              <w:rPr>
                <w:del w:id="2869" w:author="Matthew McBee" w:date="2019-12-04T10:37:00Z"/>
                <w:rFonts w:ascii="-webkit-standard" w:hAnsi="-webkit-standard"/>
                <w:sz w:val="20"/>
                <w:szCs w:val="20"/>
              </w:rPr>
            </w:pPr>
            <w:del w:id="2870" w:author="Matthew McBee" w:date="2019-12-04T10:37:00Z">
              <w:r w:rsidRPr="00CB7578" w:rsidDel="002434FE">
                <w:rPr>
                  <w:rFonts w:ascii="-webkit-standard" w:hAnsi="-webkit-standard"/>
                  <w:sz w:val="20"/>
                  <w:szCs w:val="20"/>
                </w:rPr>
                <w:delText>6.15%</w:delText>
              </w:r>
            </w:del>
          </w:p>
        </w:tc>
      </w:tr>
      <w:tr w:rsidR="00CB7578" w:rsidRPr="00CB7578" w:rsidDel="002434FE" w14:paraId="7A36D9CF" w14:textId="68D7A6AE" w:rsidTr="00CB7578">
        <w:trPr>
          <w:tblCellSpacing w:w="15" w:type="dxa"/>
          <w:del w:id="2871" w:author="Matthew McBee" w:date="2019-12-04T10:37:00Z"/>
        </w:trPr>
        <w:tc>
          <w:tcPr>
            <w:tcW w:w="0" w:type="auto"/>
            <w:vAlign w:val="center"/>
            <w:hideMark/>
          </w:tcPr>
          <w:p w14:paraId="4413FB69" w14:textId="77DC3BFA" w:rsidR="00CB7578" w:rsidRPr="00CB7578" w:rsidDel="002434FE" w:rsidRDefault="00CB7578" w:rsidP="00CB7578">
            <w:pPr>
              <w:rPr>
                <w:del w:id="2872" w:author="Matthew McBee" w:date="2019-12-04T10:37:00Z"/>
                <w:rFonts w:ascii="-webkit-standard" w:hAnsi="-webkit-standard"/>
                <w:sz w:val="20"/>
                <w:szCs w:val="20"/>
              </w:rPr>
            </w:pPr>
          </w:p>
        </w:tc>
        <w:tc>
          <w:tcPr>
            <w:tcW w:w="0" w:type="auto"/>
            <w:vAlign w:val="center"/>
            <w:hideMark/>
          </w:tcPr>
          <w:p w14:paraId="4DA0CCDA" w14:textId="32E241CA" w:rsidR="00CB7578" w:rsidRPr="00CB7578" w:rsidDel="002434FE" w:rsidRDefault="00CB7578" w:rsidP="00CB7578">
            <w:pPr>
              <w:jc w:val="center"/>
              <w:rPr>
                <w:del w:id="2873" w:author="Matthew McBee" w:date="2019-12-04T10:37:00Z"/>
                <w:rFonts w:ascii="-webkit-standard" w:hAnsi="-webkit-standard"/>
                <w:sz w:val="20"/>
                <w:szCs w:val="20"/>
              </w:rPr>
            </w:pPr>
            <w:del w:id="2874" w:author="Matthew McBee" w:date="2019-12-04T10:37:00Z">
              <w:r w:rsidDel="002434FE">
                <w:rPr>
                  <w:rFonts w:ascii="-webkit-standard" w:hAnsi="-webkit-standard"/>
                  <w:sz w:val="20"/>
                  <w:szCs w:val="20"/>
                </w:rPr>
                <w:delText>.</w:delText>
              </w:r>
            </w:del>
          </w:p>
        </w:tc>
        <w:tc>
          <w:tcPr>
            <w:tcW w:w="0" w:type="auto"/>
            <w:vAlign w:val="center"/>
            <w:hideMark/>
          </w:tcPr>
          <w:p w14:paraId="2CDF9BA4" w14:textId="5B71DA18" w:rsidR="00CB7578" w:rsidRPr="00CB7578" w:rsidDel="002434FE" w:rsidRDefault="00CB7578" w:rsidP="00CB7578">
            <w:pPr>
              <w:jc w:val="center"/>
              <w:rPr>
                <w:del w:id="2875" w:author="Matthew McBee" w:date="2019-12-04T10:37:00Z"/>
                <w:rFonts w:ascii="-webkit-standard" w:hAnsi="-webkit-standard"/>
                <w:sz w:val="20"/>
                <w:szCs w:val="20"/>
              </w:rPr>
            </w:pPr>
            <w:del w:id="2876" w:author="Matthew McBee" w:date="2019-12-04T10:37:00Z">
              <w:r w:rsidRPr="00CB7578" w:rsidDel="002434FE">
                <w:rPr>
                  <w:rFonts w:ascii="-webkit-standard" w:hAnsi="-webkit-standard"/>
                  <w:sz w:val="20"/>
                  <w:szCs w:val="20"/>
                </w:rPr>
                <w:delText>69</w:delText>
              </w:r>
            </w:del>
          </w:p>
        </w:tc>
        <w:tc>
          <w:tcPr>
            <w:tcW w:w="0" w:type="auto"/>
            <w:vAlign w:val="center"/>
            <w:hideMark/>
          </w:tcPr>
          <w:p w14:paraId="1962B141" w14:textId="656B84EF" w:rsidR="00CB7578" w:rsidRPr="00CB7578" w:rsidDel="002434FE" w:rsidRDefault="00CB7578" w:rsidP="00CB7578">
            <w:pPr>
              <w:jc w:val="center"/>
              <w:rPr>
                <w:del w:id="2877" w:author="Matthew McBee" w:date="2019-12-04T10:37:00Z"/>
                <w:rFonts w:ascii="-webkit-standard" w:hAnsi="-webkit-standard"/>
                <w:sz w:val="20"/>
                <w:szCs w:val="20"/>
              </w:rPr>
            </w:pPr>
            <w:del w:id="2878" w:author="Matthew McBee" w:date="2019-12-04T10:37:00Z">
              <w:r w:rsidRPr="00CB7578" w:rsidDel="002434FE">
                <w:rPr>
                  <w:rFonts w:ascii="-webkit-standard" w:hAnsi="-webkit-standard"/>
                  <w:sz w:val="20"/>
                  <w:szCs w:val="20"/>
                </w:rPr>
                <w:delText>3.22%</w:delText>
              </w:r>
            </w:del>
          </w:p>
        </w:tc>
      </w:tr>
      <w:tr w:rsidR="00CB7578" w:rsidRPr="00CB7578" w:rsidDel="002434FE" w14:paraId="641187AE" w14:textId="1A8CC32A" w:rsidTr="00CB7578">
        <w:trPr>
          <w:tblCellSpacing w:w="15" w:type="dxa"/>
          <w:del w:id="2879" w:author="Matthew McBee" w:date="2019-12-04T10:37:00Z"/>
        </w:trPr>
        <w:tc>
          <w:tcPr>
            <w:tcW w:w="0" w:type="auto"/>
            <w:vAlign w:val="center"/>
            <w:hideMark/>
          </w:tcPr>
          <w:p w14:paraId="254EDA2E" w14:textId="2187E4A7" w:rsidR="00CB7578" w:rsidRPr="00CB7578" w:rsidDel="002434FE" w:rsidRDefault="00CB7578" w:rsidP="00CB7578">
            <w:pPr>
              <w:rPr>
                <w:del w:id="2880" w:author="Matthew McBee" w:date="2019-12-04T10:37:00Z"/>
                <w:rFonts w:ascii="-webkit-standard" w:hAnsi="-webkit-standard"/>
                <w:sz w:val="20"/>
                <w:szCs w:val="20"/>
              </w:rPr>
            </w:pPr>
            <w:del w:id="2881" w:author="Matthew McBee" w:date="2019-12-04T10:37:00Z">
              <w:r w:rsidRPr="00CB7578" w:rsidDel="002434FE">
                <w:rPr>
                  <w:rFonts w:ascii="-webkit-standard" w:hAnsi="-webkit-standard"/>
                  <w:sz w:val="20"/>
                  <w:szCs w:val="20"/>
                </w:rPr>
                <w:delText>preterm</w:delText>
              </w:r>
            </w:del>
          </w:p>
        </w:tc>
        <w:tc>
          <w:tcPr>
            <w:tcW w:w="0" w:type="auto"/>
            <w:vAlign w:val="center"/>
            <w:hideMark/>
          </w:tcPr>
          <w:p w14:paraId="5D14D37A" w14:textId="58AD41F8" w:rsidR="00CB7578" w:rsidRPr="00CB7578" w:rsidDel="002434FE" w:rsidRDefault="00CB7578" w:rsidP="00CB7578">
            <w:pPr>
              <w:jc w:val="center"/>
              <w:rPr>
                <w:del w:id="2882" w:author="Matthew McBee" w:date="2019-12-04T10:37:00Z"/>
                <w:rFonts w:ascii="-webkit-standard" w:hAnsi="-webkit-standard"/>
                <w:sz w:val="20"/>
                <w:szCs w:val="20"/>
              </w:rPr>
            </w:pPr>
            <w:del w:id="2883" w:author="Matthew McBee" w:date="2019-12-04T10:37:00Z">
              <w:r w:rsidRPr="00CB7578" w:rsidDel="002434FE">
                <w:rPr>
                  <w:rFonts w:ascii="-webkit-standard" w:hAnsi="-webkit-standard"/>
                  <w:sz w:val="20"/>
                  <w:szCs w:val="20"/>
                </w:rPr>
                <w:delText>No</w:delText>
              </w:r>
            </w:del>
          </w:p>
        </w:tc>
        <w:tc>
          <w:tcPr>
            <w:tcW w:w="0" w:type="auto"/>
            <w:vAlign w:val="center"/>
            <w:hideMark/>
          </w:tcPr>
          <w:p w14:paraId="0301D514" w14:textId="71CFB71D" w:rsidR="00CB7578" w:rsidRPr="00CB7578" w:rsidDel="002434FE" w:rsidRDefault="00CB7578" w:rsidP="00CB7578">
            <w:pPr>
              <w:jc w:val="center"/>
              <w:rPr>
                <w:del w:id="2884" w:author="Matthew McBee" w:date="2019-12-04T10:37:00Z"/>
                <w:rFonts w:ascii="-webkit-standard" w:hAnsi="-webkit-standard"/>
                <w:sz w:val="20"/>
                <w:szCs w:val="20"/>
              </w:rPr>
            </w:pPr>
            <w:del w:id="2885" w:author="Matthew McBee" w:date="2019-12-04T10:37:00Z">
              <w:r w:rsidRPr="00CB7578" w:rsidDel="002434FE">
                <w:rPr>
                  <w:rFonts w:ascii="-webkit-standard" w:hAnsi="-webkit-standard"/>
                  <w:sz w:val="20"/>
                  <w:szCs w:val="20"/>
                </w:rPr>
                <w:delText>1773</w:delText>
              </w:r>
            </w:del>
          </w:p>
        </w:tc>
        <w:tc>
          <w:tcPr>
            <w:tcW w:w="0" w:type="auto"/>
            <w:vAlign w:val="center"/>
            <w:hideMark/>
          </w:tcPr>
          <w:p w14:paraId="78580700" w14:textId="400BAA30" w:rsidR="00CB7578" w:rsidRPr="00CB7578" w:rsidDel="002434FE" w:rsidRDefault="00CB7578" w:rsidP="00CB7578">
            <w:pPr>
              <w:jc w:val="center"/>
              <w:rPr>
                <w:del w:id="2886" w:author="Matthew McBee" w:date="2019-12-04T10:37:00Z"/>
                <w:rFonts w:ascii="-webkit-standard" w:hAnsi="-webkit-standard"/>
                <w:sz w:val="20"/>
                <w:szCs w:val="20"/>
              </w:rPr>
            </w:pPr>
            <w:del w:id="2887" w:author="Matthew McBee" w:date="2019-12-04T10:37:00Z">
              <w:r w:rsidRPr="00CB7578" w:rsidDel="002434FE">
                <w:rPr>
                  <w:rFonts w:ascii="-webkit-standard" w:hAnsi="-webkit-standard"/>
                  <w:sz w:val="20"/>
                  <w:szCs w:val="20"/>
                </w:rPr>
                <w:delText>82.66%</w:delText>
              </w:r>
            </w:del>
          </w:p>
        </w:tc>
      </w:tr>
      <w:tr w:rsidR="00CB7578" w:rsidRPr="00CB7578" w:rsidDel="002434FE" w14:paraId="63EBB910" w14:textId="0B7D9773" w:rsidTr="00CB7578">
        <w:trPr>
          <w:tblCellSpacing w:w="15" w:type="dxa"/>
          <w:del w:id="2888" w:author="Matthew McBee" w:date="2019-12-04T10:37:00Z"/>
        </w:trPr>
        <w:tc>
          <w:tcPr>
            <w:tcW w:w="0" w:type="auto"/>
            <w:vAlign w:val="center"/>
            <w:hideMark/>
          </w:tcPr>
          <w:p w14:paraId="0F8F18B9" w14:textId="2527DFED" w:rsidR="00CB7578" w:rsidRPr="00CB7578" w:rsidDel="002434FE" w:rsidRDefault="00CB7578" w:rsidP="00CB7578">
            <w:pPr>
              <w:rPr>
                <w:del w:id="2889" w:author="Matthew McBee" w:date="2019-12-04T10:37:00Z"/>
                <w:rFonts w:ascii="-webkit-standard" w:hAnsi="-webkit-standard"/>
                <w:sz w:val="20"/>
                <w:szCs w:val="20"/>
              </w:rPr>
            </w:pPr>
          </w:p>
        </w:tc>
        <w:tc>
          <w:tcPr>
            <w:tcW w:w="0" w:type="auto"/>
            <w:vAlign w:val="center"/>
            <w:hideMark/>
          </w:tcPr>
          <w:p w14:paraId="7FB42401" w14:textId="23936A9E" w:rsidR="00CB7578" w:rsidRPr="00CB7578" w:rsidDel="002434FE" w:rsidRDefault="00CB7578" w:rsidP="00CB7578">
            <w:pPr>
              <w:jc w:val="center"/>
              <w:rPr>
                <w:del w:id="2890" w:author="Matthew McBee" w:date="2019-12-04T10:37:00Z"/>
                <w:rFonts w:ascii="-webkit-standard" w:hAnsi="-webkit-standard"/>
                <w:sz w:val="20"/>
                <w:szCs w:val="20"/>
              </w:rPr>
            </w:pPr>
            <w:del w:id="2891" w:author="Matthew McBee" w:date="2019-12-04T10:37:00Z">
              <w:r w:rsidRPr="00CB7578" w:rsidDel="002434FE">
                <w:rPr>
                  <w:rFonts w:ascii="-webkit-standard" w:hAnsi="-webkit-standard"/>
                  <w:sz w:val="20"/>
                  <w:szCs w:val="20"/>
                </w:rPr>
                <w:delText>Yes</w:delText>
              </w:r>
            </w:del>
          </w:p>
        </w:tc>
        <w:tc>
          <w:tcPr>
            <w:tcW w:w="0" w:type="auto"/>
            <w:vAlign w:val="center"/>
            <w:hideMark/>
          </w:tcPr>
          <w:p w14:paraId="3CD64069" w14:textId="37CADB5E" w:rsidR="00CB7578" w:rsidRPr="00CB7578" w:rsidDel="002434FE" w:rsidRDefault="00CB7578" w:rsidP="00CB7578">
            <w:pPr>
              <w:jc w:val="center"/>
              <w:rPr>
                <w:del w:id="2892" w:author="Matthew McBee" w:date="2019-12-04T10:37:00Z"/>
                <w:rFonts w:ascii="-webkit-standard" w:hAnsi="-webkit-standard"/>
                <w:sz w:val="20"/>
                <w:szCs w:val="20"/>
              </w:rPr>
            </w:pPr>
            <w:del w:id="2893" w:author="Matthew McBee" w:date="2019-12-04T10:37:00Z">
              <w:r w:rsidRPr="00CB7578" w:rsidDel="002434FE">
                <w:rPr>
                  <w:rFonts w:ascii="-webkit-standard" w:hAnsi="-webkit-standard"/>
                  <w:sz w:val="20"/>
                  <w:szCs w:val="20"/>
                </w:rPr>
                <w:delText>221</w:delText>
              </w:r>
            </w:del>
          </w:p>
        </w:tc>
        <w:tc>
          <w:tcPr>
            <w:tcW w:w="0" w:type="auto"/>
            <w:vAlign w:val="center"/>
            <w:hideMark/>
          </w:tcPr>
          <w:p w14:paraId="0271D457" w14:textId="6811BC9C" w:rsidR="00CB7578" w:rsidRPr="00CB7578" w:rsidDel="002434FE" w:rsidRDefault="00CB7578" w:rsidP="00CB7578">
            <w:pPr>
              <w:jc w:val="center"/>
              <w:rPr>
                <w:del w:id="2894" w:author="Matthew McBee" w:date="2019-12-04T10:37:00Z"/>
                <w:rFonts w:ascii="-webkit-standard" w:hAnsi="-webkit-standard"/>
                <w:sz w:val="20"/>
                <w:szCs w:val="20"/>
              </w:rPr>
            </w:pPr>
            <w:del w:id="2895" w:author="Matthew McBee" w:date="2019-12-04T10:37:00Z">
              <w:r w:rsidRPr="00CB7578" w:rsidDel="002434FE">
                <w:rPr>
                  <w:rFonts w:ascii="-webkit-standard" w:hAnsi="-webkit-standard"/>
                  <w:sz w:val="20"/>
                  <w:szCs w:val="20"/>
                </w:rPr>
                <w:delText>10.30%</w:delText>
              </w:r>
            </w:del>
          </w:p>
        </w:tc>
      </w:tr>
      <w:tr w:rsidR="00CB7578" w:rsidRPr="00CB7578" w:rsidDel="002434FE" w14:paraId="437558B5" w14:textId="7C6F0606" w:rsidTr="00CB7578">
        <w:trPr>
          <w:tblCellSpacing w:w="15" w:type="dxa"/>
          <w:del w:id="2896" w:author="Matthew McBee" w:date="2019-12-04T10:37:00Z"/>
        </w:trPr>
        <w:tc>
          <w:tcPr>
            <w:tcW w:w="0" w:type="auto"/>
            <w:vAlign w:val="center"/>
            <w:hideMark/>
          </w:tcPr>
          <w:p w14:paraId="65278224" w14:textId="6C27C408" w:rsidR="00CB7578" w:rsidRPr="00CB7578" w:rsidDel="002434FE" w:rsidRDefault="00CB7578" w:rsidP="00CB7578">
            <w:pPr>
              <w:rPr>
                <w:del w:id="2897" w:author="Matthew McBee" w:date="2019-12-04T10:37:00Z"/>
                <w:rFonts w:ascii="-webkit-standard" w:hAnsi="-webkit-standard"/>
                <w:sz w:val="20"/>
                <w:szCs w:val="20"/>
              </w:rPr>
            </w:pPr>
          </w:p>
        </w:tc>
        <w:tc>
          <w:tcPr>
            <w:tcW w:w="0" w:type="auto"/>
            <w:vAlign w:val="center"/>
            <w:hideMark/>
          </w:tcPr>
          <w:p w14:paraId="37B87C11" w14:textId="0C0F0210" w:rsidR="00CB7578" w:rsidRPr="00CB7578" w:rsidDel="002434FE" w:rsidRDefault="00CB7578" w:rsidP="00CB7578">
            <w:pPr>
              <w:jc w:val="center"/>
              <w:rPr>
                <w:del w:id="2898" w:author="Matthew McBee" w:date="2019-12-04T10:37:00Z"/>
                <w:rFonts w:ascii="-webkit-standard" w:hAnsi="-webkit-standard"/>
                <w:sz w:val="20"/>
                <w:szCs w:val="20"/>
              </w:rPr>
            </w:pPr>
            <w:del w:id="2899" w:author="Matthew McBee" w:date="2019-12-04T10:37:00Z">
              <w:r w:rsidDel="002434FE">
                <w:rPr>
                  <w:rFonts w:ascii="-webkit-standard" w:hAnsi="-webkit-standard"/>
                  <w:sz w:val="20"/>
                  <w:szCs w:val="20"/>
                </w:rPr>
                <w:delText>.</w:delText>
              </w:r>
            </w:del>
          </w:p>
        </w:tc>
        <w:tc>
          <w:tcPr>
            <w:tcW w:w="0" w:type="auto"/>
            <w:vAlign w:val="center"/>
            <w:hideMark/>
          </w:tcPr>
          <w:p w14:paraId="3B7C5B9D" w14:textId="37F12B07" w:rsidR="00CB7578" w:rsidRPr="00CB7578" w:rsidDel="002434FE" w:rsidRDefault="00CB7578" w:rsidP="00CB7578">
            <w:pPr>
              <w:jc w:val="center"/>
              <w:rPr>
                <w:del w:id="2900" w:author="Matthew McBee" w:date="2019-12-04T10:37:00Z"/>
                <w:rFonts w:ascii="-webkit-standard" w:hAnsi="-webkit-standard"/>
                <w:sz w:val="20"/>
                <w:szCs w:val="20"/>
              </w:rPr>
            </w:pPr>
            <w:del w:id="2901" w:author="Matthew McBee" w:date="2019-12-04T10:37:00Z">
              <w:r w:rsidRPr="00CB7578" w:rsidDel="002434FE">
                <w:rPr>
                  <w:rFonts w:ascii="-webkit-standard" w:hAnsi="-webkit-standard"/>
                  <w:sz w:val="20"/>
                  <w:szCs w:val="20"/>
                </w:rPr>
                <w:delText>151</w:delText>
              </w:r>
            </w:del>
          </w:p>
        </w:tc>
        <w:tc>
          <w:tcPr>
            <w:tcW w:w="0" w:type="auto"/>
            <w:vAlign w:val="center"/>
            <w:hideMark/>
          </w:tcPr>
          <w:p w14:paraId="2CD35BCB" w14:textId="0EB62325" w:rsidR="00CB7578" w:rsidRPr="00CB7578" w:rsidDel="002434FE" w:rsidRDefault="00CB7578" w:rsidP="00CB7578">
            <w:pPr>
              <w:jc w:val="center"/>
              <w:rPr>
                <w:del w:id="2902" w:author="Matthew McBee" w:date="2019-12-04T10:37:00Z"/>
                <w:rFonts w:ascii="-webkit-standard" w:hAnsi="-webkit-standard"/>
                <w:sz w:val="20"/>
                <w:szCs w:val="20"/>
              </w:rPr>
            </w:pPr>
            <w:del w:id="2903" w:author="Matthew McBee" w:date="2019-12-04T10:37:00Z">
              <w:r w:rsidRPr="00CB7578" w:rsidDel="002434FE">
                <w:rPr>
                  <w:rFonts w:ascii="-webkit-standard" w:hAnsi="-webkit-standard"/>
                  <w:sz w:val="20"/>
                  <w:szCs w:val="20"/>
                </w:rPr>
                <w:delText>7.04%</w:delText>
              </w:r>
            </w:del>
          </w:p>
        </w:tc>
      </w:tr>
      <w:tr w:rsidR="00CB7578" w:rsidRPr="00CB7578" w:rsidDel="002434FE" w14:paraId="1D05CBBB" w14:textId="15F22EEE" w:rsidTr="00CB7578">
        <w:trPr>
          <w:tblCellSpacing w:w="15" w:type="dxa"/>
          <w:del w:id="2904" w:author="Matthew McBee" w:date="2019-12-04T10:37:00Z"/>
        </w:trPr>
        <w:tc>
          <w:tcPr>
            <w:tcW w:w="0" w:type="auto"/>
            <w:vAlign w:val="center"/>
            <w:hideMark/>
          </w:tcPr>
          <w:p w14:paraId="07D8E90E" w14:textId="22FA0FF5" w:rsidR="00CB7578" w:rsidRPr="00CB7578" w:rsidDel="002434FE" w:rsidRDefault="00CB7578" w:rsidP="00CB7578">
            <w:pPr>
              <w:rPr>
                <w:del w:id="2905" w:author="Matthew McBee" w:date="2019-12-04T10:37:00Z"/>
                <w:rFonts w:ascii="-webkit-standard" w:hAnsi="-webkit-standard"/>
                <w:sz w:val="20"/>
                <w:szCs w:val="20"/>
              </w:rPr>
            </w:pPr>
            <w:del w:id="2906" w:author="Matthew McBee" w:date="2019-12-04T10:37:00Z">
              <w:r w:rsidRPr="00CB7578" w:rsidDel="002434FE">
                <w:rPr>
                  <w:rFonts w:ascii="-webkit-standard" w:hAnsi="-webkit-standard"/>
                  <w:sz w:val="20"/>
                  <w:szCs w:val="20"/>
                </w:rPr>
                <w:delText>race</w:delText>
              </w:r>
            </w:del>
          </w:p>
        </w:tc>
        <w:tc>
          <w:tcPr>
            <w:tcW w:w="0" w:type="auto"/>
            <w:vAlign w:val="center"/>
            <w:hideMark/>
          </w:tcPr>
          <w:p w14:paraId="277174A3" w14:textId="1617EAC8" w:rsidR="00CB7578" w:rsidRPr="00CB7578" w:rsidDel="002434FE" w:rsidRDefault="00CB7578" w:rsidP="00CB7578">
            <w:pPr>
              <w:jc w:val="center"/>
              <w:rPr>
                <w:del w:id="2907" w:author="Matthew McBee" w:date="2019-12-04T10:37:00Z"/>
                <w:rFonts w:ascii="-webkit-standard" w:hAnsi="-webkit-standard"/>
                <w:sz w:val="20"/>
                <w:szCs w:val="20"/>
              </w:rPr>
            </w:pPr>
            <w:del w:id="2908" w:author="Matthew McBee" w:date="2019-12-04T10:37:00Z">
              <w:r w:rsidRPr="00CB7578" w:rsidDel="002434FE">
                <w:rPr>
                  <w:rFonts w:ascii="-webkit-standard" w:hAnsi="-webkit-standard"/>
                  <w:sz w:val="20"/>
                  <w:szCs w:val="20"/>
                </w:rPr>
                <w:delText>Black</w:delText>
              </w:r>
            </w:del>
          </w:p>
        </w:tc>
        <w:tc>
          <w:tcPr>
            <w:tcW w:w="0" w:type="auto"/>
            <w:vAlign w:val="center"/>
            <w:hideMark/>
          </w:tcPr>
          <w:p w14:paraId="46944DAF" w14:textId="66A014A4" w:rsidR="00CB7578" w:rsidRPr="00CB7578" w:rsidDel="002434FE" w:rsidRDefault="00CB7578" w:rsidP="00CB7578">
            <w:pPr>
              <w:jc w:val="center"/>
              <w:rPr>
                <w:del w:id="2909" w:author="Matthew McBee" w:date="2019-12-04T10:37:00Z"/>
                <w:rFonts w:ascii="-webkit-standard" w:hAnsi="-webkit-standard"/>
                <w:sz w:val="20"/>
                <w:szCs w:val="20"/>
              </w:rPr>
            </w:pPr>
            <w:del w:id="2910" w:author="Matthew McBee" w:date="2019-12-04T10:37:00Z">
              <w:r w:rsidRPr="00CB7578" w:rsidDel="002434FE">
                <w:rPr>
                  <w:rFonts w:ascii="-webkit-standard" w:hAnsi="-webkit-standard"/>
                  <w:sz w:val="20"/>
                  <w:szCs w:val="20"/>
                </w:rPr>
                <w:delText>578</w:delText>
              </w:r>
            </w:del>
          </w:p>
        </w:tc>
        <w:tc>
          <w:tcPr>
            <w:tcW w:w="0" w:type="auto"/>
            <w:vAlign w:val="center"/>
            <w:hideMark/>
          </w:tcPr>
          <w:p w14:paraId="4274FC74" w14:textId="376AC41C" w:rsidR="00CB7578" w:rsidRPr="00CB7578" w:rsidDel="002434FE" w:rsidRDefault="00CB7578" w:rsidP="00CB7578">
            <w:pPr>
              <w:jc w:val="center"/>
              <w:rPr>
                <w:del w:id="2911" w:author="Matthew McBee" w:date="2019-12-04T10:37:00Z"/>
                <w:rFonts w:ascii="-webkit-standard" w:hAnsi="-webkit-standard"/>
                <w:sz w:val="20"/>
                <w:szCs w:val="20"/>
              </w:rPr>
            </w:pPr>
            <w:del w:id="2912" w:author="Matthew McBee" w:date="2019-12-04T10:37:00Z">
              <w:r w:rsidRPr="00CB7578" w:rsidDel="002434FE">
                <w:rPr>
                  <w:rFonts w:ascii="-webkit-standard" w:hAnsi="-webkit-standard"/>
                  <w:sz w:val="20"/>
                  <w:szCs w:val="20"/>
                </w:rPr>
                <w:delText>26.95%</w:delText>
              </w:r>
            </w:del>
          </w:p>
        </w:tc>
      </w:tr>
      <w:tr w:rsidR="00CB7578" w:rsidRPr="00CB7578" w:rsidDel="002434FE" w14:paraId="49979A05" w14:textId="1002349D" w:rsidTr="00CB7578">
        <w:trPr>
          <w:tblCellSpacing w:w="15" w:type="dxa"/>
          <w:del w:id="2913" w:author="Matthew McBee" w:date="2019-12-04T10:37:00Z"/>
        </w:trPr>
        <w:tc>
          <w:tcPr>
            <w:tcW w:w="0" w:type="auto"/>
            <w:vAlign w:val="center"/>
            <w:hideMark/>
          </w:tcPr>
          <w:p w14:paraId="02657365" w14:textId="06FF2240" w:rsidR="00CB7578" w:rsidRPr="00CB7578" w:rsidDel="002434FE" w:rsidRDefault="00CB7578" w:rsidP="00CB7578">
            <w:pPr>
              <w:rPr>
                <w:del w:id="2914" w:author="Matthew McBee" w:date="2019-12-04T10:37:00Z"/>
                <w:rFonts w:ascii="-webkit-standard" w:hAnsi="-webkit-standard"/>
                <w:sz w:val="20"/>
                <w:szCs w:val="20"/>
              </w:rPr>
            </w:pPr>
          </w:p>
        </w:tc>
        <w:tc>
          <w:tcPr>
            <w:tcW w:w="0" w:type="auto"/>
            <w:vAlign w:val="center"/>
            <w:hideMark/>
          </w:tcPr>
          <w:p w14:paraId="09088E7C" w14:textId="7C6C656D" w:rsidR="00CB7578" w:rsidRPr="00CB7578" w:rsidDel="002434FE" w:rsidRDefault="00CB7578" w:rsidP="00CB7578">
            <w:pPr>
              <w:jc w:val="center"/>
              <w:rPr>
                <w:del w:id="2915" w:author="Matthew McBee" w:date="2019-12-04T10:37:00Z"/>
                <w:rFonts w:ascii="-webkit-standard" w:hAnsi="-webkit-standard"/>
                <w:sz w:val="20"/>
                <w:szCs w:val="20"/>
              </w:rPr>
            </w:pPr>
            <w:del w:id="2916" w:author="Matthew McBee" w:date="2019-12-04T10:37:00Z">
              <w:r w:rsidRPr="00CB7578" w:rsidDel="002434FE">
                <w:rPr>
                  <w:rFonts w:ascii="-webkit-standard" w:hAnsi="-webkit-standard"/>
                  <w:sz w:val="20"/>
                  <w:szCs w:val="20"/>
                </w:rPr>
                <w:delText>Hispanic</w:delText>
              </w:r>
            </w:del>
          </w:p>
        </w:tc>
        <w:tc>
          <w:tcPr>
            <w:tcW w:w="0" w:type="auto"/>
            <w:vAlign w:val="center"/>
            <w:hideMark/>
          </w:tcPr>
          <w:p w14:paraId="284EE5A5" w14:textId="5F99D530" w:rsidR="00CB7578" w:rsidRPr="00CB7578" w:rsidDel="002434FE" w:rsidRDefault="00CB7578" w:rsidP="00CB7578">
            <w:pPr>
              <w:jc w:val="center"/>
              <w:rPr>
                <w:del w:id="2917" w:author="Matthew McBee" w:date="2019-12-04T10:37:00Z"/>
                <w:rFonts w:ascii="-webkit-standard" w:hAnsi="-webkit-standard"/>
                <w:sz w:val="20"/>
                <w:szCs w:val="20"/>
              </w:rPr>
            </w:pPr>
            <w:del w:id="2918" w:author="Matthew McBee" w:date="2019-12-04T10:37:00Z">
              <w:r w:rsidRPr="00CB7578" w:rsidDel="002434FE">
                <w:rPr>
                  <w:rFonts w:ascii="-webkit-standard" w:hAnsi="-webkit-standard"/>
                  <w:sz w:val="20"/>
                  <w:szCs w:val="20"/>
                </w:rPr>
                <w:delText>406</w:delText>
              </w:r>
            </w:del>
          </w:p>
        </w:tc>
        <w:tc>
          <w:tcPr>
            <w:tcW w:w="0" w:type="auto"/>
            <w:vAlign w:val="center"/>
            <w:hideMark/>
          </w:tcPr>
          <w:p w14:paraId="75CCB70E" w14:textId="7960C212" w:rsidR="00CB7578" w:rsidRPr="00CB7578" w:rsidDel="002434FE" w:rsidRDefault="00CB7578" w:rsidP="00CB7578">
            <w:pPr>
              <w:jc w:val="center"/>
              <w:rPr>
                <w:del w:id="2919" w:author="Matthew McBee" w:date="2019-12-04T10:37:00Z"/>
                <w:rFonts w:ascii="-webkit-standard" w:hAnsi="-webkit-standard"/>
                <w:sz w:val="20"/>
                <w:szCs w:val="20"/>
              </w:rPr>
            </w:pPr>
            <w:del w:id="2920" w:author="Matthew McBee" w:date="2019-12-04T10:37:00Z">
              <w:r w:rsidRPr="00CB7578" w:rsidDel="002434FE">
                <w:rPr>
                  <w:rFonts w:ascii="-webkit-standard" w:hAnsi="-webkit-standard"/>
                  <w:sz w:val="20"/>
                  <w:szCs w:val="20"/>
                </w:rPr>
                <w:delText>18.93%</w:delText>
              </w:r>
            </w:del>
          </w:p>
        </w:tc>
      </w:tr>
      <w:tr w:rsidR="00CB7578" w:rsidRPr="00CB7578" w:rsidDel="002434FE" w14:paraId="09C1FF8B" w14:textId="635178B0" w:rsidTr="00CB7578">
        <w:trPr>
          <w:tblCellSpacing w:w="15" w:type="dxa"/>
          <w:del w:id="2921" w:author="Matthew McBee" w:date="2019-12-04T10:37:00Z"/>
        </w:trPr>
        <w:tc>
          <w:tcPr>
            <w:tcW w:w="0" w:type="auto"/>
            <w:vAlign w:val="center"/>
            <w:hideMark/>
          </w:tcPr>
          <w:p w14:paraId="57FC92B3" w14:textId="3FA9191E" w:rsidR="00CB7578" w:rsidRPr="00CB7578" w:rsidDel="002434FE" w:rsidRDefault="00CB7578" w:rsidP="00CB7578">
            <w:pPr>
              <w:rPr>
                <w:del w:id="2922" w:author="Matthew McBee" w:date="2019-12-04T10:37:00Z"/>
                <w:rFonts w:ascii="-webkit-standard" w:hAnsi="-webkit-standard"/>
                <w:sz w:val="20"/>
                <w:szCs w:val="20"/>
              </w:rPr>
            </w:pPr>
          </w:p>
        </w:tc>
        <w:tc>
          <w:tcPr>
            <w:tcW w:w="0" w:type="auto"/>
            <w:vAlign w:val="center"/>
            <w:hideMark/>
          </w:tcPr>
          <w:p w14:paraId="0F94B18D" w14:textId="7C137099" w:rsidR="00CB7578" w:rsidRPr="00CB7578" w:rsidDel="002434FE" w:rsidRDefault="00CB7578" w:rsidP="00CB7578">
            <w:pPr>
              <w:jc w:val="center"/>
              <w:rPr>
                <w:del w:id="2923" w:author="Matthew McBee" w:date="2019-12-04T10:37:00Z"/>
                <w:rFonts w:ascii="-webkit-standard" w:hAnsi="-webkit-standard"/>
                <w:sz w:val="20"/>
                <w:szCs w:val="20"/>
              </w:rPr>
            </w:pPr>
            <w:del w:id="2924" w:author="Matthew McBee" w:date="2019-12-04T10:37:00Z">
              <w:r w:rsidRPr="00CB7578" w:rsidDel="002434FE">
                <w:rPr>
                  <w:rFonts w:ascii="-webkit-standard" w:hAnsi="-webkit-standard"/>
                  <w:sz w:val="20"/>
                  <w:szCs w:val="20"/>
                </w:rPr>
                <w:delText>White</w:delText>
              </w:r>
            </w:del>
          </w:p>
        </w:tc>
        <w:tc>
          <w:tcPr>
            <w:tcW w:w="0" w:type="auto"/>
            <w:vAlign w:val="center"/>
            <w:hideMark/>
          </w:tcPr>
          <w:p w14:paraId="566C1D80" w14:textId="21505A15" w:rsidR="00CB7578" w:rsidRPr="00CB7578" w:rsidDel="002434FE" w:rsidRDefault="00CB7578" w:rsidP="00CB7578">
            <w:pPr>
              <w:jc w:val="center"/>
              <w:rPr>
                <w:del w:id="2925" w:author="Matthew McBee" w:date="2019-12-04T10:37:00Z"/>
                <w:rFonts w:ascii="-webkit-standard" w:hAnsi="-webkit-standard"/>
                <w:sz w:val="20"/>
                <w:szCs w:val="20"/>
              </w:rPr>
            </w:pPr>
            <w:del w:id="2926" w:author="Matthew McBee" w:date="2019-12-04T10:37:00Z">
              <w:r w:rsidRPr="00CB7578" w:rsidDel="002434FE">
                <w:rPr>
                  <w:rFonts w:ascii="-webkit-standard" w:hAnsi="-webkit-standard"/>
                  <w:sz w:val="20"/>
                  <w:szCs w:val="20"/>
                </w:rPr>
                <w:delText>1161</w:delText>
              </w:r>
            </w:del>
          </w:p>
        </w:tc>
        <w:tc>
          <w:tcPr>
            <w:tcW w:w="0" w:type="auto"/>
            <w:vAlign w:val="center"/>
            <w:hideMark/>
          </w:tcPr>
          <w:p w14:paraId="0CB4A8F2" w14:textId="6C5A67EA" w:rsidR="00CB7578" w:rsidRPr="00CB7578" w:rsidDel="002434FE" w:rsidRDefault="00CB7578" w:rsidP="00CB7578">
            <w:pPr>
              <w:jc w:val="center"/>
              <w:rPr>
                <w:del w:id="2927" w:author="Matthew McBee" w:date="2019-12-04T10:37:00Z"/>
                <w:rFonts w:ascii="-webkit-standard" w:hAnsi="-webkit-standard"/>
                <w:sz w:val="20"/>
                <w:szCs w:val="20"/>
              </w:rPr>
            </w:pPr>
            <w:del w:id="2928" w:author="Matthew McBee" w:date="2019-12-04T10:37:00Z">
              <w:r w:rsidRPr="00CB7578" w:rsidDel="002434FE">
                <w:rPr>
                  <w:rFonts w:ascii="-webkit-standard" w:hAnsi="-webkit-standard"/>
                  <w:sz w:val="20"/>
                  <w:szCs w:val="20"/>
                </w:rPr>
                <w:delText>54.13%</w:delText>
              </w:r>
            </w:del>
          </w:p>
        </w:tc>
      </w:tr>
      <w:tr w:rsidR="00CB7578" w:rsidRPr="00CB7578" w:rsidDel="002434FE" w14:paraId="568DC449" w14:textId="34CF0D5E" w:rsidTr="00CB7578">
        <w:trPr>
          <w:tblCellSpacing w:w="15" w:type="dxa"/>
          <w:del w:id="2929" w:author="Matthew McBee" w:date="2019-12-04T10:37:00Z"/>
        </w:trPr>
        <w:tc>
          <w:tcPr>
            <w:tcW w:w="0" w:type="auto"/>
            <w:vAlign w:val="center"/>
            <w:hideMark/>
          </w:tcPr>
          <w:p w14:paraId="727530BD" w14:textId="74DF8068" w:rsidR="00CB7578" w:rsidRPr="00CB7578" w:rsidDel="002434FE" w:rsidRDefault="00CB7578" w:rsidP="00CB7578">
            <w:pPr>
              <w:rPr>
                <w:del w:id="2930" w:author="Matthew McBee" w:date="2019-12-04T10:37:00Z"/>
                <w:rFonts w:ascii="-webkit-standard" w:hAnsi="-webkit-standard"/>
                <w:sz w:val="20"/>
                <w:szCs w:val="20"/>
              </w:rPr>
            </w:pPr>
            <w:del w:id="2931" w:author="Matthew McBee" w:date="2019-12-04T10:37:00Z">
              <w:r w:rsidRPr="00CB7578" w:rsidDel="002434FE">
                <w:rPr>
                  <w:rFonts w:ascii="-webkit-standard" w:hAnsi="-webkit-standard"/>
                  <w:sz w:val="20"/>
                  <w:szCs w:val="20"/>
                </w:rPr>
                <w:delText>smoking</w:delText>
              </w:r>
            </w:del>
          </w:p>
        </w:tc>
        <w:tc>
          <w:tcPr>
            <w:tcW w:w="0" w:type="auto"/>
            <w:vAlign w:val="center"/>
            <w:hideMark/>
          </w:tcPr>
          <w:p w14:paraId="14DBBA2C" w14:textId="790CE683" w:rsidR="00CB7578" w:rsidRPr="00CB7578" w:rsidDel="002434FE" w:rsidRDefault="00CB7578" w:rsidP="00CB7578">
            <w:pPr>
              <w:jc w:val="center"/>
              <w:rPr>
                <w:del w:id="2932" w:author="Matthew McBee" w:date="2019-12-04T10:37:00Z"/>
                <w:rFonts w:ascii="-webkit-standard" w:hAnsi="-webkit-standard"/>
                <w:sz w:val="20"/>
                <w:szCs w:val="20"/>
              </w:rPr>
            </w:pPr>
            <w:del w:id="2933" w:author="Matthew McBee" w:date="2019-12-04T10:37:00Z">
              <w:r w:rsidRPr="00CB7578" w:rsidDel="002434FE">
                <w:rPr>
                  <w:rFonts w:ascii="-webkit-standard" w:hAnsi="-webkit-standard"/>
                  <w:sz w:val="20"/>
                  <w:szCs w:val="20"/>
                </w:rPr>
                <w:delText>No</w:delText>
              </w:r>
            </w:del>
          </w:p>
        </w:tc>
        <w:tc>
          <w:tcPr>
            <w:tcW w:w="0" w:type="auto"/>
            <w:vAlign w:val="center"/>
            <w:hideMark/>
          </w:tcPr>
          <w:p w14:paraId="4C81F909" w14:textId="79392C26" w:rsidR="00CB7578" w:rsidRPr="00CB7578" w:rsidDel="002434FE" w:rsidRDefault="00CB7578" w:rsidP="00CB7578">
            <w:pPr>
              <w:jc w:val="center"/>
              <w:rPr>
                <w:del w:id="2934" w:author="Matthew McBee" w:date="2019-12-04T10:37:00Z"/>
                <w:rFonts w:ascii="-webkit-standard" w:hAnsi="-webkit-standard"/>
                <w:sz w:val="20"/>
                <w:szCs w:val="20"/>
              </w:rPr>
            </w:pPr>
            <w:del w:id="2935" w:author="Matthew McBee" w:date="2019-12-04T10:37:00Z">
              <w:r w:rsidRPr="00CB7578" w:rsidDel="002434FE">
                <w:rPr>
                  <w:rFonts w:ascii="-webkit-standard" w:hAnsi="-webkit-standard"/>
                  <w:sz w:val="20"/>
                  <w:szCs w:val="20"/>
                </w:rPr>
                <w:delText>1472</w:delText>
              </w:r>
            </w:del>
          </w:p>
        </w:tc>
        <w:tc>
          <w:tcPr>
            <w:tcW w:w="0" w:type="auto"/>
            <w:vAlign w:val="center"/>
            <w:hideMark/>
          </w:tcPr>
          <w:p w14:paraId="313B99F3" w14:textId="6B72F933" w:rsidR="00CB7578" w:rsidRPr="00CB7578" w:rsidDel="002434FE" w:rsidRDefault="00CB7578" w:rsidP="00CB7578">
            <w:pPr>
              <w:jc w:val="center"/>
              <w:rPr>
                <w:del w:id="2936" w:author="Matthew McBee" w:date="2019-12-04T10:37:00Z"/>
                <w:rFonts w:ascii="-webkit-standard" w:hAnsi="-webkit-standard"/>
                <w:sz w:val="20"/>
                <w:szCs w:val="20"/>
              </w:rPr>
            </w:pPr>
            <w:del w:id="2937" w:author="Matthew McBee" w:date="2019-12-04T10:37:00Z">
              <w:r w:rsidRPr="00CB7578" w:rsidDel="002434FE">
                <w:rPr>
                  <w:rFonts w:ascii="-webkit-standard" w:hAnsi="-webkit-standard"/>
                  <w:sz w:val="20"/>
                  <w:szCs w:val="20"/>
                </w:rPr>
                <w:delText>68.62%</w:delText>
              </w:r>
            </w:del>
          </w:p>
        </w:tc>
      </w:tr>
      <w:tr w:rsidR="00CB7578" w:rsidRPr="00CB7578" w:rsidDel="002434FE" w14:paraId="3B7755CA" w14:textId="61E2CF9A" w:rsidTr="00CB7578">
        <w:trPr>
          <w:tblCellSpacing w:w="15" w:type="dxa"/>
          <w:del w:id="2938" w:author="Matthew McBee" w:date="2019-12-04T10:37:00Z"/>
        </w:trPr>
        <w:tc>
          <w:tcPr>
            <w:tcW w:w="0" w:type="auto"/>
            <w:vAlign w:val="center"/>
            <w:hideMark/>
          </w:tcPr>
          <w:p w14:paraId="17B00987" w14:textId="0640A219" w:rsidR="00CB7578" w:rsidRPr="00CB7578" w:rsidDel="002434FE" w:rsidRDefault="00CB7578" w:rsidP="00CB7578">
            <w:pPr>
              <w:rPr>
                <w:del w:id="2939" w:author="Matthew McBee" w:date="2019-12-04T10:37:00Z"/>
                <w:rFonts w:ascii="-webkit-standard" w:hAnsi="-webkit-standard"/>
                <w:sz w:val="20"/>
                <w:szCs w:val="20"/>
              </w:rPr>
            </w:pPr>
          </w:p>
        </w:tc>
        <w:tc>
          <w:tcPr>
            <w:tcW w:w="0" w:type="auto"/>
            <w:vAlign w:val="center"/>
            <w:hideMark/>
          </w:tcPr>
          <w:p w14:paraId="576A2DD3" w14:textId="5FD0F693" w:rsidR="00CB7578" w:rsidRPr="00CB7578" w:rsidDel="002434FE" w:rsidRDefault="00CB7578" w:rsidP="00CB7578">
            <w:pPr>
              <w:jc w:val="center"/>
              <w:rPr>
                <w:del w:id="2940" w:author="Matthew McBee" w:date="2019-12-04T10:37:00Z"/>
                <w:rFonts w:ascii="-webkit-standard" w:hAnsi="-webkit-standard"/>
                <w:sz w:val="20"/>
                <w:szCs w:val="20"/>
              </w:rPr>
            </w:pPr>
            <w:del w:id="2941" w:author="Matthew McBee" w:date="2019-12-04T10:37:00Z">
              <w:r w:rsidRPr="00CB7578" w:rsidDel="002434FE">
                <w:rPr>
                  <w:rFonts w:ascii="-webkit-standard" w:hAnsi="-webkit-standard"/>
                  <w:sz w:val="20"/>
                  <w:szCs w:val="20"/>
                </w:rPr>
                <w:delText>Yes</w:delText>
              </w:r>
            </w:del>
          </w:p>
        </w:tc>
        <w:tc>
          <w:tcPr>
            <w:tcW w:w="0" w:type="auto"/>
            <w:vAlign w:val="center"/>
            <w:hideMark/>
          </w:tcPr>
          <w:p w14:paraId="1F6CD0D2" w14:textId="33718A2C" w:rsidR="00CB7578" w:rsidRPr="00CB7578" w:rsidDel="002434FE" w:rsidRDefault="00CB7578" w:rsidP="00CB7578">
            <w:pPr>
              <w:jc w:val="center"/>
              <w:rPr>
                <w:del w:id="2942" w:author="Matthew McBee" w:date="2019-12-04T10:37:00Z"/>
                <w:rFonts w:ascii="-webkit-standard" w:hAnsi="-webkit-standard"/>
                <w:sz w:val="20"/>
                <w:szCs w:val="20"/>
              </w:rPr>
            </w:pPr>
            <w:del w:id="2943" w:author="Matthew McBee" w:date="2019-12-04T10:37:00Z">
              <w:r w:rsidRPr="00CB7578" w:rsidDel="002434FE">
                <w:rPr>
                  <w:rFonts w:ascii="-webkit-standard" w:hAnsi="-webkit-standard"/>
                  <w:sz w:val="20"/>
                  <w:szCs w:val="20"/>
                </w:rPr>
                <w:delText>538</w:delText>
              </w:r>
            </w:del>
          </w:p>
        </w:tc>
        <w:tc>
          <w:tcPr>
            <w:tcW w:w="0" w:type="auto"/>
            <w:vAlign w:val="center"/>
            <w:hideMark/>
          </w:tcPr>
          <w:p w14:paraId="2C93C19C" w14:textId="00B95AF3" w:rsidR="00CB7578" w:rsidRPr="00CB7578" w:rsidDel="002434FE" w:rsidRDefault="00CB7578" w:rsidP="00CB7578">
            <w:pPr>
              <w:jc w:val="center"/>
              <w:rPr>
                <w:del w:id="2944" w:author="Matthew McBee" w:date="2019-12-04T10:37:00Z"/>
                <w:rFonts w:ascii="-webkit-standard" w:hAnsi="-webkit-standard"/>
                <w:sz w:val="20"/>
                <w:szCs w:val="20"/>
              </w:rPr>
            </w:pPr>
            <w:del w:id="2945" w:author="Matthew McBee" w:date="2019-12-04T10:37:00Z">
              <w:r w:rsidRPr="00CB7578" w:rsidDel="002434FE">
                <w:rPr>
                  <w:rFonts w:ascii="-webkit-standard" w:hAnsi="-webkit-standard"/>
                  <w:sz w:val="20"/>
                  <w:szCs w:val="20"/>
                </w:rPr>
                <w:delText>25.08%</w:delText>
              </w:r>
            </w:del>
          </w:p>
        </w:tc>
      </w:tr>
      <w:tr w:rsidR="00CB7578" w:rsidRPr="00CB7578" w:rsidDel="002434FE" w14:paraId="2882FE38" w14:textId="54C050D7" w:rsidTr="00CB7578">
        <w:trPr>
          <w:tblCellSpacing w:w="15" w:type="dxa"/>
          <w:del w:id="2946" w:author="Matthew McBee" w:date="2019-12-04T10:37:00Z"/>
        </w:trPr>
        <w:tc>
          <w:tcPr>
            <w:tcW w:w="0" w:type="auto"/>
            <w:vAlign w:val="center"/>
            <w:hideMark/>
          </w:tcPr>
          <w:p w14:paraId="6C22F13C" w14:textId="5543310B" w:rsidR="00CB7578" w:rsidRPr="00CB7578" w:rsidDel="002434FE" w:rsidRDefault="00CB7578" w:rsidP="00CB7578">
            <w:pPr>
              <w:rPr>
                <w:del w:id="2947" w:author="Matthew McBee" w:date="2019-12-04T10:37:00Z"/>
                <w:rFonts w:ascii="-webkit-standard" w:hAnsi="-webkit-standard"/>
                <w:sz w:val="20"/>
                <w:szCs w:val="20"/>
              </w:rPr>
            </w:pPr>
          </w:p>
        </w:tc>
        <w:tc>
          <w:tcPr>
            <w:tcW w:w="0" w:type="auto"/>
            <w:vAlign w:val="center"/>
            <w:hideMark/>
          </w:tcPr>
          <w:p w14:paraId="138D763F" w14:textId="351C3E2E" w:rsidR="00CB7578" w:rsidRPr="00CB7578" w:rsidDel="002434FE" w:rsidRDefault="00CB7578" w:rsidP="00CB7578">
            <w:pPr>
              <w:jc w:val="center"/>
              <w:rPr>
                <w:del w:id="2948" w:author="Matthew McBee" w:date="2019-12-04T10:37:00Z"/>
                <w:rFonts w:ascii="-webkit-standard" w:hAnsi="-webkit-standard"/>
                <w:sz w:val="20"/>
                <w:szCs w:val="20"/>
              </w:rPr>
            </w:pPr>
            <w:del w:id="2949" w:author="Matthew McBee" w:date="2019-12-04T10:37:00Z">
              <w:r w:rsidDel="002434FE">
                <w:rPr>
                  <w:rFonts w:ascii="-webkit-standard" w:hAnsi="-webkit-standard"/>
                  <w:sz w:val="20"/>
                  <w:szCs w:val="20"/>
                </w:rPr>
                <w:delText>.</w:delText>
              </w:r>
            </w:del>
          </w:p>
        </w:tc>
        <w:tc>
          <w:tcPr>
            <w:tcW w:w="0" w:type="auto"/>
            <w:vAlign w:val="center"/>
            <w:hideMark/>
          </w:tcPr>
          <w:p w14:paraId="34FE14A5" w14:textId="2AE56FE4" w:rsidR="00CB7578" w:rsidRPr="00CB7578" w:rsidDel="002434FE" w:rsidRDefault="00CB7578" w:rsidP="00CB7578">
            <w:pPr>
              <w:jc w:val="center"/>
              <w:rPr>
                <w:del w:id="2950" w:author="Matthew McBee" w:date="2019-12-04T10:37:00Z"/>
                <w:rFonts w:ascii="-webkit-standard" w:hAnsi="-webkit-standard"/>
                <w:sz w:val="20"/>
                <w:szCs w:val="20"/>
              </w:rPr>
            </w:pPr>
            <w:del w:id="2951" w:author="Matthew McBee" w:date="2019-12-04T10:37:00Z">
              <w:r w:rsidRPr="00CB7578" w:rsidDel="002434FE">
                <w:rPr>
                  <w:rFonts w:ascii="-webkit-standard" w:hAnsi="-webkit-standard"/>
                  <w:sz w:val="20"/>
                  <w:szCs w:val="20"/>
                </w:rPr>
                <w:delText>135</w:delText>
              </w:r>
            </w:del>
          </w:p>
        </w:tc>
        <w:tc>
          <w:tcPr>
            <w:tcW w:w="0" w:type="auto"/>
            <w:vAlign w:val="center"/>
            <w:hideMark/>
          </w:tcPr>
          <w:p w14:paraId="126ADBE8" w14:textId="58266A13" w:rsidR="00CB7578" w:rsidRPr="00CB7578" w:rsidDel="002434FE" w:rsidRDefault="00CB7578" w:rsidP="00CB7578">
            <w:pPr>
              <w:jc w:val="center"/>
              <w:rPr>
                <w:del w:id="2952" w:author="Matthew McBee" w:date="2019-12-04T10:37:00Z"/>
                <w:rFonts w:ascii="-webkit-standard" w:hAnsi="-webkit-standard"/>
                <w:sz w:val="20"/>
                <w:szCs w:val="20"/>
              </w:rPr>
            </w:pPr>
            <w:del w:id="2953" w:author="Matthew McBee" w:date="2019-12-04T10:37:00Z">
              <w:r w:rsidRPr="00CB7578" w:rsidDel="002434FE">
                <w:rPr>
                  <w:rFonts w:ascii="-webkit-standard" w:hAnsi="-webkit-standard"/>
                  <w:sz w:val="20"/>
                  <w:szCs w:val="20"/>
                </w:rPr>
                <w:delText>6.29%</w:delText>
              </w:r>
            </w:del>
          </w:p>
        </w:tc>
      </w:tr>
      <w:tr w:rsidR="00CB7578" w:rsidRPr="00CB7578" w:rsidDel="002434FE" w14:paraId="33F1E346" w14:textId="56EB6BBA" w:rsidTr="00CB7578">
        <w:trPr>
          <w:tblCellSpacing w:w="15" w:type="dxa"/>
          <w:del w:id="2954" w:author="Matthew McBee" w:date="2019-12-04T10:37:00Z"/>
        </w:trPr>
        <w:tc>
          <w:tcPr>
            <w:tcW w:w="0" w:type="auto"/>
            <w:vAlign w:val="center"/>
            <w:hideMark/>
          </w:tcPr>
          <w:p w14:paraId="445F60E4" w14:textId="6095590D" w:rsidR="00CB7578" w:rsidRPr="00CB7578" w:rsidDel="002434FE" w:rsidRDefault="00CB7578" w:rsidP="00CB7578">
            <w:pPr>
              <w:rPr>
                <w:del w:id="2955" w:author="Matthew McBee" w:date="2019-12-04T10:37:00Z"/>
                <w:rFonts w:ascii="-webkit-standard" w:hAnsi="-webkit-standard"/>
                <w:sz w:val="20"/>
                <w:szCs w:val="20"/>
              </w:rPr>
            </w:pPr>
            <w:del w:id="2956" w:author="Matthew McBee" w:date="2019-12-04T10:37:00Z">
              <w:r w:rsidRPr="00CB7578" w:rsidDel="002434FE">
                <w:rPr>
                  <w:rFonts w:ascii="-webkit-standard" w:hAnsi="-webkit-standard"/>
                  <w:sz w:val="20"/>
                  <w:szCs w:val="20"/>
                </w:rPr>
                <w:delText>SMSA</w:delText>
              </w:r>
            </w:del>
          </w:p>
        </w:tc>
        <w:tc>
          <w:tcPr>
            <w:tcW w:w="0" w:type="auto"/>
            <w:vAlign w:val="center"/>
            <w:hideMark/>
          </w:tcPr>
          <w:p w14:paraId="1A14EDA9" w14:textId="22D34B31" w:rsidR="00CB7578" w:rsidRPr="00CB7578" w:rsidDel="002434FE" w:rsidRDefault="00CB7578" w:rsidP="00CB7578">
            <w:pPr>
              <w:jc w:val="center"/>
              <w:rPr>
                <w:del w:id="2957" w:author="Matthew McBee" w:date="2019-12-04T10:37:00Z"/>
                <w:rFonts w:ascii="-webkit-standard" w:hAnsi="-webkit-standard"/>
                <w:sz w:val="20"/>
                <w:szCs w:val="20"/>
              </w:rPr>
            </w:pPr>
            <w:del w:id="2958" w:author="Matthew McBee" w:date="2019-12-04T10:37:00Z">
              <w:r w:rsidRPr="00CB7578" w:rsidDel="002434FE">
                <w:rPr>
                  <w:rFonts w:ascii="-webkit-standard" w:hAnsi="-webkit-standard"/>
                  <w:sz w:val="20"/>
                  <w:szCs w:val="20"/>
                </w:rPr>
                <w:delText>Not in SMSA</w:delText>
              </w:r>
            </w:del>
          </w:p>
        </w:tc>
        <w:tc>
          <w:tcPr>
            <w:tcW w:w="0" w:type="auto"/>
            <w:vAlign w:val="center"/>
            <w:hideMark/>
          </w:tcPr>
          <w:p w14:paraId="2FEE3646" w14:textId="378E08B9" w:rsidR="00CB7578" w:rsidRPr="00CB7578" w:rsidDel="002434FE" w:rsidRDefault="00CB7578" w:rsidP="00CB7578">
            <w:pPr>
              <w:jc w:val="center"/>
              <w:rPr>
                <w:del w:id="2959" w:author="Matthew McBee" w:date="2019-12-04T10:37:00Z"/>
                <w:rFonts w:ascii="-webkit-standard" w:hAnsi="-webkit-standard"/>
                <w:sz w:val="20"/>
                <w:szCs w:val="20"/>
              </w:rPr>
            </w:pPr>
            <w:del w:id="2960" w:author="Matthew McBee" w:date="2019-12-04T10:37:00Z">
              <w:r w:rsidRPr="00CB7578" w:rsidDel="002434FE">
                <w:rPr>
                  <w:rFonts w:ascii="-webkit-standard" w:hAnsi="-webkit-standard"/>
                  <w:sz w:val="20"/>
                  <w:szCs w:val="20"/>
                </w:rPr>
                <w:delText>388</w:delText>
              </w:r>
            </w:del>
          </w:p>
        </w:tc>
        <w:tc>
          <w:tcPr>
            <w:tcW w:w="0" w:type="auto"/>
            <w:vAlign w:val="center"/>
            <w:hideMark/>
          </w:tcPr>
          <w:p w14:paraId="60A4F903" w14:textId="6F8EDE1A" w:rsidR="00CB7578" w:rsidRPr="00CB7578" w:rsidDel="002434FE" w:rsidRDefault="00CB7578" w:rsidP="00CB7578">
            <w:pPr>
              <w:jc w:val="center"/>
              <w:rPr>
                <w:del w:id="2961" w:author="Matthew McBee" w:date="2019-12-04T10:37:00Z"/>
                <w:rFonts w:ascii="-webkit-standard" w:hAnsi="-webkit-standard"/>
                <w:sz w:val="20"/>
                <w:szCs w:val="20"/>
              </w:rPr>
            </w:pPr>
            <w:del w:id="2962" w:author="Matthew McBee" w:date="2019-12-04T10:37:00Z">
              <w:r w:rsidRPr="00CB7578" w:rsidDel="002434FE">
                <w:rPr>
                  <w:rFonts w:ascii="-webkit-standard" w:hAnsi="-webkit-standard"/>
                  <w:sz w:val="20"/>
                  <w:szCs w:val="20"/>
                </w:rPr>
                <w:delText>18.09%</w:delText>
              </w:r>
            </w:del>
          </w:p>
        </w:tc>
      </w:tr>
      <w:tr w:rsidR="00CB7578" w:rsidRPr="00CB7578" w:rsidDel="002434FE" w14:paraId="161D93B6" w14:textId="1948B802" w:rsidTr="00CB7578">
        <w:trPr>
          <w:tblCellSpacing w:w="15" w:type="dxa"/>
          <w:del w:id="2963" w:author="Matthew McBee" w:date="2019-12-04T10:37:00Z"/>
        </w:trPr>
        <w:tc>
          <w:tcPr>
            <w:tcW w:w="0" w:type="auto"/>
            <w:vAlign w:val="center"/>
            <w:hideMark/>
          </w:tcPr>
          <w:p w14:paraId="61A8BF95" w14:textId="2090A826" w:rsidR="00CB7578" w:rsidRPr="00CB7578" w:rsidDel="002434FE" w:rsidRDefault="00CB7578" w:rsidP="00CB7578">
            <w:pPr>
              <w:rPr>
                <w:del w:id="2964" w:author="Matthew McBee" w:date="2019-12-04T10:37:00Z"/>
                <w:rFonts w:ascii="-webkit-standard" w:hAnsi="-webkit-standard"/>
                <w:sz w:val="20"/>
                <w:szCs w:val="20"/>
              </w:rPr>
            </w:pPr>
          </w:p>
        </w:tc>
        <w:tc>
          <w:tcPr>
            <w:tcW w:w="0" w:type="auto"/>
            <w:vAlign w:val="center"/>
            <w:hideMark/>
          </w:tcPr>
          <w:p w14:paraId="21CA9817" w14:textId="2F37083C" w:rsidR="00CB7578" w:rsidRPr="00CB7578" w:rsidDel="002434FE" w:rsidRDefault="00CB7578" w:rsidP="00CB7578">
            <w:pPr>
              <w:jc w:val="center"/>
              <w:rPr>
                <w:del w:id="2965" w:author="Matthew McBee" w:date="2019-12-04T10:37:00Z"/>
                <w:rFonts w:ascii="-webkit-standard" w:hAnsi="-webkit-standard"/>
                <w:sz w:val="20"/>
                <w:szCs w:val="20"/>
              </w:rPr>
            </w:pPr>
            <w:del w:id="2966" w:author="Matthew McBee" w:date="2019-12-04T10:37:00Z">
              <w:r w:rsidRPr="00CB7578" w:rsidDel="002434FE">
                <w:rPr>
                  <w:rFonts w:ascii="-webkit-standard" w:hAnsi="-webkit-standard"/>
                  <w:sz w:val="20"/>
                  <w:szCs w:val="20"/>
                </w:rPr>
                <w:delText>SMSA; central city unknown</w:delText>
              </w:r>
            </w:del>
          </w:p>
        </w:tc>
        <w:tc>
          <w:tcPr>
            <w:tcW w:w="0" w:type="auto"/>
            <w:vAlign w:val="center"/>
            <w:hideMark/>
          </w:tcPr>
          <w:p w14:paraId="74395F7A" w14:textId="57670C90" w:rsidR="00CB7578" w:rsidRPr="00CB7578" w:rsidDel="002434FE" w:rsidRDefault="00CB7578" w:rsidP="00CB7578">
            <w:pPr>
              <w:jc w:val="center"/>
              <w:rPr>
                <w:del w:id="2967" w:author="Matthew McBee" w:date="2019-12-04T10:37:00Z"/>
                <w:rFonts w:ascii="-webkit-standard" w:hAnsi="-webkit-standard"/>
                <w:sz w:val="20"/>
                <w:szCs w:val="20"/>
              </w:rPr>
            </w:pPr>
            <w:del w:id="2968" w:author="Matthew McBee" w:date="2019-12-04T10:37:00Z">
              <w:r w:rsidRPr="00CB7578" w:rsidDel="002434FE">
                <w:rPr>
                  <w:rFonts w:ascii="-webkit-standard" w:hAnsi="-webkit-standard"/>
                  <w:sz w:val="20"/>
                  <w:szCs w:val="20"/>
                </w:rPr>
                <w:delText>693</w:delText>
              </w:r>
            </w:del>
          </w:p>
        </w:tc>
        <w:tc>
          <w:tcPr>
            <w:tcW w:w="0" w:type="auto"/>
            <w:vAlign w:val="center"/>
            <w:hideMark/>
          </w:tcPr>
          <w:p w14:paraId="5810C334" w14:textId="3D30EEDF" w:rsidR="00CB7578" w:rsidRPr="00CB7578" w:rsidDel="002434FE" w:rsidRDefault="00CB7578" w:rsidP="00CB7578">
            <w:pPr>
              <w:jc w:val="center"/>
              <w:rPr>
                <w:del w:id="2969" w:author="Matthew McBee" w:date="2019-12-04T10:37:00Z"/>
                <w:rFonts w:ascii="-webkit-standard" w:hAnsi="-webkit-standard"/>
                <w:sz w:val="20"/>
                <w:szCs w:val="20"/>
              </w:rPr>
            </w:pPr>
            <w:del w:id="2970" w:author="Matthew McBee" w:date="2019-12-04T10:37:00Z">
              <w:r w:rsidRPr="00CB7578" w:rsidDel="002434FE">
                <w:rPr>
                  <w:rFonts w:ascii="-webkit-standard" w:hAnsi="-webkit-standard"/>
                  <w:sz w:val="20"/>
                  <w:szCs w:val="20"/>
                </w:rPr>
                <w:delText>32.31%</w:delText>
              </w:r>
            </w:del>
          </w:p>
        </w:tc>
      </w:tr>
      <w:tr w:rsidR="00CB7578" w:rsidRPr="00CB7578" w:rsidDel="002434FE" w14:paraId="11727731" w14:textId="70701B35" w:rsidTr="00CB7578">
        <w:trPr>
          <w:tblCellSpacing w:w="15" w:type="dxa"/>
          <w:del w:id="2971" w:author="Matthew McBee" w:date="2019-12-04T10:37:00Z"/>
        </w:trPr>
        <w:tc>
          <w:tcPr>
            <w:tcW w:w="0" w:type="auto"/>
            <w:vAlign w:val="center"/>
            <w:hideMark/>
          </w:tcPr>
          <w:p w14:paraId="07B85D3A" w14:textId="15C7D3C9" w:rsidR="00CB7578" w:rsidRPr="00CB7578" w:rsidDel="002434FE" w:rsidRDefault="00CB7578" w:rsidP="00CB7578">
            <w:pPr>
              <w:rPr>
                <w:del w:id="2972" w:author="Matthew McBee" w:date="2019-12-04T10:37:00Z"/>
                <w:rFonts w:ascii="-webkit-standard" w:hAnsi="-webkit-standard"/>
                <w:sz w:val="20"/>
                <w:szCs w:val="20"/>
              </w:rPr>
            </w:pPr>
          </w:p>
        </w:tc>
        <w:tc>
          <w:tcPr>
            <w:tcW w:w="0" w:type="auto"/>
            <w:vAlign w:val="center"/>
            <w:hideMark/>
          </w:tcPr>
          <w:p w14:paraId="46DD1EB6" w14:textId="62ED4A27" w:rsidR="00CB7578" w:rsidRPr="00CB7578" w:rsidDel="002434FE" w:rsidRDefault="00CB7578" w:rsidP="00CB7578">
            <w:pPr>
              <w:jc w:val="center"/>
              <w:rPr>
                <w:del w:id="2973" w:author="Matthew McBee" w:date="2019-12-04T10:37:00Z"/>
                <w:rFonts w:ascii="-webkit-standard" w:hAnsi="-webkit-standard"/>
                <w:sz w:val="20"/>
                <w:szCs w:val="20"/>
              </w:rPr>
            </w:pPr>
            <w:del w:id="2974" w:author="Matthew McBee" w:date="2019-12-04T10:37:00Z">
              <w:r w:rsidRPr="00CB7578" w:rsidDel="002434FE">
                <w:rPr>
                  <w:rFonts w:ascii="-webkit-standard" w:hAnsi="-webkit-standard"/>
                  <w:sz w:val="20"/>
                  <w:szCs w:val="20"/>
                </w:rPr>
                <w:delText>SMSA; in central city</w:delText>
              </w:r>
            </w:del>
          </w:p>
        </w:tc>
        <w:tc>
          <w:tcPr>
            <w:tcW w:w="0" w:type="auto"/>
            <w:vAlign w:val="center"/>
            <w:hideMark/>
          </w:tcPr>
          <w:p w14:paraId="2BEFFF24" w14:textId="49E71A61" w:rsidR="00CB7578" w:rsidRPr="00CB7578" w:rsidDel="002434FE" w:rsidRDefault="00CB7578" w:rsidP="00CB7578">
            <w:pPr>
              <w:jc w:val="center"/>
              <w:rPr>
                <w:del w:id="2975" w:author="Matthew McBee" w:date="2019-12-04T10:37:00Z"/>
                <w:rFonts w:ascii="-webkit-standard" w:hAnsi="-webkit-standard"/>
                <w:sz w:val="20"/>
                <w:szCs w:val="20"/>
              </w:rPr>
            </w:pPr>
            <w:del w:id="2976" w:author="Matthew McBee" w:date="2019-12-04T10:37:00Z">
              <w:r w:rsidRPr="00CB7578" w:rsidDel="002434FE">
                <w:rPr>
                  <w:rFonts w:ascii="-webkit-standard" w:hAnsi="-webkit-standard"/>
                  <w:sz w:val="20"/>
                  <w:szCs w:val="20"/>
                </w:rPr>
                <w:delText>307</w:delText>
              </w:r>
            </w:del>
          </w:p>
        </w:tc>
        <w:tc>
          <w:tcPr>
            <w:tcW w:w="0" w:type="auto"/>
            <w:vAlign w:val="center"/>
            <w:hideMark/>
          </w:tcPr>
          <w:p w14:paraId="311BC572" w14:textId="113D1C37" w:rsidR="00CB7578" w:rsidRPr="00CB7578" w:rsidDel="002434FE" w:rsidRDefault="00CB7578" w:rsidP="00CB7578">
            <w:pPr>
              <w:jc w:val="center"/>
              <w:rPr>
                <w:del w:id="2977" w:author="Matthew McBee" w:date="2019-12-04T10:37:00Z"/>
                <w:rFonts w:ascii="-webkit-standard" w:hAnsi="-webkit-standard"/>
                <w:sz w:val="20"/>
                <w:szCs w:val="20"/>
              </w:rPr>
            </w:pPr>
            <w:del w:id="2978" w:author="Matthew McBee" w:date="2019-12-04T10:37:00Z">
              <w:r w:rsidRPr="00CB7578" w:rsidDel="002434FE">
                <w:rPr>
                  <w:rFonts w:ascii="-webkit-standard" w:hAnsi="-webkit-standard"/>
                  <w:sz w:val="20"/>
                  <w:szCs w:val="20"/>
                </w:rPr>
                <w:delText>14.31%</w:delText>
              </w:r>
            </w:del>
          </w:p>
        </w:tc>
      </w:tr>
      <w:tr w:rsidR="00CB7578" w:rsidRPr="00CB7578" w:rsidDel="002434FE" w14:paraId="0F64CD81" w14:textId="4E7E6546" w:rsidTr="00CB7578">
        <w:trPr>
          <w:tblCellSpacing w:w="15" w:type="dxa"/>
          <w:del w:id="2979" w:author="Matthew McBee" w:date="2019-12-04T10:37:00Z"/>
        </w:trPr>
        <w:tc>
          <w:tcPr>
            <w:tcW w:w="0" w:type="auto"/>
            <w:vAlign w:val="center"/>
            <w:hideMark/>
          </w:tcPr>
          <w:p w14:paraId="6F533EEE" w14:textId="17D0A70F" w:rsidR="00CB7578" w:rsidRPr="00CB7578" w:rsidDel="002434FE" w:rsidRDefault="00CB7578" w:rsidP="00CB7578">
            <w:pPr>
              <w:rPr>
                <w:del w:id="2980" w:author="Matthew McBee" w:date="2019-12-04T10:37:00Z"/>
                <w:rFonts w:ascii="-webkit-standard" w:hAnsi="-webkit-standard"/>
                <w:sz w:val="20"/>
                <w:szCs w:val="20"/>
              </w:rPr>
            </w:pPr>
          </w:p>
        </w:tc>
        <w:tc>
          <w:tcPr>
            <w:tcW w:w="0" w:type="auto"/>
            <w:vAlign w:val="center"/>
            <w:hideMark/>
          </w:tcPr>
          <w:p w14:paraId="67A23023" w14:textId="7FDED0CC" w:rsidR="00CB7578" w:rsidRPr="00CB7578" w:rsidDel="002434FE" w:rsidRDefault="00CB7578" w:rsidP="00CB7578">
            <w:pPr>
              <w:jc w:val="center"/>
              <w:rPr>
                <w:del w:id="2981" w:author="Matthew McBee" w:date="2019-12-04T10:37:00Z"/>
                <w:rFonts w:ascii="-webkit-standard" w:hAnsi="-webkit-standard"/>
                <w:sz w:val="20"/>
                <w:szCs w:val="20"/>
              </w:rPr>
            </w:pPr>
            <w:del w:id="2982" w:author="Matthew McBee" w:date="2019-12-04T10:37:00Z">
              <w:r w:rsidRPr="00CB7578" w:rsidDel="002434FE">
                <w:rPr>
                  <w:rFonts w:ascii="-webkit-standard" w:hAnsi="-webkit-standard"/>
                  <w:sz w:val="20"/>
                  <w:szCs w:val="20"/>
                </w:rPr>
                <w:delText>SMSA; not central city</w:delText>
              </w:r>
            </w:del>
          </w:p>
        </w:tc>
        <w:tc>
          <w:tcPr>
            <w:tcW w:w="0" w:type="auto"/>
            <w:vAlign w:val="center"/>
            <w:hideMark/>
          </w:tcPr>
          <w:p w14:paraId="541D9C56" w14:textId="09534F35" w:rsidR="00CB7578" w:rsidRPr="00CB7578" w:rsidDel="002434FE" w:rsidRDefault="00CB7578" w:rsidP="00CB7578">
            <w:pPr>
              <w:jc w:val="center"/>
              <w:rPr>
                <w:del w:id="2983" w:author="Matthew McBee" w:date="2019-12-04T10:37:00Z"/>
                <w:rFonts w:ascii="-webkit-standard" w:hAnsi="-webkit-standard"/>
                <w:sz w:val="20"/>
                <w:szCs w:val="20"/>
              </w:rPr>
            </w:pPr>
            <w:del w:id="2984" w:author="Matthew McBee" w:date="2019-12-04T10:37:00Z">
              <w:r w:rsidRPr="00CB7578" w:rsidDel="002434FE">
                <w:rPr>
                  <w:rFonts w:ascii="-webkit-standard" w:hAnsi="-webkit-standard"/>
                  <w:sz w:val="20"/>
                  <w:szCs w:val="20"/>
                </w:rPr>
                <w:delText>651</w:delText>
              </w:r>
            </w:del>
          </w:p>
        </w:tc>
        <w:tc>
          <w:tcPr>
            <w:tcW w:w="0" w:type="auto"/>
            <w:vAlign w:val="center"/>
            <w:hideMark/>
          </w:tcPr>
          <w:p w14:paraId="0F035F1E" w14:textId="4629D933" w:rsidR="00CB7578" w:rsidRPr="00CB7578" w:rsidDel="002434FE" w:rsidRDefault="00CB7578" w:rsidP="00CB7578">
            <w:pPr>
              <w:jc w:val="center"/>
              <w:rPr>
                <w:del w:id="2985" w:author="Matthew McBee" w:date="2019-12-04T10:37:00Z"/>
                <w:rFonts w:ascii="-webkit-standard" w:hAnsi="-webkit-standard"/>
                <w:sz w:val="20"/>
                <w:szCs w:val="20"/>
              </w:rPr>
            </w:pPr>
            <w:del w:id="2986" w:author="Matthew McBee" w:date="2019-12-04T10:37:00Z">
              <w:r w:rsidRPr="00CB7578" w:rsidDel="002434FE">
                <w:rPr>
                  <w:rFonts w:ascii="-webkit-standard" w:hAnsi="-webkit-standard"/>
                  <w:sz w:val="20"/>
                  <w:szCs w:val="20"/>
                </w:rPr>
                <w:delText>30.35%</w:delText>
              </w:r>
            </w:del>
          </w:p>
        </w:tc>
      </w:tr>
      <w:tr w:rsidR="00CB7578" w:rsidRPr="00CB7578" w:rsidDel="002434FE" w14:paraId="4AAA86D4" w14:textId="16A976BE" w:rsidTr="00CB7578">
        <w:trPr>
          <w:tblCellSpacing w:w="15" w:type="dxa"/>
          <w:del w:id="2987" w:author="Matthew McBee" w:date="2019-12-04T10:37:00Z"/>
        </w:trPr>
        <w:tc>
          <w:tcPr>
            <w:tcW w:w="0" w:type="auto"/>
            <w:vAlign w:val="center"/>
            <w:hideMark/>
          </w:tcPr>
          <w:p w14:paraId="292C8BE8" w14:textId="62000FE9" w:rsidR="00CB7578" w:rsidRPr="00CB7578" w:rsidDel="002434FE" w:rsidRDefault="00CB7578" w:rsidP="00CB7578">
            <w:pPr>
              <w:rPr>
                <w:del w:id="2988" w:author="Matthew McBee" w:date="2019-12-04T10:37:00Z"/>
                <w:rFonts w:ascii="-webkit-standard" w:hAnsi="-webkit-standard"/>
                <w:sz w:val="20"/>
                <w:szCs w:val="20"/>
              </w:rPr>
            </w:pPr>
          </w:p>
        </w:tc>
        <w:tc>
          <w:tcPr>
            <w:tcW w:w="0" w:type="auto"/>
            <w:vAlign w:val="center"/>
            <w:hideMark/>
          </w:tcPr>
          <w:p w14:paraId="2D00060B" w14:textId="376F438C" w:rsidR="00CB7578" w:rsidRPr="00CB7578" w:rsidDel="002434FE" w:rsidRDefault="00CB7578" w:rsidP="00CB7578">
            <w:pPr>
              <w:jc w:val="center"/>
              <w:rPr>
                <w:del w:id="2989" w:author="Matthew McBee" w:date="2019-12-04T10:37:00Z"/>
                <w:rFonts w:ascii="-webkit-standard" w:hAnsi="-webkit-standard"/>
                <w:sz w:val="20"/>
                <w:szCs w:val="20"/>
              </w:rPr>
            </w:pPr>
          </w:p>
        </w:tc>
        <w:tc>
          <w:tcPr>
            <w:tcW w:w="0" w:type="auto"/>
            <w:vAlign w:val="center"/>
            <w:hideMark/>
          </w:tcPr>
          <w:p w14:paraId="74F4A7C3" w14:textId="23EA41A2" w:rsidR="00CB7578" w:rsidRPr="00CB7578" w:rsidDel="002434FE" w:rsidRDefault="00CB7578" w:rsidP="00CB7578">
            <w:pPr>
              <w:jc w:val="center"/>
              <w:rPr>
                <w:del w:id="2990" w:author="Matthew McBee" w:date="2019-12-04T10:37:00Z"/>
                <w:rFonts w:ascii="-webkit-standard" w:hAnsi="-webkit-standard"/>
                <w:sz w:val="20"/>
                <w:szCs w:val="20"/>
              </w:rPr>
            </w:pPr>
            <w:del w:id="2991" w:author="Matthew McBee" w:date="2019-12-04T10:37:00Z">
              <w:r w:rsidRPr="00CB7578" w:rsidDel="002434FE">
                <w:rPr>
                  <w:rFonts w:ascii="-webkit-standard" w:hAnsi="-webkit-standard"/>
                  <w:sz w:val="20"/>
                  <w:szCs w:val="20"/>
                </w:rPr>
                <w:delText>106</w:delText>
              </w:r>
            </w:del>
          </w:p>
        </w:tc>
        <w:tc>
          <w:tcPr>
            <w:tcW w:w="0" w:type="auto"/>
            <w:vAlign w:val="center"/>
            <w:hideMark/>
          </w:tcPr>
          <w:p w14:paraId="68D4E6E3" w14:textId="1A1AF158" w:rsidR="00CB7578" w:rsidRPr="00CB7578" w:rsidDel="002434FE" w:rsidRDefault="00CB7578" w:rsidP="00CB7578">
            <w:pPr>
              <w:jc w:val="center"/>
              <w:rPr>
                <w:del w:id="2992" w:author="Matthew McBee" w:date="2019-12-04T10:37:00Z"/>
                <w:rFonts w:ascii="-webkit-standard" w:hAnsi="-webkit-standard"/>
                <w:sz w:val="20"/>
                <w:szCs w:val="20"/>
              </w:rPr>
            </w:pPr>
            <w:del w:id="2993" w:author="Matthew McBee" w:date="2019-12-04T10:37:00Z">
              <w:r w:rsidRPr="00CB7578" w:rsidDel="002434FE">
                <w:rPr>
                  <w:rFonts w:ascii="-webkit-standard" w:hAnsi="-webkit-standard"/>
                  <w:sz w:val="20"/>
                  <w:szCs w:val="20"/>
                </w:rPr>
                <w:delText>4.94%</w:delText>
              </w:r>
            </w:del>
          </w:p>
        </w:tc>
      </w:tr>
      <w:tr w:rsidR="00CB7578" w:rsidRPr="00CB7578" w:rsidDel="002434FE" w14:paraId="1929996A" w14:textId="070ABF33" w:rsidTr="00CB7578">
        <w:trPr>
          <w:tblCellSpacing w:w="15" w:type="dxa"/>
          <w:del w:id="2994" w:author="Matthew McBee" w:date="2019-12-04T10:37:00Z"/>
        </w:trPr>
        <w:tc>
          <w:tcPr>
            <w:tcW w:w="0" w:type="auto"/>
            <w:gridSpan w:val="4"/>
            <w:tcBorders>
              <w:bottom w:val="single" w:sz="6" w:space="0" w:color="000000"/>
            </w:tcBorders>
            <w:vAlign w:val="center"/>
            <w:hideMark/>
          </w:tcPr>
          <w:p w14:paraId="0B03503B" w14:textId="7E3D0C38" w:rsidR="00CB7578" w:rsidRPr="00CB7578" w:rsidDel="002434FE" w:rsidRDefault="00CB7578" w:rsidP="00CB7578">
            <w:pPr>
              <w:jc w:val="center"/>
              <w:rPr>
                <w:del w:id="2995" w:author="Matthew McBee" w:date="2019-12-04T10:37:00Z"/>
                <w:rFonts w:ascii="-webkit-standard" w:hAnsi="-webkit-standard"/>
                <w:sz w:val="20"/>
                <w:szCs w:val="20"/>
              </w:rPr>
            </w:pPr>
          </w:p>
        </w:tc>
      </w:tr>
      <w:tr w:rsidR="00CB7578" w:rsidRPr="00CB7578" w:rsidDel="002434FE" w14:paraId="5233ED00" w14:textId="70F084A2" w:rsidTr="00CB7578">
        <w:trPr>
          <w:tblCellSpacing w:w="15" w:type="dxa"/>
          <w:del w:id="2996" w:author="Matthew McBee" w:date="2019-12-04T10:37:00Z"/>
        </w:trPr>
        <w:tc>
          <w:tcPr>
            <w:tcW w:w="0" w:type="auto"/>
            <w:gridSpan w:val="4"/>
            <w:vAlign w:val="center"/>
            <w:hideMark/>
          </w:tcPr>
          <w:p w14:paraId="6BEF30E7" w14:textId="4255CEEF" w:rsidR="00CB7578" w:rsidRPr="00CB7578" w:rsidDel="002434FE" w:rsidRDefault="00CB7578" w:rsidP="00CB7578">
            <w:pPr>
              <w:rPr>
                <w:del w:id="2997" w:author="Matthew McBee" w:date="2019-12-04T10:37:00Z"/>
                <w:rFonts w:ascii="-webkit-standard" w:hAnsi="-webkit-standard"/>
                <w:sz w:val="20"/>
                <w:szCs w:val="20"/>
              </w:rPr>
            </w:pPr>
          </w:p>
        </w:tc>
      </w:tr>
    </w:tbl>
    <w:p w14:paraId="20825211" w14:textId="77777777" w:rsidR="00891C9C" w:rsidRDefault="00891C9C" w:rsidP="004C75BC">
      <w:pPr>
        <w:rPr>
          <w:ins w:id="2998" w:author="Matthew McBee" w:date="2019-12-04T23:24:00Z"/>
        </w:rPr>
      </w:pPr>
    </w:p>
    <w:p w14:paraId="23162198" w14:textId="77777777" w:rsidR="00891C9C" w:rsidRDefault="00891C9C">
      <w:pPr>
        <w:rPr>
          <w:ins w:id="2999" w:author="Matthew McBee" w:date="2019-12-04T23:24:00Z"/>
        </w:rPr>
      </w:pPr>
      <w:ins w:id="3000" w:author="Matthew McBee" w:date="2019-12-04T23:24:00Z">
        <w:r>
          <w:br w:type="page"/>
        </w:r>
      </w:ins>
    </w:p>
    <w:p w14:paraId="076D693F" w14:textId="0854715D" w:rsidR="004C75BC" w:rsidRDefault="004E594B" w:rsidP="004C75BC">
      <w:pPr>
        <w:rPr>
          <w:ins w:id="3001" w:author="Matthew McBee" w:date="2019-12-09T14:41:00Z"/>
        </w:rPr>
      </w:pPr>
      <w:ins w:id="3002" w:author="Matthew McBee" w:date="2019-12-09T14:41:00Z">
        <w:r>
          <w:t>Table 3</w:t>
        </w:r>
      </w:ins>
      <w:del w:id="3003" w:author="Matthew McBee" w:date="2019-12-04T10:52:00Z">
        <w:r w:rsidR="004C75BC" w:rsidDel="00BB280A">
          <w:delText xml:space="preserve">Note: Period denote missing values. </w:delText>
        </w:r>
      </w:del>
      <w:del w:id="3004" w:author="Matthew McBee" w:date="2019-12-04T10:48:00Z">
        <w:r w:rsidR="001D316F" w:rsidRPr="00D2098F" w:rsidDel="002434FE">
          <w:rPr>
            <w:i/>
          </w:rPr>
          <w:delText>a</w:delText>
        </w:r>
        <w:r w:rsidR="00181A1F" w:rsidRPr="00D2098F" w:rsidDel="002434FE">
          <w:rPr>
            <w:i/>
          </w:rPr>
          <w:delText>lcohol</w:delText>
        </w:r>
        <w:r w:rsidR="00181A1F" w:rsidDel="002434FE">
          <w:delText xml:space="preserve"> = indicator of any maternal alcohol use in pregnancy. </w:delText>
        </w:r>
        <w:r w:rsidR="00181A1F" w:rsidRPr="00D2098F" w:rsidDel="002434FE">
          <w:rPr>
            <w:i/>
          </w:rPr>
          <w:delText>FatherAbsent</w:delText>
        </w:r>
        <w:r w:rsidR="00181A1F" w:rsidDel="002434FE">
          <w:delText xml:space="preserve"> = child’s father does not live in household. </w:delText>
        </w:r>
        <w:r w:rsidR="00181A1F" w:rsidRPr="00D2098F" w:rsidDel="002434FE">
          <w:rPr>
            <w:i/>
          </w:rPr>
          <w:delText>female</w:delText>
        </w:r>
        <w:r w:rsidR="00181A1F" w:rsidDel="002434FE">
          <w:delText xml:space="preserve"> = child gender is female. </w:delText>
        </w:r>
        <w:r w:rsidR="00181A1F" w:rsidRPr="00D2098F" w:rsidDel="002434FE">
          <w:rPr>
            <w:i/>
          </w:rPr>
          <w:delText>poorHealth</w:delText>
        </w:r>
        <w:r w:rsidR="00181A1F" w:rsidDel="002434FE">
          <w:delText xml:space="preserve"> = child has medical condition </w:delText>
        </w:r>
        <w:r w:rsidR="001D316F" w:rsidDel="002434FE">
          <w:delText xml:space="preserve">limiting usual childhood activities. </w:delText>
        </w:r>
        <w:r w:rsidR="001D316F" w:rsidRPr="00D2098F" w:rsidDel="002434FE">
          <w:rPr>
            <w:i/>
          </w:rPr>
          <w:delText>preterm</w:delText>
        </w:r>
        <w:r w:rsidR="001D316F" w:rsidDel="002434FE">
          <w:delText xml:space="preserve"> = child was born &lt; 37 weeks gestation. </w:delText>
        </w:r>
        <w:r w:rsidR="001D316F" w:rsidRPr="00D2098F" w:rsidDel="002434FE">
          <w:rPr>
            <w:i/>
          </w:rPr>
          <w:delText>race</w:delText>
        </w:r>
        <w:r w:rsidR="001D316F" w:rsidDel="002434FE">
          <w:delText xml:space="preserve"> = child race category. </w:delText>
        </w:r>
        <w:r w:rsidR="001D316F" w:rsidRPr="00D2098F" w:rsidDel="002434FE">
          <w:rPr>
            <w:i/>
          </w:rPr>
          <w:delText>smoking</w:delText>
        </w:r>
        <w:r w:rsidR="001D316F" w:rsidDel="002434FE">
          <w:delText xml:space="preserve"> = indicator of any maternal smoking in pregnancy. </w:delText>
        </w:r>
        <w:r w:rsidR="001D316F" w:rsidRPr="00D2098F" w:rsidDel="002434FE">
          <w:rPr>
            <w:i/>
          </w:rPr>
          <w:delText>SMSA</w:delText>
        </w:r>
        <w:r w:rsidR="001D316F" w:rsidDel="002434FE">
          <w:delText xml:space="preserve"> = statistical metropolitan sampling area classification</w:delText>
        </w:r>
      </w:del>
      <w:del w:id="3005" w:author="Matthew McBee" w:date="2019-12-04T15:19:00Z">
        <w:r w:rsidR="004C75BC" w:rsidDel="00FA5F0A">
          <w:br w:type="page"/>
        </w:r>
      </w:del>
    </w:p>
    <w:p w14:paraId="2A8DBBF4" w14:textId="42B2972A" w:rsidR="004E594B" w:rsidRDefault="004E594B" w:rsidP="004C75BC">
      <w:pPr>
        <w:rPr>
          <w:ins w:id="3006" w:author="Matthew McBee" w:date="2019-12-09T14:41:00Z"/>
        </w:rPr>
      </w:pPr>
      <w:ins w:id="3007" w:author="Matthew McBee" w:date="2019-12-09T14:41:00Z">
        <w:r>
          <w:t>IPTW propensity score model results by TV cutpoint</w:t>
        </w:r>
      </w:ins>
    </w:p>
    <w:p w14:paraId="585DF994" w14:textId="081F86F7" w:rsidR="004E594B" w:rsidRDefault="004E594B" w:rsidP="004C75BC">
      <w:pPr>
        <w:rPr>
          <w:ins w:id="3008" w:author="Matthew McBee" w:date="2019-12-09T14:41:00Z"/>
        </w:rPr>
      </w:pPr>
    </w:p>
    <w:tbl>
      <w:tblPr>
        <w:tblW w:w="6060" w:type="dxa"/>
        <w:tblLook w:val="04A0" w:firstRow="1" w:lastRow="0" w:firstColumn="1" w:lastColumn="0" w:noHBand="0" w:noVBand="1"/>
        <w:tblPrChange w:id="3009" w:author="Matthew McBee" w:date="2019-12-09T14:46:00Z">
          <w:tblPr>
            <w:tblW w:w="6060" w:type="dxa"/>
            <w:tblLook w:val="04A0" w:firstRow="1" w:lastRow="0" w:firstColumn="1" w:lastColumn="0" w:noHBand="0" w:noVBand="1"/>
          </w:tblPr>
        </w:tblPrChange>
      </w:tblPr>
      <w:tblGrid>
        <w:gridCol w:w="2360"/>
        <w:gridCol w:w="1080"/>
        <w:gridCol w:w="1000"/>
        <w:gridCol w:w="1620"/>
        <w:tblGridChange w:id="3010">
          <w:tblGrid>
            <w:gridCol w:w="2360"/>
            <w:gridCol w:w="1080"/>
            <w:gridCol w:w="1000"/>
            <w:gridCol w:w="1620"/>
          </w:tblGrid>
        </w:tblGridChange>
      </w:tblGrid>
      <w:tr w:rsidR="004E594B" w14:paraId="6C2C92DA" w14:textId="77777777" w:rsidTr="004E594B">
        <w:trPr>
          <w:trHeight w:val="602"/>
          <w:ins w:id="3011" w:author="Matthew McBee" w:date="2019-12-09T14:41:00Z"/>
          <w:trPrChange w:id="3012" w:author="Matthew McBee" w:date="2019-12-09T14:46:00Z">
            <w:trPr>
              <w:trHeight w:val="440"/>
            </w:trPr>
          </w:trPrChange>
        </w:trPr>
        <w:tc>
          <w:tcPr>
            <w:tcW w:w="2360" w:type="dxa"/>
            <w:tcBorders>
              <w:top w:val="single" w:sz="4" w:space="0" w:color="auto"/>
              <w:left w:val="nil"/>
              <w:bottom w:val="nil"/>
              <w:right w:val="nil"/>
            </w:tcBorders>
            <w:shd w:val="clear" w:color="auto" w:fill="auto"/>
            <w:noWrap/>
            <w:vAlign w:val="bottom"/>
            <w:hideMark/>
            <w:tcPrChange w:id="3013" w:author="Matthew McBee" w:date="2019-12-09T14:46:00Z">
              <w:tcPr>
                <w:tcW w:w="2360" w:type="dxa"/>
                <w:tcBorders>
                  <w:top w:val="single" w:sz="4" w:space="0" w:color="auto"/>
                  <w:left w:val="nil"/>
                  <w:bottom w:val="nil"/>
                  <w:right w:val="nil"/>
                </w:tcBorders>
                <w:shd w:val="clear" w:color="auto" w:fill="auto"/>
                <w:noWrap/>
                <w:vAlign w:val="bottom"/>
                <w:hideMark/>
              </w:tcPr>
            </w:tcPrChange>
          </w:tcPr>
          <w:p w14:paraId="60FD9263" w14:textId="591F5A5A" w:rsidR="004E594B" w:rsidRDefault="004E594B">
            <w:pPr>
              <w:rPr>
                <w:ins w:id="3014" w:author="Matthew McBee" w:date="2019-12-09T14:41:00Z"/>
                <w:color w:val="000000"/>
                <w:sz w:val="22"/>
                <w:szCs w:val="22"/>
              </w:rPr>
            </w:pPr>
            <w:ins w:id="3015" w:author="Matthew McBee" w:date="2019-12-09T14:41:00Z">
              <w:r>
                <w:rPr>
                  <w:color w:val="000000"/>
                  <w:sz w:val="22"/>
                  <w:szCs w:val="22"/>
                </w:rPr>
                <w:t>TV cutpoint percentile</w:t>
              </w:r>
            </w:ins>
          </w:p>
        </w:tc>
        <w:tc>
          <w:tcPr>
            <w:tcW w:w="1080" w:type="dxa"/>
            <w:tcBorders>
              <w:top w:val="single" w:sz="4" w:space="0" w:color="auto"/>
              <w:left w:val="nil"/>
              <w:bottom w:val="nil"/>
              <w:right w:val="nil"/>
            </w:tcBorders>
            <w:shd w:val="clear" w:color="auto" w:fill="auto"/>
            <w:noWrap/>
            <w:vAlign w:val="bottom"/>
            <w:hideMark/>
            <w:tcPrChange w:id="3016" w:author="Matthew McBee" w:date="2019-12-09T14:46:00Z">
              <w:tcPr>
                <w:tcW w:w="1080" w:type="dxa"/>
                <w:tcBorders>
                  <w:top w:val="single" w:sz="4" w:space="0" w:color="auto"/>
                  <w:left w:val="nil"/>
                  <w:bottom w:val="nil"/>
                  <w:right w:val="nil"/>
                </w:tcBorders>
                <w:shd w:val="clear" w:color="auto" w:fill="auto"/>
                <w:noWrap/>
                <w:vAlign w:val="bottom"/>
                <w:hideMark/>
              </w:tcPr>
            </w:tcPrChange>
          </w:tcPr>
          <w:p w14:paraId="7AE5BC33" w14:textId="77777777" w:rsidR="004E594B" w:rsidRDefault="004E594B">
            <w:pPr>
              <w:jc w:val="right"/>
              <w:rPr>
                <w:ins w:id="3017" w:author="Matthew McBee" w:date="2019-12-09T14:41:00Z"/>
                <w:color w:val="000000"/>
                <w:sz w:val="22"/>
                <w:szCs w:val="22"/>
              </w:rPr>
            </w:pPr>
            <w:ins w:id="3018" w:author="Matthew McBee" w:date="2019-12-09T14:41:00Z">
              <w:r>
                <w:rPr>
                  <w:color w:val="000000"/>
                  <w:sz w:val="22"/>
                  <w:szCs w:val="22"/>
                </w:rPr>
                <w:t>Non-sig</w:t>
              </w:r>
            </w:ins>
          </w:p>
        </w:tc>
        <w:tc>
          <w:tcPr>
            <w:tcW w:w="1000" w:type="dxa"/>
            <w:tcBorders>
              <w:top w:val="single" w:sz="4" w:space="0" w:color="auto"/>
              <w:left w:val="nil"/>
              <w:bottom w:val="nil"/>
              <w:right w:val="nil"/>
            </w:tcBorders>
            <w:shd w:val="clear" w:color="auto" w:fill="auto"/>
            <w:noWrap/>
            <w:vAlign w:val="bottom"/>
            <w:hideMark/>
            <w:tcPrChange w:id="3019" w:author="Matthew McBee" w:date="2019-12-09T14:46:00Z">
              <w:tcPr>
                <w:tcW w:w="1000" w:type="dxa"/>
                <w:tcBorders>
                  <w:top w:val="single" w:sz="4" w:space="0" w:color="auto"/>
                  <w:left w:val="nil"/>
                  <w:bottom w:val="nil"/>
                  <w:right w:val="nil"/>
                </w:tcBorders>
                <w:shd w:val="clear" w:color="auto" w:fill="auto"/>
                <w:noWrap/>
                <w:vAlign w:val="bottom"/>
                <w:hideMark/>
              </w:tcPr>
            </w:tcPrChange>
          </w:tcPr>
          <w:p w14:paraId="5A71E15E" w14:textId="77777777" w:rsidR="004E594B" w:rsidRDefault="004E594B">
            <w:pPr>
              <w:jc w:val="right"/>
              <w:rPr>
                <w:ins w:id="3020" w:author="Matthew McBee" w:date="2019-12-09T14:41:00Z"/>
                <w:color w:val="000000"/>
                <w:sz w:val="22"/>
                <w:szCs w:val="22"/>
              </w:rPr>
            </w:pPr>
            <w:ins w:id="3021" w:author="Matthew McBee" w:date="2019-12-09T14:41:00Z">
              <w:r>
                <w:rPr>
                  <w:color w:val="000000"/>
                  <w:sz w:val="22"/>
                  <w:szCs w:val="22"/>
                </w:rPr>
                <w:t>Sig</w:t>
              </w:r>
            </w:ins>
          </w:p>
        </w:tc>
        <w:tc>
          <w:tcPr>
            <w:tcW w:w="1620" w:type="dxa"/>
            <w:tcBorders>
              <w:top w:val="single" w:sz="4" w:space="0" w:color="auto"/>
              <w:left w:val="nil"/>
              <w:bottom w:val="nil"/>
              <w:right w:val="nil"/>
            </w:tcBorders>
            <w:shd w:val="clear" w:color="auto" w:fill="auto"/>
            <w:noWrap/>
            <w:vAlign w:val="bottom"/>
            <w:hideMark/>
            <w:tcPrChange w:id="3022" w:author="Matthew McBee" w:date="2019-12-09T14:46:00Z">
              <w:tcPr>
                <w:tcW w:w="1620" w:type="dxa"/>
                <w:tcBorders>
                  <w:top w:val="single" w:sz="4" w:space="0" w:color="auto"/>
                  <w:left w:val="nil"/>
                  <w:bottom w:val="nil"/>
                  <w:right w:val="nil"/>
                </w:tcBorders>
                <w:shd w:val="clear" w:color="auto" w:fill="auto"/>
                <w:noWrap/>
                <w:vAlign w:val="bottom"/>
                <w:hideMark/>
              </w:tcPr>
            </w:tcPrChange>
          </w:tcPr>
          <w:p w14:paraId="5DDFC244" w14:textId="77777777" w:rsidR="004E594B" w:rsidRDefault="004E594B">
            <w:pPr>
              <w:jc w:val="right"/>
              <w:rPr>
                <w:ins w:id="3023" w:author="Matthew McBee" w:date="2019-12-09T14:41:00Z"/>
                <w:color w:val="000000"/>
                <w:sz w:val="22"/>
                <w:szCs w:val="22"/>
              </w:rPr>
            </w:pPr>
            <w:ins w:id="3024" w:author="Matthew McBee" w:date="2019-12-09T14:41:00Z">
              <w:r>
                <w:rPr>
                  <w:color w:val="000000"/>
                  <w:sz w:val="22"/>
                  <w:szCs w:val="22"/>
                </w:rPr>
                <w:t>Proportion sig</w:t>
              </w:r>
            </w:ins>
          </w:p>
        </w:tc>
      </w:tr>
      <w:tr w:rsidR="004E594B" w14:paraId="1CFAF919" w14:textId="77777777" w:rsidTr="004E594B">
        <w:trPr>
          <w:trHeight w:val="320"/>
          <w:ins w:id="3025" w:author="Matthew McBee" w:date="2019-12-09T14:41:00Z"/>
        </w:trPr>
        <w:tc>
          <w:tcPr>
            <w:tcW w:w="2360" w:type="dxa"/>
            <w:tcBorders>
              <w:top w:val="nil"/>
              <w:left w:val="nil"/>
              <w:bottom w:val="single" w:sz="4" w:space="0" w:color="auto"/>
              <w:right w:val="nil"/>
            </w:tcBorders>
            <w:shd w:val="clear" w:color="auto" w:fill="auto"/>
            <w:noWrap/>
            <w:vAlign w:val="bottom"/>
            <w:hideMark/>
          </w:tcPr>
          <w:p w14:paraId="050AA178" w14:textId="77777777" w:rsidR="004E594B" w:rsidRDefault="004E594B">
            <w:pPr>
              <w:rPr>
                <w:ins w:id="3026" w:author="Matthew McBee" w:date="2019-12-09T14:41:00Z"/>
                <w:color w:val="000000"/>
                <w:sz w:val="22"/>
                <w:szCs w:val="22"/>
              </w:rPr>
            </w:pPr>
            <w:ins w:id="3027" w:author="Matthew McBee" w:date="2019-12-09T14:41:00Z">
              <w:r>
                <w:rPr>
                  <w:color w:val="000000"/>
                  <w:sz w:val="22"/>
                  <w:szCs w:val="22"/>
                </w:rPr>
                <w:t> </w:t>
              </w:r>
            </w:ins>
          </w:p>
        </w:tc>
        <w:tc>
          <w:tcPr>
            <w:tcW w:w="1080" w:type="dxa"/>
            <w:tcBorders>
              <w:top w:val="nil"/>
              <w:left w:val="nil"/>
              <w:bottom w:val="single" w:sz="4" w:space="0" w:color="auto"/>
              <w:right w:val="nil"/>
            </w:tcBorders>
            <w:shd w:val="clear" w:color="auto" w:fill="auto"/>
            <w:noWrap/>
            <w:vAlign w:val="bottom"/>
            <w:hideMark/>
          </w:tcPr>
          <w:p w14:paraId="03E13E35" w14:textId="77777777" w:rsidR="004E594B" w:rsidRDefault="004E594B">
            <w:pPr>
              <w:rPr>
                <w:ins w:id="3028" w:author="Matthew McBee" w:date="2019-12-09T14:41:00Z"/>
                <w:color w:val="000000"/>
                <w:sz w:val="22"/>
                <w:szCs w:val="22"/>
              </w:rPr>
            </w:pPr>
            <w:ins w:id="3029" w:author="Matthew McBee" w:date="2019-12-09T14:41:00Z">
              <w:r>
                <w:rPr>
                  <w:color w:val="000000"/>
                  <w:sz w:val="22"/>
                  <w:szCs w:val="22"/>
                </w:rPr>
                <w:t> </w:t>
              </w:r>
            </w:ins>
          </w:p>
        </w:tc>
        <w:tc>
          <w:tcPr>
            <w:tcW w:w="1000" w:type="dxa"/>
            <w:tcBorders>
              <w:top w:val="nil"/>
              <w:left w:val="nil"/>
              <w:bottom w:val="single" w:sz="4" w:space="0" w:color="auto"/>
              <w:right w:val="nil"/>
            </w:tcBorders>
            <w:shd w:val="clear" w:color="auto" w:fill="auto"/>
            <w:noWrap/>
            <w:vAlign w:val="bottom"/>
            <w:hideMark/>
          </w:tcPr>
          <w:p w14:paraId="731C20E9" w14:textId="77777777" w:rsidR="004E594B" w:rsidRDefault="004E594B">
            <w:pPr>
              <w:rPr>
                <w:ins w:id="3030" w:author="Matthew McBee" w:date="2019-12-09T14:41:00Z"/>
                <w:color w:val="000000"/>
                <w:sz w:val="22"/>
                <w:szCs w:val="22"/>
              </w:rPr>
            </w:pPr>
            <w:ins w:id="3031" w:author="Matthew McBee" w:date="2019-12-09T14:41:00Z">
              <w:r>
                <w:rPr>
                  <w:color w:val="000000"/>
                  <w:sz w:val="22"/>
                  <w:szCs w:val="22"/>
                </w:rPr>
                <w:t> </w:t>
              </w:r>
            </w:ins>
          </w:p>
        </w:tc>
        <w:tc>
          <w:tcPr>
            <w:tcW w:w="1620" w:type="dxa"/>
            <w:tcBorders>
              <w:top w:val="nil"/>
              <w:left w:val="nil"/>
              <w:bottom w:val="single" w:sz="4" w:space="0" w:color="auto"/>
              <w:right w:val="nil"/>
            </w:tcBorders>
            <w:shd w:val="clear" w:color="auto" w:fill="auto"/>
            <w:noWrap/>
            <w:vAlign w:val="bottom"/>
            <w:hideMark/>
          </w:tcPr>
          <w:p w14:paraId="19278A8D" w14:textId="77777777" w:rsidR="004E594B" w:rsidRDefault="004E594B">
            <w:pPr>
              <w:rPr>
                <w:ins w:id="3032" w:author="Matthew McBee" w:date="2019-12-09T14:41:00Z"/>
                <w:color w:val="000000"/>
                <w:sz w:val="22"/>
                <w:szCs w:val="22"/>
              </w:rPr>
            </w:pPr>
            <w:ins w:id="3033" w:author="Matthew McBee" w:date="2019-12-09T14:41:00Z">
              <w:r>
                <w:rPr>
                  <w:color w:val="000000"/>
                  <w:sz w:val="22"/>
                  <w:szCs w:val="22"/>
                </w:rPr>
                <w:t> </w:t>
              </w:r>
            </w:ins>
          </w:p>
        </w:tc>
      </w:tr>
      <w:tr w:rsidR="004E594B" w14:paraId="2C5029BA" w14:textId="77777777" w:rsidTr="004E594B">
        <w:trPr>
          <w:trHeight w:val="320"/>
          <w:ins w:id="3034" w:author="Matthew McBee" w:date="2019-12-09T14:41:00Z"/>
        </w:trPr>
        <w:tc>
          <w:tcPr>
            <w:tcW w:w="2360" w:type="dxa"/>
            <w:tcBorders>
              <w:top w:val="nil"/>
              <w:left w:val="nil"/>
              <w:bottom w:val="nil"/>
              <w:right w:val="nil"/>
            </w:tcBorders>
            <w:shd w:val="clear" w:color="auto" w:fill="auto"/>
            <w:noWrap/>
            <w:vAlign w:val="bottom"/>
            <w:hideMark/>
          </w:tcPr>
          <w:p w14:paraId="6332FE8F" w14:textId="77777777" w:rsidR="004E594B" w:rsidRDefault="004E594B">
            <w:pPr>
              <w:rPr>
                <w:ins w:id="3035" w:author="Matthew McBee" w:date="2019-12-09T14:41:00Z"/>
                <w:color w:val="000000"/>
                <w:sz w:val="22"/>
                <w:szCs w:val="22"/>
              </w:rPr>
            </w:pPr>
            <w:ins w:id="3036" w:author="Matthew McBee" w:date="2019-12-09T14:41:00Z">
              <w:r>
                <w:rPr>
                  <w:color w:val="000000"/>
                  <w:sz w:val="22"/>
                  <w:szCs w:val="22"/>
                </w:rPr>
                <w:t>20/80</w:t>
              </w:r>
            </w:ins>
          </w:p>
        </w:tc>
        <w:tc>
          <w:tcPr>
            <w:tcW w:w="1080" w:type="dxa"/>
            <w:tcBorders>
              <w:top w:val="nil"/>
              <w:left w:val="nil"/>
              <w:bottom w:val="nil"/>
              <w:right w:val="nil"/>
            </w:tcBorders>
            <w:shd w:val="clear" w:color="auto" w:fill="auto"/>
            <w:noWrap/>
            <w:vAlign w:val="bottom"/>
            <w:hideMark/>
          </w:tcPr>
          <w:p w14:paraId="365CA2EB" w14:textId="77777777" w:rsidR="004E594B" w:rsidRDefault="004E594B">
            <w:pPr>
              <w:jc w:val="right"/>
              <w:rPr>
                <w:ins w:id="3037" w:author="Matthew McBee" w:date="2019-12-09T14:41:00Z"/>
                <w:color w:val="000000"/>
                <w:sz w:val="22"/>
                <w:szCs w:val="22"/>
              </w:rPr>
            </w:pPr>
            <w:ins w:id="3038" w:author="Matthew McBee" w:date="2019-12-09T14:41:00Z">
              <w:r>
                <w:rPr>
                  <w:color w:val="000000"/>
                  <w:sz w:val="22"/>
                  <w:szCs w:val="22"/>
                </w:rPr>
                <w:t>53</w:t>
              </w:r>
            </w:ins>
          </w:p>
        </w:tc>
        <w:tc>
          <w:tcPr>
            <w:tcW w:w="1000" w:type="dxa"/>
            <w:tcBorders>
              <w:top w:val="nil"/>
              <w:left w:val="nil"/>
              <w:bottom w:val="nil"/>
              <w:right w:val="nil"/>
            </w:tcBorders>
            <w:shd w:val="clear" w:color="auto" w:fill="auto"/>
            <w:noWrap/>
            <w:vAlign w:val="bottom"/>
            <w:hideMark/>
          </w:tcPr>
          <w:p w14:paraId="1AE2EB96" w14:textId="77777777" w:rsidR="004E594B" w:rsidRDefault="004E594B">
            <w:pPr>
              <w:jc w:val="right"/>
              <w:rPr>
                <w:ins w:id="3039" w:author="Matthew McBee" w:date="2019-12-09T14:41:00Z"/>
                <w:color w:val="000000"/>
                <w:sz w:val="22"/>
                <w:szCs w:val="22"/>
              </w:rPr>
            </w:pPr>
            <w:ins w:id="3040" w:author="Matthew McBee" w:date="2019-12-09T14:41:00Z">
              <w:r>
                <w:rPr>
                  <w:color w:val="000000"/>
                  <w:sz w:val="22"/>
                  <w:szCs w:val="22"/>
                </w:rPr>
                <w:t>11</w:t>
              </w:r>
            </w:ins>
          </w:p>
        </w:tc>
        <w:tc>
          <w:tcPr>
            <w:tcW w:w="1620" w:type="dxa"/>
            <w:tcBorders>
              <w:top w:val="nil"/>
              <w:left w:val="nil"/>
              <w:bottom w:val="nil"/>
              <w:right w:val="nil"/>
            </w:tcBorders>
            <w:shd w:val="clear" w:color="auto" w:fill="auto"/>
            <w:noWrap/>
            <w:vAlign w:val="bottom"/>
            <w:hideMark/>
          </w:tcPr>
          <w:p w14:paraId="0E74A7A5" w14:textId="77777777" w:rsidR="004E594B" w:rsidRDefault="004E594B">
            <w:pPr>
              <w:jc w:val="right"/>
              <w:rPr>
                <w:ins w:id="3041" w:author="Matthew McBee" w:date="2019-12-09T14:41:00Z"/>
                <w:color w:val="000000"/>
                <w:sz w:val="22"/>
                <w:szCs w:val="22"/>
              </w:rPr>
            </w:pPr>
            <w:ins w:id="3042" w:author="Matthew McBee" w:date="2019-12-09T14:41:00Z">
              <w:r>
                <w:rPr>
                  <w:color w:val="000000"/>
                  <w:sz w:val="22"/>
                  <w:szCs w:val="22"/>
                </w:rPr>
                <w:t>0.172</w:t>
              </w:r>
            </w:ins>
          </w:p>
        </w:tc>
      </w:tr>
      <w:tr w:rsidR="004E594B" w14:paraId="4D718373" w14:textId="77777777" w:rsidTr="004E594B">
        <w:trPr>
          <w:trHeight w:val="320"/>
          <w:ins w:id="3043" w:author="Matthew McBee" w:date="2019-12-09T14:41:00Z"/>
        </w:trPr>
        <w:tc>
          <w:tcPr>
            <w:tcW w:w="2360" w:type="dxa"/>
            <w:tcBorders>
              <w:top w:val="nil"/>
              <w:left w:val="nil"/>
              <w:bottom w:val="nil"/>
              <w:right w:val="nil"/>
            </w:tcBorders>
            <w:shd w:val="clear" w:color="auto" w:fill="auto"/>
            <w:noWrap/>
            <w:vAlign w:val="bottom"/>
            <w:hideMark/>
          </w:tcPr>
          <w:p w14:paraId="1A5D94AC" w14:textId="77777777" w:rsidR="004E594B" w:rsidRDefault="004E594B">
            <w:pPr>
              <w:rPr>
                <w:ins w:id="3044" w:author="Matthew McBee" w:date="2019-12-09T14:41:00Z"/>
                <w:color w:val="000000"/>
                <w:sz w:val="22"/>
                <w:szCs w:val="22"/>
              </w:rPr>
            </w:pPr>
            <w:ins w:id="3045" w:author="Matthew McBee" w:date="2019-12-09T14:41:00Z">
              <w:r>
                <w:rPr>
                  <w:color w:val="000000"/>
                  <w:sz w:val="22"/>
                  <w:szCs w:val="22"/>
                </w:rPr>
                <w:t>30/70</w:t>
              </w:r>
            </w:ins>
          </w:p>
        </w:tc>
        <w:tc>
          <w:tcPr>
            <w:tcW w:w="1080" w:type="dxa"/>
            <w:tcBorders>
              <w:top w:val="nil"/>
              <w:left w:val="nil"/>
              <w:bottom w:val="nil"/>
              <w:right w:val="nil"/>
            </w:tcBorders>
            <w:shd w:val="clear" w:color="auto" w:fill="auto"/>
            <w:noWrap/>
            <w:vAlign w:val="bottom"/>
            <w:hideMark/>
          </w:tcPr>
          <w:p w14:paraId="131D44A2" w14:textId="77777777" w:rsidR="004E594B" w:rsidRDefault="004E594B">
            <w:pPr>
              <w:jc w:val="right"/>
              <w:rPr>
                <w:ins w:id="3046" w:author="Matthew McBee" w:date="2019-12-09T14:41:00Z"/>
                <w:color w:val="000000"/>
                <w:sz w:val="22"/>
                <w:szCs w:val="22"/>
              </w:rPr>
            </w:pPr>
            <w:ins w:id="3047" w:author="Matthew McBee" w:date="2019-12-09T14:41:00Z">
              <w:r>
                <w:rPr>
                  <w:color w:val="000000"/>
                  <w:sz w:val="22"/>
                  <w:szCs w:val="22"/>
                </w:rPr>
                <w:t>54</w:t>
              </w:r>
            </w:ins>
          </w:p>
        </w:tc>
        <w:tc>
          <w:tcPr>
            <w:tcW w:w="1000" w:type="dxa"/>
            <w:tcBorders>
              <w:top w:val="nil"/>
              <w:left w:val="nil"/>
              <w:bottom w:val="nil"/>
              <w:right w:val="nil"/>
            </w:tcBorders>
            <w:shd w:val="clear" w:color="auto" w:fill="auto"/>
            <w:noWrap/>
            <w:vAlign w:val="bottom"/>
            <w:hideMark/>
          </w:tcPr>
          <w:p w14:paraId="64DEAC87" w14:textId="77777777" w:rsidR="004E594B" w:rsidRDefault="004E594B">
            <w:pPr>
              <w:jc w:val="right"/>
              <w:rPr>
                <w:ins w:id="3048" w:author="Matthew McBee" w:date="2019-12-09T14:41:00Z"/>
                <w:color w:val="000000"/>
                <w:sz w:val="22"/>
                <w:szCs w:val="22"/>
              </w:rPr>
            </w:pPr>
            <w:ins w:id="3049" w:author="Matthew McBee" w:date="2019-12-09T14:41:00Z">
              <w:r>
                <w:rPr>
                  <w:color w:val="000000"/>
                  <w:sz w:val="22"/>
                  <w:szCs w:val="22"/>
                </w:rPr>
                <w:t>10</w:t>
              </w:r>
            </w:ins>
          </w:p>
        </w:tc>
        <w:tc>
          <w:tcPr>
            <w:tcW w:w="1620" w:type="dxa"/>
            <w:tcBorders>
              <w:top w:val="nil"/>
              <w:left w:val="nil"/>
              <w:bottom w:val="nil"/>
              <w:right w:val="nil"/>
            </w:tcBorders>
            <w:shd w:val="clear" w:color="auto" w:fill="auto"/>
            <w:noWrap/>
            <w:vAlign w:val="bottom"/>
            <w:hideMark/>
          </w:tcPr>
          <w:p w14:paraId="4D8DA14A" w14:textId="77777777" w:rsidR="004E594B" w:rsidRDefault="004E594B">
            <w:pPr>
              <w:jc w:val="right"/>
              <w:rPr>
                <w:ins w:id="3050" w:author="Matthew McBee" w:date="2019-12-09T14:41:00Z"/>
                <w:color w:val="000000"/>
                <w:sz w:val="22"/>
                <w:szCs w:val="22"/>
              </w:rPr>
            </w:pPr>
            <w:ins w:id="3051" w:author="Matthew McBee" w:date="2019-12-09T14:41:00Z">
              <w:r>
                <w:rPr>
                  <w:color w:val="000000"/>
                  <w:sz w:val="22"/>
                  <w:szCs w:val="22"/>
                </w:rPr>
                <w:t>0.156</w:t>
              </w:r>
            </w:ins>
          </w:p>
        </w:tc>
      </w:tr>
      <w:tr w:rsidR="004E594B" w14:paraId="6C883024" w14:textId="77777777" w:rsidTr="004E594B">
        <w:trPr>
          <w:trHeight w:val="320"/>
          <w:ins w:id="3052" w:author="Matthew McBee" w:date="2019-12-09T14:41:00Z"/>
        </w:trPr>
        <w:tc>
          <w:tcPr>
            <w:tcW w:w="2360" w:type="dxa"/>
            <w:tcBorders>
              <w:top w:val="nil"/>
              <w:left w:val="nil"/>
              <w:bottom w:val="nil"/>
              <w:right w:val="nil"/>
            </w:tcBorders>
            <w:shd w:val="clear" w:color="auto" w:fill="auto"/>
            <w:noWrap/>
            <w:vAlign w:val="bottom"/>
            <w:hideMark/>
          </w:tcPr>
          <w:p w14:paraId="16CCBE61" w14:textId="77777777" w:rsidR="004E594B" w:rsidRDefault="004E594B">
            <w:pPr>
              <w:rPr>
                <w:ins w:id="3053" w:author="Matthew McBee" w:date="2019-12-09T14:41:00Z"/>
                <w:color w:val="000000"/>
                <w:sz w:val="22"/>
                <w:szCs w:val="22"/>
              </w:rPr>
            </w:pPr>
            <w:ins w:id="3054" w:author="Matthew McBee" w:date="2019-12-09T14:41:00Z">
              <w:r>
                <w:rPr>
                  <w:color w:val="000000"/>
                  <w:sz w:val="22"/>
                  <w:szCs w:val="22"/>
                </w:rPr>
                <w:t>40/60</w:t>
              </w:r>
            </w:ins>
          </w:p>
        </w:tc>
        <w:tc>
          <w:tcPr>
            <w:tcW w:w="1080" w:type="dxa"/>
            <w:tcBorders>
              <w:top w:val="nil"/>
              <w:left w:val="nil"/>
              <w:bottom w:val="nil"/>
              <w:right w:val="nil"/>
            </w:tcBorders>
            <w:shd w:val="clear" w:color="auto" w:fill="auto"/>
            <w:noWrap/>
            <w:vAlign w:val="bottom"/>
            <w:hideMark/>
          </w:tcPr>
          <w:p w14:paraId="47B03C6B" w14:textId="77777777" w:rsidR="004E594B" w:rsidRDefault="004E594B">
            <w:pPr>
              <w:jc w:val="right"/>
              <w:rPr>
                <w:ins w:id="3055" w:author="Matthew McBee" w:date="2019-12-09T14:41:00Z"/>
                <w:color w:val="000000"/>
                <w:sz w:val="22"/>
                <w:szCs w:val="22"/>
              </w:rPr>
            </w:pPr>
            <w:ins w:id="3056" w:author="Matthew McBee" w:date="2019-12-09T14:41:00Z">
              <w:r>
                <w:rPr>
                  <w:color w:val="000000"/>
                  <w:sz w:val="22"/>
                  <w:szCs w:val="22"/>
                </w:rPr>
                <w:t>47</w:t>
              </w:r>
            </w:ins>
          </w:p>
        </w:tc>
        <w:tc>
          <w:tcPr>
            <w:tcW w:w="1000" w:type="dxa"/>
            <w:tcBorders>
              <w:top w:val="nil"/>
              <w:left w:val="nil"/>
              <w:bottom w:val="nil"/>
              <w:right w:val="nil"/>
            </w:tcBorders>
            <w:shd w:val="clear" w:color="auto" w:fill="auto"/>
            <w:noWrap/>
            <w:vAlign w:val="bottom"/>
            <w:hideMark/>
          </w:tcPr>
          <w:p w14:paraId="4F0AC304" w14:textId="77777777" w:rsidR="004E594B" w:rsidRDefault="004E594B">
            <w:pPr>
              <w:jc w:val="right"/>
              <w:rPr>
                <w:ins w:id="3057" w:author="Matthew McBee" w:date="2019-12-09T14:41:00Z"/>
                <w:color w:val="000000"/>
                <w:sz w:val="22"/>
                <w:szCs w:val="22"/>
              </w:rPr>
            </w:pPr>
            <w:ins w:id="3058" w:author="Matthew McBee" w:date="2019-12-09T14:41:00Z">
              <w:r>
                <w:rPr>
                  <w:color w:val="000000"/>
                  <w:sz w:val="22"/>
                  <w:szCs w:val="22"/>
                </w:rPr>
                <w:t>17</w:t>
              </w:r>
            </w:ins>
          </w:p>
        </w:tc>
        <w:tc>
          <w:tcPr>
            <w:tcW w:w="1620" w:type="dxa"/>
            <w:tcBorders>
              <w:top w:val="nil"/>
              <w:left w:val="nil"/>
              <w:bottom w:val="nil"/>
              <w:right w:val="nil"/>
            </w:tcBorders>
            <w:shd w:val="clear" w:color="auto" w:fill="auto"/>
            <w:noWrap/>
            <w:vAlign w:val="bottom"/>
            <w:hideMark/>
          </w:tcPr>
          <w:p w14:paraId="6AE84ABD" w14:textId="77777777" w:rsidR="004E594B" w:rsidRDefault="004E594B">
            <w:pPr>
              <w:jc w:val="right"/>
              <w:rPr>
                <w:ins w:id="3059" w:author="Matthew McBee" w:date="2019-12-09T14:41:00Z"/>
                <w:color w:val="000000"/>
                <w:sz w:val="22"/>
                <w:szCs w:val="22"/>
              </w:rPr>
            </w:pPr>
            <w:ins w:id="3060" w:author="Matthew McBee" w:date="2019-12-09T14:41:00Z">
              <w:r>
                <w:rPr>
                  <w:color w:val="000000"/>
                  <w:sz w:val="22"/>
                  <w:szCs w:val="22"/>
                </w:rPr>
                <w:t>0.266</w:t>
              </w:r>
            </w:ins>
          </w:p>
        </w:tc>
      </w:tr>
      <w:tr w:rsidR="004E594B" w14:paraId="1B9F0AC7" w14:textId="77777777" w:rsidTr="004E594B">
        <w:trPr>
          <w:trHeight w:val="320"/>
          <w:ins w:id="3061" w:author="Matthew McBee" w:date="2019-12-09T14:41:00Z"/>
        </w:trPr>
        <w:tc>
          <w:tcPr>
            <w:tcW w:w="2360" w:type="dxa"/>
            <w:tcBorders>
              <w:top w:val="nil"/>
              <w:left w:val="nil"/>
              <w:bottom w:val="nil"/>
              <w:right w:val="nil"/>
            </w:tcBorders>
            <w:shd w:val="clear" w:color="auto" w:fill="auto"/>
            <w:noWrap/>
            <w:vAlign w:val="bottom"/>
            <w:hideMark/>
          </w:tcPr>
          <w:p w14:paraId="3FABBC1B" w14:textId="77777777" w:rsidR="004E594B" w:rsidRDefault="004E594B">
            <w:pPr>
              <w:rPr>
                <w:ins w:id="3062" w:author="Matthew McBee" w:date="2019-12-09T14:41:00Z"/>
                <w:color w:val="000000"/>
                <w:sz w:val="22"/>
                <w:szCs w:val="22"/>
              </w:rPr>
            </w:pPr>
            <w:ins w:id="3063" w:author="Matthew McBee" w:date="2019-12-09T14:41:00Z">
              <w:r>
                <w:rPr>
                  <w:color w:val="000000"/>
                  <w:sz w:val="22"/>
                  <w:szCs w:val="22"/>
                </w:rPr>
                <w:t>50</w:t>
              </w:r>
            </w:ins>
          </w:p>
        </w:tc>
        <w:tc>
          <w:tcPr>
            <w:tcW w:w="1080" w:type="dxa"/>
            <w:tcBorders>
              <w:top w:val="nil"/>
              <w:left w:val="nil"/>
              <w:bottom w:val="nil"/>
              <w:right w:val="nil"/>
            </w:tcBorders>
            <w:shd w:val="clear" w:color="auto" w:fill="auto"/>
            <w:noWrap/>
            <w:vAlign w:val="bottom"/>
            <w:hideMark/>
          </w:tcPr>
          <w:p w14:paraId="3A5C285B" w14:textId="77777777" w:rsidR="004E594B" w:rsidRDefault="004E594B">
            <w:pPr>
              <w:jc w:val="right"/>
              <w:rPr>
                <w:ins w:id="3064" w:author="Matthew McBee" w:date="2019-12-09T14:41:00Z"/>
                <w:color w:val="000000"/>
                <w:sz w:val="22"/>
                <w:szCs w:val="22"/>
              </w:rPr>
            </w:pPr>
            <w:ins w:id="3065" w:author="Matthew McBee" w:date="2019-12-09T14:41:00Z">
              <w:r>
                <w:rPr>
                  <w:color w:val="000000"/>
                  <w:sz w:val="22"/>
                  <w:szCs w:val="22"/>
                </w:rPr>
                <w:t>44</w:t>
              </w:r>
            </w:ins>
          </w:p>
        </w:tc>
        <w:tc>
          <w:tcPr>
            <w:tcW w:w="1000" w:type="dxa"/>
            <w:tcBorders>
              <w:top w:val="nil"/>
              <w:left w:val="nil"/>
              <w:bottom w:val="nil"/>
              <w:right w:val="nil"/>
            </w:tcBorders>
            <w:shd w:val="clear" w:color="auto" w:fill="auto"/>
            <w:noWrap/>
            <w:vAlign w:val="bottom"/>
            <w:hideMark/>
          </w:tcPr>
          <w:p w14:paraId="7C850F02" w14:textId="77777777" w:rsidR="004E594B" w:rsidRDefault="004E594B">
            <w:pPr>
              <w:jc w:val="right"/>
              <w:rPr>
                <w:ins w:id="3066" w:author="Matthew McBee" w:date="2019-12-09T14:41:00Z"/>
                <w:color w:val="000000"/>
                <w:sz w:val="22"/>
                <w:szCs w:val="22"/>
              </w:rPr>
            </w:pPr>
            <w:ins w:id="3067" w:author="Matthew McBee" w:date="2019-12-09T14:41:00Z">
              <w:r>
                <w:rPr>
                  <w:color w:val="000000"/>
                  <w:sz w:val="22"/>
                  <w:szCs w:val="22"/>
                </w:rPr>
                <w:t>20</w:t>
              </w:r>
            </w:ins>
          </w:p>
        </w:tc>
        <w:tc>
          <w:tcPr>
            <w:tcW w:w="1620" w:type="dxa"/>
            <w:tcBorders>
              <w:top w:val="nil"/>
              <w:left w:val="nil"/>
              <w:bottom w:val="nil"/>
              <w:right w:val="nil"/>
            </w:tcBorders>
            <w:shd w:val="clear" w:color="auto" w:fill="auto"/>
            <w:noWrap/>
            <w:vAlign w:val="bottom"/>
            <w:hideMark/>
          </w:tcPr>
          <w:p w14:paraId="179DCBC5" w14:textId="77777777" w:rsidR="004E594B" w:rsidRDefault="004E594B">
            <w:pPr>
              <w:jc w:val="right"/>
              <w:rPr>
                <w:ins w:id="3068" w:author="Matthew McBee" w:date="2019-12-09T14:41:00Z"/>
                <w:color w:val="000000"/>
                <w:sz w:val="22"/>
                <w:szCs w:val="22"/>
              </w:rPr>
            </w:pPr>
            <w:ins w:id="3069" w:author="Matthew McBee" w:date="2019-12-09T14:41:00Z">
              <w:r>
                <w:rPr>
                  <w:color w:val="000000"/>
                  <w:sz w:val="22"/>
                  <w:szCs w:val="22"/>
                </w:rPr>
                <w:t>0.312</w:t>
              </w:r>
            </w:ins>
          </w:p>
        </w:tc>
      </w:tr>
      <w:tr w:rsidR="004E594B" w14:paraId="440701CC" w14:textId="77777777" w:rsidTr="004E594B">
        <w:trPr>
          <w:trHeight w:val="320"/>
          <w:ins w:id="3070" w:author="Matthew McBee" w:date="2019-12-09T14:41:00Z"/>
        </w:trPr>
        <w:tc>
          <w:tcPr>
            <w:tcW w:w="2360" w:type="dxa"/>
            <w:tcBorders>
              <w:top w:val="nil"/>
              <w:left w:val="nil"/>
              <w:bottom w:val="nil"/>
              <w:right w:val="nil"/>
            </w:tcBorders>
            <w:shd w:val="clear" w:color="auto" w:fill="auto"/>
            <w:noWrap/>
            <w:vAlign w:val="bottom"/>
            <w:hideMark/>
          </w:tcPr>
          <w:p w14:paraId="3F6D2F56" w14:textId="77777777" w:rsidR="004E594B" w:rsidRDefault="004E594B">
            <w:pPr>
              <w:rPr>
                <w:ins w:id="3071" w:author="Matthew McBee" w:date="2019-12-09T14:41:00Z"/>
                <w:color w:val="000000"/>
                <w:sz w:val="22"/>
                <w:szCs w:val="22"/>
              </w:rPr>
            </w:pPr>
            <w:ins w:id="3072" w:author="Matthew McBee" w:date="2019-12-09T14:41:00Z">
              <w:r>
                <w:rPr>
                  <w:color w:val="000000"/>
                  <w:sz w:val="22"/>
                  <w:szCs w:val="22"/>
                </w:rPr>
                <w:t>60</w:t>
              </w:r>
            </w:ins>
          </w:p>
        </w:tc>
        <w:tc>
          <w:tcPr>
            <w:tcW w:w="1080" w:type="dxa"/>
            <w:tcBorders>
              <w:top w:val="nil"/>
              <w:left w:val="nil"/>
              <w:bottom w:val="nil"/>
              <w:right w:val="nil"/>
            </w:tcBorders>
            <w:shd w:val="clear" w:color="auto" w:fill="auto"/>
            <w:noWrap/>
            <w:vAlign w:val="bottom"/>
            <w:hideMark/>
          </w:tcPr>
          <w:p w14:paraId="5ABDD52D" w14:textId="77777777" w:rsidR="004E594B" w:rsidRDefault="004E594B">
            <w:pPr>
              <w:jc w:val="right"/>
              <w:rPr>
                <w:ins w:id="3073" w:author="Matthew McBee" w:date="2019-12-09T14:41:00Z"/>
                <w:color w:val="000000"/>
                <w:sz w:val="22"/>
                <w:szCs w:val="22"/>
              </w:rPr>
            </w:pPr>
            <w:ins w:id="3074" w:author="Matthew McBee" w:date="2019-12-09T14:41:00Z">
              <w:r>
                <w:rPr>
                  <w:color w:val="000000"/>
                  <w:sz w:val="22"/>
                  <w:szCs w:val="22"/>
                </w:rPr>
                <w:t>37</w:t>
              </w:r>
            </w:ins>
          </w:p>
        </w:tc>
        <w:tc>
          <w:tcPr>
            <w:tcW w:w="1000" w:type="dxa"/>
            <w:tcBorders>
              <w:top w:val="nil"/>
              <w:left w:val="nil"/>
              <w:bottom w:val="nil"/>
              <w:right w:val="nil"/>
            </w:tcBorders>
            <w:shd w:val="clear" w:color="auto" w:fill="auto"/>
            <w:noWrap/>
            <w:vAlign w:val="bottom"/>
            <w:hideMark/>
          </w:tcPr>
          <w:p w14:paraId="3FA7FE82" w14:textId="77777777" w:rsidR="004E594B" w:rsidRDefault="004E594B">
            <w:pPr>
              <w:jc w:val="right"/>
              <w:rPr>
                <w:ins w:id="3075" w:author="Matthew McBee" w:date="2019-12-09T14:41:00Z"/>
                <w:color w:val="000000"/>
                <w:sz w:val="22"/>
                <w:szCs w:val="22"/>
              </w:rPr>
            </w:pPr>
            <w:ins w:id="3076" w:author="Matthew McBee" w:date="2019-12-09T14:41:00Z">
              <w:r>
                <w:rPr>
                  <w:color w:val="000000"/>
                  <w:sz w:val="22"/>
                  <w:szCs w:val="22"/>
                </w:rPr>
                <w:t>27</w:t>
              </w:r>
            </w:ins>
          </w:p>
        </w:tc>
        <w:tc>
          <w:tcPr>
            <w:tcW w:w="1620" w:type="dxa"/>
            <w:tcBorders>
              <w:top w:val="nil"/>
              <w:left w:val="nil"/>
              <w:bottom w:val="nil"/>
              <w:right w:val="nil"/>
            </w:tcBorders>
            <w:shd w:val="clear" w:color="auto" w:fill="auto"/>
            <w:noWrap/>
            <w:vAlign w:val="bottom"/>
            <w:hideMark/>
          </w:tcPr>
          <w:p w14:paraId="2ADB8EEE" w14:textId="77777777" w:rsidR="004E594B" w:rsidRDefault="004E594B">
            <w:pPr>
              <w:jc w:val="right"/>
              <w:rPr>
                <w:ins w:id="3077" w:author="Matthew McBee" w:date="2019-12-09T14:41:00Z"/>
                <w:color w:val="000000"/>
                <w:sz w:val="22"/>
                <w:szCs w:val="22"/>
              </w:rPr>
            </w:pPr>
            <w:ins w:id="3078" w:author="Matthew McBee" w:date="2019-12-09T14:41:00Z">
              <w:r>
                <w:rPr>
                  <w:color w:val="000000"/>
                  <w:sz w:val="22"/>
                  <w:szCs w:val="22"/>
                </w:rPr>
                <w:t>0.422</w:t>
              </w:r>
            </w:ins>
          </w:p>
        </w:tc>
      </w:tr>
      <w:tr w:rsidR="004E594B" w14:paraId="01F663E3" w14:textId="77777777" w:rsidTr="004E594B">
        <w:trPr>
          <w:trHeight w:val="320"/>
          <w:ins w:id="3079" w:author="Matthew McBee" w:date="2019-12-09T14:41:00Z"/>
        </w:trPr>
        <w:tc>
          <w:tcPr>
            <w:tcW w:w="2360" w:type="dxa"/>
            <w:tcBorders>
              <w:top w:val="nil"/>
              <w:left w:val="nil"/>
              <w:bottom w:val="nil"/>
              <w:right w:val="nil"/>
            </w:tcBorders>
            <w:shd w:val="clear" w:color="auto" w:fill="auto"/>
            <w:noWrap/>
            <w:vAlign w:val="bottom"/>
            <w:hideMark/>
          </w:tcPr>
          <w:p w14:paraId="5BDCD7EF" w14:textId="77777777" w:rsidR="004E594B" w:rsidRDefault="004E594B">
            <w:pPr>
              <w:rPr>
                <w:ins w:id="3080" w:author="Matthew McBee" w:date="2019-12-09T14:41:00Z"/>
                <w:color w:val="000000"/>
                <w:sz w:val="22"/>
                <w:szCs w:val="22"/>
              </w:rPr>
            </w:pPr>
            <w:ins w:id="3081" w:author="Matthew McBee" w:date="2019-12-09T14:41:00Z">
              <w:r>
                <w:rPr>
                  <w:color w:val="000000"/>
                  <w:sz w:val="22"/>
                  <w:szCs w:val="22"/>
                </w:rPr>
                <w:t>70</w:t>
              </w:r>
            </w:ins>
          </w:p>
        </w:tc>
        <w:tc>
          <w:tcPr>
            <w:tcW w:w="1080" w:type="dxa"/>
            <w:tcBorders>
              <w:top w:val="nil"/>
              <w:left w:val="nil"/>
              <w:bottom w:val="nil"/>
              <w:right w:val="nil"/>
            </w:tcBorders>
            <w:shd w:val="clear" w:color="auto" w:fill="auto"/>
            <w:noWrap/>
            <w:vAlign w:val="bottom"/>
            <w:hideMark/>
          </w:tcPr>
          <w:p w14:paraId="4254CA16" w14:textId="77777777" w:rsidR="004E594B" w:rsidRDefault="004E594B">
            <w:pPr>
              <w:jc w:val="right"/>
              <w:rPr>
                <w:ins w:id="3082" w:author="Matthew McBee" w:date="2019-12-09T14:41:00Z"/>
                <w:color w:val="000000"/>
                <w:sz w:val="22"/>
                <w:szCs w:val="22"/>
              </w:rPr>
            </w:pPr>
            <w:ins w:id="3083" w:author="Matthew McBee" w:date="2019-12-09T14:41:00Z">
              <w:r>
                <w:rPr>
                  <w:color w:val="000000"/>
                  <w:sz w:val="22"/>
                  <w:szCs w:val="22"/>
                </w:rPr>
                <w:t>50</w:t>
              </w:r>
            </w:ins>
          </w:p>
        </w:tc>
        <w:tc>
          <w:tcPr>
            <w:tcW w:w="1000" w:type="dxa"/>
            <w:tcBorders>
              <w:top w:val="nil"/>
              <w:left w:val="nil"/>
              <w:bottom w:val="nil"/>
              <w:right w:val="nil"/>
            </w:tcBorders>
            <w:shd w:val="clear" w:color="auto" w:fill="auto"/>
            <w:noWrap/>
            <w:vAlign w:val="bottom"/>
            <w:hideMark/>
          </w:tcPr>
          <w:p w14:paraId="49D974CD" w14:textId="77777777" w:rsidR="004E594B" w:rsidRDefault="004E594B">
            <w:pPr>
              <w:jc w:val="right"/>
              <w:rPr>
                <w:ins w:id="3084" w:author="Matthew McBee" w:date="2019-12-09T14:41:00Z"/>
                <w:color w:val="000000"/>
                <w:sz w:val="22"/>
                <w:szCs w:val="22"/>
              </w:rPr>
            </w:pPr>
            <w:ins w:id="3085" w:author="Matthew McBee" w:date="2019-12-09T14:41:00Z">
              <w:r>
                <w:rPr>
                  <w:color w:val="000000"/>
                  <w:sz w:val="22"/>
                  <w:szCs w:val="22"/>
                </w:rPr>
                <w:t>14</w:t>
              </w:r>
            </w:ins>
          </w:p>
        </w:tc>
        <w:tc>
          <w:tcPr>
            <w:tcW w:w="1620" w:type="dxa"/>
            <w:tcBorders>
              <w:top w:val="nil"/>
              <w:left w:val="nil"/>
              <w:bottom w:val="nil"/>
              <w:right w:val="nil"/>
            </w:tcBorders>
            <w:shd w:val="clear" w:color="auto" w:fill="auto"/>
            <w:noWrap/>
            <w:vAlign w:val="bottom"/>
            <w:hideMark/>
          </w:tcPr>
          <w:p w14:paraId="3662A8E7" w14:textId="77777777" w:rsidR="004E594B" w:rsidRDefault="004E594B">
            <w:pPr>
              <w:jc w:val="right"/>
              <w:rPr>
                <w:ins w:id="3086" w:author="Matthew McBee" w:date="2019-12-09T14:41:00Z"/>
                <w:color w:val="000000"/>
                <w:sz w:val="22"/>
                <w:szCs w:val="22"/>
              </w:rPr>
            </w:pPr>
            <w:ins w:id="3087" w:author="Matthew McBee" w:date="2019-12-09T14:41:00Z">
              <w:r>
                <w:rPr>
                  <w:color w:val="000000"/>
                  <w:sz w:val="22"/>
                  <w:szCs w:val="22"/>
                </w:rPr>
                <w:t>0.219</w:t>
              </w:r>
            </w:ins>
          </w:p>
        </w:tc>
      </w:tr>
      <w:tr w:rsidR="004E594B" w14:paraId="561676D8" w14:textId="77777777" w:rsidTr="004E594B">
        <w:trPr>
          <w:trHeight w:val="81"/>
          <w:ins w:id="3088" w:author="Matthew McBee" w:date="2019-12-09T14:41:00Z"/>
          <w:trPrChange w:id="3089" w:author="Matthew McBee" w:date="2019-12-09T14:42:00Z">
            <w:trPr>
              <w:trHeight w:val="320"/>
            </w:trPr>
          </w:trPrChange>
        </w:trPr>
        <w:tc>
          <w:tcPr>
            <w:tcW w:w="2360" w:type="dxa"/>
            <w:tcBorders>
              <w:top w:val="nil"/>
              <w:left w:val="nil"/>
              <w:bottom w:val="single" w:sz="4" w:space="0" w:color="auto"/>
              <w:right w:val="nil"/>
            </w:tcBorders>
            <w:shd w:val="clear" w:color="auto" w:fill="auto"/>
            <w:noWrap/>
            <w:vAlign w:val="bottom"/>
            <w:hideMark/>
            <w:tcPrChange w:id="3090" w:author="Matthew McBee" w:date="2019-12-09T14:42:00Z">
              <w:tcPr>
                <w:tcW w:w="2360" w:type="dxa"/>
                <w:tcBorders>
                  <w:top w:val="nil"/>
                  <w:left w:val="nil"/>
                  <w:bottom w:val="single" w:sz="4" w:space="0" w:color="auto"/>
                  <w:right w:val="nil"/>
                </w:tcBorders>
                <w:shd w:val="clear" w:color="auto" w:fill="auto"/>
                <w:noWrap/>
                <w:vAlign w:val="bottom"/>
                <w:hideMark/>
              </w:tcPr>
            </w:tcPrChange>
          </w:tcPr>
          <w:p w14:paraId="6462B741" w14:textId="77777777" w:rsidR="004E594B" w:rsidRPr="004E594B" w:rsidRDefault="004E594B">
            <w:pPr>
              <w:rPr>
                <w:ins w:id="3091" w:author="Matthew McBee" w:date="2019-12-09T14:41:00Z"/>
                <w:color w:val="000000"/>
                <w:sz w:val="20"/>
                <w:szCs w:val="20"/>
                <w:rPrChange w:id="3092" w:author="Matthew McBee" w:date="2019-12-09T14:41:00Z">
                  <w:rPr>
                    <w:ins w:id="3093" w:author="Matthew McBee" w:date="2019-12-09T14:41:00Z"/>
                    <w:color w:val="000000"/>
                    <w:sz w:val="22"/>
                    <w:szCs w:val="22"/>
                  </w:rPr>
                </w:rPrChange>
              </w:rPr>
            </w:pPr>
            <w:ins w:id="3094" w:author="Matthew McBee" w:date="2019-12-09T14:41:00Z">
              <w:r w:rsidRPr="004E594B">
                <w:rPr>
                  <w:color w:val="000000"/>
                  <w:sz w:val="20"/>
                  <w:szCs w:val="20"/>
                  <w:rPrChange w:id="3095" w:author="Matthew McBee" w:date="2019-12-09T14:41: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3096" w:author="Matthew McBee" w:date="2019-12-09T14:42:00Z">
              <w:tcPr>
                <w:tcW w:w="1080" w:type="dxa"/>
                <w:tcBorders>
                  <w:top w:val="nil"/>
                  <w:left w:val="nil"/>
                  <w:bottom w:val="single" w:sz="4" w:space="0" w:color="auto"/>
                  <w:right w:val="nil"/>
                </w:tcBorders>
                <w:shd w:val="clear" w:color="auto" w:fill="auto"/>
                <w:noWrap/>
                <w:vAlign w:val="bottom"/>
                <w:hideMark/>
              </w:tcPr>
            </w:tcPrChange>
          </w:tcPr>
          <w:p w14:paraId="3A1D36DF" w14:textId="77777777" w:rsidR="004E594B" w:rsidRPr="004E594B" w:rsidRDefault="004E594B">
            <w:pPr>
              <w:rPr>
                <w:ins w:id="3097" w:author="Matthew McBee" w:date="2019-12-09T14:41:00Z"/>
                <w:color w:val="000000"/>
                <w:sz w:val="20"/>
                <w:szCs w:val="20"/>
                <w:rPrChange w:id="3098" w:author="Matthew McBee" w:date="2019-12-09T14:41:00Z">
                  <w:rPr>
                    <w:ins w:id="3099" w:author="Matthew McBee" w:date="2019-12-09T14:41:00Z"/>
                    <w:color w:val="000000"/>
                    <w:sz w:val="22"/>
                    <w:szCs w:val="22"/>
                  </w:rPr>
                </w:rPrChange>
              </w:rPr>
            </w:pPr>
            <w:ins w:id="3100" w:author="Matthew McBee" w:date="2019-12-09T14:41:00Z">
              <w:r w:rsidRPr="004E594B">
                <w:rPr>
                  <w:color w:val="000000"/>
                  <w:sz w:val="20"/>
                  <w:szCs w:val="20"/>
                  <w:rPrChange w:id="3101" w:author="Matthew McBee" w:date="2019-12-09T14:41:00Z">
                    <w:rPr>
                      <w:color w:val="000000"/>
                      <w:sz w:val="22"/>
                      <w:szCs w:val="22"/>
                    </w:rPr>
                  </w:rPrChange>
                </w:rPr>
                <w:t> </w:t>
              </w:r>
            </w:ins>
          </w:p>
        </w:tc>
        <w:tc>
          <w:tcPr>
            <w:tcW w:w="1000" w:type="dxa"/>
            <w:tcBorders>
              <w:top w:val="nil"/>
              <w:left w:val="nil"/>
              <w:bottom w:val="single" w:sz="4" w:space="0" w:color="auto"/>
              <w:right w:val="nil"/>
            </w:tcBorders>
            <w:shd w:val="clear" w:color="auto" w:fill="auto"/>
            <w:noWrap/>
            <w:vAlign w:val="bottom"/>
            <w:hideMark/>
            <w:tcPrChange w:id="3102" w:author="Matthew McBee" w:date="2019-12-09T14:42:00Z">
              <w:tcPr>
                <w:tcW w:w="1000" w:type="dxa"/>
                <w:tcBorders>
                  <w:top w:val="nil"/>
                  <w:left w:val="nil"/>
                  <w:bottom w:val="single" w:sz="4" w:space="0" w:color="auto"/>
                  <w:right w:val="nil"/>
                </w:tcBorders>
                <w:shd w:val="clear" w:color="auto" w:fill="auto"/>
                <w:noWrap/>
                <w:vAlign w:val="bottom"/>
                <w:hideMark/>
              </w:tcPr>
            </w:tcPrChange>
          </w:tcPr>
          <w:p w14:paraId="0DCED5F7" w14:textId="77777777" w:rsidR="004E594B" w:rsidRPr="004E594B" w:rsidRDefault="004E594B">
            <w:pPr>
              <w:rPr>
                <w:ins w:id="3103" w:author="Matthew McBee" w:date="2019-12-09T14:41:00Z"/>
                <w:color w:val="000000"/>
                <w:sz w:val="20"/>
                <w:szCs w:val="20"/>
                <w:rPrChange w:id="3104" w:author="Matthew McBee" w:date="2019-12-09T14:41:00Z">
                  <w:rPr>
                    <w:ins w:id="3105" w:author="Matthew McBee" w:date="2019-12-09T14:41:00Z"/>
                    <w:color w:val="000000"/>
                    <w:sz w:val="22"/>
                    <w:szCs w:val="22"/>
                  </w:rPr>
                </w:rPrChange>
              </w:rPr>
            </w:pPr>
            <w:ins w:id="3106" w:author="Matthew McBee" w:date="2019-12-09T14:41:00Z">
              <w:r w:rsidRPr="004E594B">
                <w:rPr>
                  <w:color w:val="000000"/>
                  <w:sz w:val="20"/>
                  <w:szCs w:val="20"/>
                  <w:rPrChange w:id="3107" w:author="Matthew McBee" w:date="2019-12-09T14:41:00Z">
                    <w:rPr>
                      <w:color w:val="000000"/>
                      <w:sz w:val="22"/>
                      <w:szCs w:val="22"/>
                    </w:rPr>
                  </w:rPrChange>
                </w:rPr>
                <w:t> </w:t>
              </w:r>
            </w:ins>
          </w:p>
        </w:tc>
        <w:tc>
          <w:tcPr>
            <w:tcW w:w="1620" w:type="dxa"/>
            <w:tcBorders>
              <w:top w:val="nil"/>
              <w:left w:val="nil"/>
              <w:bottom w:val="single" w:sz="4" w:space="0" w:color="auto"/>
              <w:right w:val="nil"/>
            </w:tcBorders>
            <w:shd w:val="clear" w:color="auto" w:fill="auto"/>
            <w:noWrap/>
            <w:vAlign w:val="bottom"/>
            <w:hideMark/>
            <w:tcPrChange w:id="3108" w:author="Matthew McBee" w:date="2019-12-09T14:42:00Z">
              <w:tcPr>
                <w:tcW w:w="1620" w:type="dxa"/>
                <w:tcBorders>
                  <w:top w:val="nil"/>
                  <w:left w:val="nil"/>
                  <w:bottom w:val="single" w:sz="4" w:space="0" w:color="auto"/>
                  <w:right w:val="nil"/>
                </w:tcBorders>
                <w:shd w:val="clear" w:color="auto" w:fill="auto"/>
                <w:noWrap/>
                <w:vAlign w:val="bottom"/>
                <w:hideMark/>
              </w:tcPr>
            </w:tcPrChange>
          </w:tcPr>
          <w:p w14:paraId="52F32D1C" w14:textId="77777777" w:rsidR="004E594B" w:rsidRPr="004E594B" w:rsidRDefault="004E594B">
            <w:pPr>
              <w:rPr>
                <w:ins w:id="3109" w:author="Matthew McBee" w:date="2019-12-09T14:41:00Z"/>
                <w:color w:val="000000"/>
                <w:sz w:val="20"/>
                <w:szCs w:val="20"/>
                <w:rPrChange w:id="3110" w:author="Matthew McBee" w:date="2019-12-09T14:41:00Z">
                  <w:rPr>
                    <w:ins w:id="3111" w:author="Matthew McBee" w:date="2019-12-09T14:41:00Z"/>
                    <w:color w:val="000000"/>
                    <w:sz w:val="22"/>
                    <w:szCs w:val="22"/>
                  </w:rPr>
                </w:rPrChange>
              </w:rPr>
            </w:pPr>
            <w:ins w:id="3112" w:author="Matthew McBee" w:date="2019-12-09T14:41:00Z">
              <w:r w:rsidRPr="004E594B">
                <w:rPr>
                  <w:color w:val="000000"/>
                  <w:sz w:val="20"/>
                  <w:szCs w:val="20"/>
                  <w:rPrChange w:id="3113" w:author="Matthew McBee" w:date="2019-12-09T14:41:00Z">
                    <w:rPr>
                      <w:color w:val="000000"/>
                      <w:sz w:val="22"/>
                      <w:szCs w:val="22"/>
                    </w:rPr>
                  </w:rPrChange>
                </w:rPr>
                <w:t> </w:t>
              </w:r>
            </w:ins>
          </w:p>
        </w:tc>
      </w:tr>
    </w:tbl>
    <w:p w14:paraId="3C896E6C" w14:textId="77777777" w:rsidR="004E594B" w:rsidRDefault="004E594B" w:rsidP="004C75BC"/>
    <w:p w14:paraId="12617748" w14:textId="21E32E8C" w:rsidR="00BB280A" w:rsidDel="00E15F67" w:rsidRDefault="00BB280A" w:rsidP="004C75BC">
      <w:pPr>
        <w:rPr>
          <w:del w:id="3114" w:author="Matthew McBee" w:date="2019-12-04T14:17:00Z"/>
        </w:rPr>
      </w:pPr>
    </w:p>
    <w:p w14:paraId="1C68B53F" w14:textId="1BDAE239" w:rsidR="00BB280A" w:rsidDel="00E15F67" w:rsidRDefault="00BB280A" w:rsidP="004C75BC">
      <w:pPr>
        <w:rPr>
          <w:del w:id="3115" w:author="Matthew McBee" w:date="2019-12-04T14:17:00Z"/>
        </w:rPr>
      </w:pPr>
    </w:p>
    <w:p w14:paraId="23BABE7F" w14:textId="6C44F7DD" w:rsidR="004C75BC" w:rsidDel="00BB280A" w:rsidRDefault="004C75BC" w:rsidP="004C75BC">
      <w:pPr>
        <w:rPr>
          <w:del w:id="3116" w:author="Matthew McBee" w:date="2019-12-04T10:53:00Z"/>
        </w:rPr>
      </w:pPr>
      <w:del w:id="3117" w:author="Matthew McBee" w:date="2019-12-04T10:53:00Z">
        <w:r w:rsidDel="00BB280A">
          <w:delText>Table 3</w:delText>
        </w:r>
      </w:del>
    </w:p>
    <w:p w14:paraId="4E2AD4CB" w14:textId="5A2BC171" w:rsidR="004C75BC" w:rsidRPr="00110108" w:rsidDel="00BB280A" w:rsidRDefault="004C75BC" w:rsidP="004C75BC">
      <w:pPr>
        <w:rPr>
          <w:del w:id="3118" w:author="Matthew McBee" w:date="2019-12-04T10:53:00Z"/>
        </w:rPr>
      </w:pPr>
      <w:del w:id="3119" w:author="Matthew McBee" w:date="2019-12-04T10:53:00Z">
        <w:r w:rsidRPr="00110108" w:rsidDel="00BB280A">
          <w:delText>Descriptive statistics for TV use and sample sizes for defining the low- and high-TV groups at ages 1.5 and 3 for the 20</w:delText>
        </w:r>
        <w:r w:rsidRPr="00110108" w:rsidDel="00BB280A">
          <w:rPr>
            <w:vertAlign w:val="superscript"/>
          </w:rPr>
          <w:delText>th</w:delText>
        </w:r>
        <w:r w:rsidRPr="00110108" w:rsidDel="00BB280A">
          <w:delText>/80</w:delText>
        </w:r>
        <w:r w:rsidRPr="00110108" w:rsidDel="00BB280A">
          <w:rPr>
            <w:vertAlign w:val="superscript"/>
          </w:rPr>
          <w:delText>th</w:delText>
        </w:r>
        <w:r w:rsidRPr="00110108" w:rsidDel="00BB280A">
          <w:delText xml:space="preserve"> and 50</w:delText>
        </w:r>
        <w:r w:rsidRPr="00110108" w:rsidDel="00BB280A">
          <w:rPr>
            <w:vertAlign w:val="superscript"/>
          </w:rPr>
          <w:delText>th</w:delText>
        </w:r>
        <w:r w:rsidRPr="00110108" w:rsidDel="00BB280A">
          <w:delText>/50</w:delText>
        </w:r>
        <w:r w:rsidRPr="00110108" w:rsidDel="00BB280A">
          <w:rPr>
            <w:vertAlign w:val="superscript"/>
          </w:rPr>
          <w:delText>th</w:delText>
        </w:r>
        <w:r w:rsidRPr="00110108" w:rsidDel="00BB280A">
          <w:delText xml:space="preserve"> percentile </w:delText>
        </w:r>
        <w:r w:rsidR="00864861" w:rsidDel="00BB280A">
          <w:delText>cut point</w:delText>
        </w:r>
        <w:r w:rsidRPr="00110108" w:rsidDel="00BB280A">
          <w:delText xml:space="preserve">s. </w:delText>
        </w:r>
      </w:del>
    </w:p>
    <w:p w14:paraId="5C325499" w14:textId="5BA904D5" w:rsidR="004C75BC" w:rsidDel="00BB280A" w:rsidRDefault="004C75BC" w:rsidP="004C75BC">
      <w:pPr>
        <w:spacing w:line="480" w:lineRule="auto"/>
        <w:rPr>
          <w:del w:id="3120" w:author="Matthew McBee" w:date="2019-12-04T10:53:00Z"/>
        </w:rPr>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rsidDel="00BB280A" w14:paraId="141F2F59" w14:textId="00E9A201" w:rsidTr="008A6161">
        <w:trPr>
          <w:trHeight w:val="340"/>
          <w:del w:id="3121" w:author="Matthew McBee" w:date="2019-12-04T10:53:00Z"/>
        </w:trPr>
        <w:tc>
          <w:tcPr>
            <w:tcW w:w="1160" w:type="dxa"/>
            <w:tcBorders>
              <w:top w:val="single" w:sz="4" w:space="0" w:color="auto"/>
              <w:left w:val="nil"/>
              <w:bottom w:val="nil"/>
              <w:right w:val="nil"/>
            </w:tcBorders>
            <w:shd w:val="clear" w:color="auto" w:fill="auto"/>
            <w:noWrap/>
            <w:vAlign w:val="bottom"/>
            <w:hideMark/>
          </w:tcPr>
          <w:p w14:paraId="05D7F06B" w14:textId="5FDF35BB" w:rsidR="008A6161" w:rsidRPr="008A6161" w:rsidDel="00BB280A" w:rsidRDefault="008A6161" w:rsidP="008A6161">
            <w:pPr>
              <w:rPr>
                <w:del w:id="3122" w:author="Matthew McBee" w:date="2019-12-04T10:53:00Z"/>
                <w:color w:val="000000"/>
              </w:rPr>
            </w:pPr>
            <w:del w:id="3123" w:author="Matthew McBee" w:date="2019-12-04T10:53:00Z">
              <w:r w:rsidRPr="008A6161" w:rsidDel="00BB280A">
                <w:rPr>
                  <w:color w:val="000000"/>
                </w:rPr>
                <w:delText> </w:delText>
              </w:r>
            </w:del>
          </w:p>
        </w:tc>
        <w:tc>
          <w:tcPr>
            <w:tcW w:w="1160" w:type="dxa"/>
            <w:tcBorders>
              <w:top w:val="single" w:sz="4" w:space="0" w:color="auto"/>
              <w:left w:val="nil"/>
              <w:bottom w:val="nil"/>
              <w:right w:val="nil"/>
            </w:tcBorders>
            <w:shd w:val="clear" w:color="auto" w:fill="auto"/>
            <w:noWrap/>
            <w:vAlign w:val="bottom"/>
            <w:hideMark/>
          </w:tcPr>
          <w:p w14:paraId="482EF543" w14:textId="29B7ECFA" w:rsidR="008A6161" w:rsidRPr="008A6161" w:rsidDel="00BB280A" w:rsidRDefault="008A6161" w:rsidP="008A6161">
            <w:pPr>
              <w:rPr>
                <w:del w:id="3124" w:author="Matthew McBee" w:date="2019-12-04T10:53:00Z"/>
                <w:color w:val="000000"/>
              </w:rPr>
            </w:pPr>
            <w:del w:id="3125"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4C83F49D" w14:textId="10A15BB6" w:rsidR="008A6161" w:rsidRPr="008A6161" w:rsidDel="00BB280A" w:rsidRDefault="008A6161" w:rsidP="008A6161">
            <w:pPr>
              <w:jc w:val="center"/>
              <w:rPr>
                <w:del w:id="3126" w:author="Matthew McBee" w:date="2019-12-04T10:53:00Z"/>
                <w:color w:val="000000"/>
              </w:rPr>
            </w:pPr>
            <w:del w:id="3127" w:author="Matthew McBee" w:date="2019-12-04T10:53:00Z">
              <w:r w:rsidRPr="008A6161" w:rsidDel="00BB280A">
                <w:rPr>
                  <w:color w:val="000000"/>
                </w:rPr>
                <w:delText>Age 1.5</w:delText>
              </w:r>
            </w:del>
          </w:p>
        </w:tc>
        <w:tc>
          <w:tcPr>
            <w:tcW w:w="440" w:type="dxa"/>
            <w:tcBorders>
              <w:top w:val="single" w:sz="4" w:space="0" w:color="auto"/>
              <w:left w:val="nil"/>
              <w:bottom w:val="nil"/>
              <w:right w:val="nil"/>
            </w:tcBorders>
            <w:shd w:val="clear" w:color="auto" w:fill="auto"/>
            <w:noWrap/>
            <w:vAlign w:val="bottom"/>
            <w:hideMark/>
          </w:tcPr>
          <w:p w14:paraId="7D4C0CBD" w14:textId="7C2AF921" w:rsidR="008A6161" w:rsidRPr="008A6161" w:rsidDel="00BB280A" w:rsidRDefault="008A6161" w:rsidP="008A6161">
            <w:pPr>
              <w:rPr>
                <w:del w:id="3128" w:author="Matthew McBee" w:date="2019-12-04T10:53:00Z"/>
                <w:color w:val="000000"/>
              </w:rPr>
            </w:pPr>
            <w:del w:id="3129"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6991A977" w14:textId="6C4DD4CD" w:rsidR="008A6161" w:rsidRPr="008A6161" w:rsidDel="00BB280A" w:rsidRDefault="008A6161" w:rsidP="008A6161">
            <w:pPr>
              <w:jc w:val="center"/>
              <w:rPr>
                <w:del w:id="3130" w:author="Matthew McBee" w:date="2019-12-04T10:53:00Z"/>
                <w:color w:val="000000"/>
              </w:rPr>
            </w:pPr>
            <w:del w:id="3131" w:author="Matthew McBee" w:date="2019-12-04T10:53:00Z">
              <w:r w:rsidRPr="008A6161" w:rsidDel="00BB280A">
                <w:rPr>
                  <w:color w:val="000000"/>
                </w:rPr>
                <w:delText>Age 3</w:delText>
              </w:r>
            </w:del>
          </w:p>
        </w:tc>
      </w:tr>
      <w:tr w:rsidR="008A6161" w:rsidRPr="008A6161" w:rsidDel="00BB280A" w14:paraId="1AE13207" w14:textId="19E8CBB0" w:rsidTr="008A6161">
        <w:trPr>
          <w:trHeight w:val="140"/>
          <w:del w:id="3132" w:author="Matthew McBee" w:date="2019-12-04T10:53:00Z"/>
        </w:trPr>
        <w:tc>
          <w:tcPr>
            <w:tcW w:w="1160" w:type="dxa"/>
            <w:tcBorders>
              <w:top w:val="nil"/>
              <w:left w:val="nil"/>
              <w:bottom w:val="nil"/>
              <w:right w:val="nil"/>
            </w:tcBorders>
            <w:shd w:val="clear" w:color="auto" w:fill="auto"/>
            <w:noWrap/>
            <w:vAlign w:val="bottom"/>
            <w:hideMark/>
          </w:tcPr>
          <w:p w14:paraId="0B681924" w14:textId="1DF8B8A3" w:rsidR="008A6161" w:rsidRPr="008A6161" w:rsidDel="00BB280A" w:rsidRDefault="008A6161" w:rsidP="008A6161">
            <w:pPr>
              <w:rPr>
                <w:del w:id="3133"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992936" w14:textId="69D00880" w:rsidR="008A6161" w:rsidRPr="008A6161" w:rsidDel="00BB280A" w:rsidRDefault="008A6161" w:rsidP="008A6161">
            <w:pPr>
              <w:rPr>
                <w:del w:id="313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5CEB9C3" w14:textId="6CE3002F" w:rsidR="008A6161" w:rsidRPr="008A6161" w:rsidDel="00BB280A" w:rsidRDefault="008A6161" w:rsidP="008A6161">
            <w:pPr>
              <w:jc w:val="center"/>
              <w:rPr>
                <w:del w:id="3135"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6B929B5" w14:textId="5B8AFFF6" w:rsidR="008A6161" w:rsidRPr="008A6161" w:rsidDel="00BB280A" w:rsidRDefault="008A6161" w:rsidP="008A6161">
            <w:pPr>
              <w:jc w:val="center"/>
              <w:rPr>
                <w:del w:id="3136" w:author="Matthew McBee" w:date="2019-12-04T10:53:00Z"/>
                <w:color w:val="000000"/>
              </w:rPr>
            </w:pPr>
          </w:p>
        </w:tc>
        <w:tc>
          <w:tcPr>
            <w:tcW w:w="440" w:type="dxa"/>
            <w:tcBorders>
              <w:top w:val="nil"/>
              <w:left w:val="nil"/>
              <w:bottom w:val="nil"/>
              <w:right w:val="nil"/>
            </w:tcBorders>
            <w:shd w:val="clear" w:color="auto" w:fill="auto"/>
            <w:noWrap/>
            <w:vAlign w:val="bottom"/>
            <w:hideMark/>
          </w:tcPr>
          <w:p w14:paraId="7881E39C" w14:textId="7E8A67FD" w:rsidR="008A6161" w:rsidRPr="008A6161" w:rsidDel="00BB280A" w:rsidRDefault="008A6161" w:rsidP="008A6161">
            <w:pPr>
              <w:rPr>
                <w:del w:id="3137"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A05D63A" w14:textId="1EC45D22" w:rsidR="008A6161" w:rsidRPr="008A6161" w:rsidDel="00BB280A" w:rsidRDefault="008A6161" w:rsidP="008A6161">
            <w:pPr>
              <w:jc w:val="center"/>
              <w:rPr>
                <w:del w:id="3138"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CF840F8" w14:textId="6E359D84" w:rsidR="008A6161" w:rsidRPr="008A6161" w:rsidDel="00BB280A" w:rsidRDefault="008A6161" w:rsidP="008A6161">
            <w:pPr>
              <w:jc w:val="center"/>
              <w:rPr>
                <w:del w:id="3139" w:author="Matthew McBee" w:date="2019-12-04T10:53:00Z"/>
                <w:color w:val="000000"/>
              </w:rPr>
            </w:pPr>
          </w:p>
        </w:tc>
      </w:tr>
      <w:tr w:rsidR="008A6161" w:rsidRPr="008A6161" w:rsidDel="00BB280A" w14:paraId="376A5BCB" w14:textId="61030BA6" w:rsidTr="008A6161">
        <w:trPr>
          <w:trHeight w:val="300"/>
          <w:del w:id="3140" w:author="Matthew McBee" w:date="2019-12-04T10:53:00Z"/>
        </w:trPr>
        <w:tc>
          <w:tcPr>
            <w:tcW w:w="1160" w:type="dxa"/>
            <w:tcBorders>
              <w:top w:val="nil"/>
              <w:left w:val="nil"/>
              <w:bottom w:val="nil"/>
              <w:right w:val="nil"/>
            </w:tcBorders>
            <w:shd w:val="clear" w:color="auto" w:fill="auto"/>
            <w:noWrap/>
            <w:vAlign w:val="bottom"/>
            <w:hideMark/>
          </w:tcPr>
          <w:p w14:paraId="4C48F868" w14:textId="72D4DB00" w:rsidR="008A6161" w:rsidRPr="008A6161" w:rsidDel="00BB280A" w:rsidRDefault="008A6161" w:rsidP="008A6161">
            <w:pPr>
              <w:rPr>
                <w:del w:id="3141" w:author="Matthew McBee" w:date="2019-12-04T10:53:00Z"/>
                <w:color w:val="000000"/>
              </w:rPr>
            </w:pPr>
            <w:del w:id="3142" w:author="Matthew McBee" w:date="2019-12-04T10:53:00Z">
              <w:r w:rsidRPr="008A6161" w:rsidDel="00BB280A">
                <w:rPr>
                  <w:color w:val="000000"/>
                </w:rPr>
                <w:delText>Cutpoint</w:delText>
              </w:r>
            </w:del>
          </w:p>
        </w:tc>
        <w:tc>
          <w:tcPr>
            <w:tcW w:w="1160" w:type="dxa"/>
            <w:tcBorders>
              <w:top w:val="nil"/>
              <w:left w:val="nil"/>
              <w:bottom w:val="nil"/>
              <w:right w:val="nil"/>
            </w:tcBorders>
            <w:shd w:val="clear" w:color="auto" w:fill="auto"/>
            <w:noWrap/>
            <w:vAlign w:val="bottom"/>
            <w:hideMark/>
          </w:tcPr>
          <w:p w14:paraId="266E7AA9" w14:textId="0F495EE7" w:rsidR="008A6161" w:rsidRPr="008A6161" w:rsidDel="00BB280A" w:rsidRDefault="008A6161" w:rsidP="008A6161">
            <w:pPr>
              <w:rPr>
                <w:del w:id="3143" w:author="Matthew McBee" w:date="2019-12-04T10:53:00Z"/>
                <w:color w:val="000000"/>
              </w:rPr>
            </w:pPr>
            <w:del w:id="3144" w:author="Matthew McBee" w:date="2019-12-04T10:53:00Z">
              <w:r w:rsidRPr="008A6161" w:rsidDel="00BB280A">
                <w:rPr>
                  <w:color w:val="000000"/>
                </w:rPr>
                <w:delText>Statistic</w:delText>
              </w:r>
            </w:del>
          </w:p>
        </w:tc>
        <w:tc>
          <w:tcPr>
            <w:tcW w:w="1134" w:type="dxa"/>
            <w:tcBorders>
              <w:top w:val="nil"/>
              <w:left w:val="nil"/>
              <w:bottom w:val="nil"/>
              <w:right w:val="nil"/>
            </w:tcBorders>
            <w:shd w:val="clear" w:color="auto" w:fill="auto"/>
            <w:noWrap/>
            <w:vAlign w:val="bottom"/>
            <w:hideMark/>
          </w:tcPr>
          <w:p w14:paraId="776466CE" w14:textId="4D72F973" w:rsidR="008A6161" w:rsidRPr="008A6161" w:rsidDel="00BB280A" w:rsidRDefault="008A6161" w:rsidP="008A6161">
            <w:pPr>
              <w:jc w:val="right"/>
              <w:rPr>
                <w:del w:id="3145" w:author="Matthew McBee" w:date="2019-12-04T10:53:00Z"/>
                <w:color w:val="000000"/>
              </w:rPr>
            </w:pPr>
            <w:del w:id="3146"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61C8DCA1" w14:textId="666708C1" w:rsidR="008A6161" w:rsidRPr="008A6161" w:rsidDel="00BB280A" w:rsidRDefault="008A6161" w:rsidP="008A6161">
            <w:pPr>
              <w:jc w:val="right"/>
              <w:rPr>
                <w:del w:id="3147" w:author="Matthew McBee" w:date="2019-12-04T10:53:00Z"/>
                <w:color w:val="000000"/>
              </w:rPr>
            </w:pPr>
            <w:del w:id="3148" w:author="Matthew McBee" w:date="2019-12-04T10:53:00Z">
              <w:r w:rsidRPr="008A6161" w:rsidDel="00BB280A">
                <w:rPr>
                  <w:color w:val="000000"/>
                </w:rPr>
                <w:delText>High-TV</w:delText>
              </w:r>
            </w:del>
          </w:p>
        </w:tc>
        <w:tc>
          <w:tcPr>
            <w:tcW w:w="440" w:type="dxa"/>
            <w:tcBorders>
              <w:top w:val="nil"/>
              <w:left w:val="nil"/>
              <w:bottom w:val="nil"/>
              <w:right w:val="nil"/>
            </w:tcBorders>
            <w:shd w:val="clear" w:color="auto" w:fill="auto"/>
            <w:noWrap/>
            <w:vAlign w:val="bottom"/>
            <w:hideMark/>
          </w:tcPr>
          <w:p w14:paraId="71C4E6A0" w14:textId="19C7CC60" w:rsidR="008A6161" w:rsidRPr="008A6161" w:rsidDel="00BB280A" w:rsidRDefault="008A6161" w:rsidP="008A6161">
            <w:pPr>
              <w:jc w:val="right"/>
              <w:rPr>
                <w:del w:id="314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9D075AC" w14:textId="6FC1350F" w:rsidR="008A6161" w:rsidRPr="008A6161" w:rsidDel="00BB280A" w:rsidRDefault="008A6161" w:rsidP="008A6161">
            <w:pPr>
              <w:jc w:val="right"/>
              <w:rPr>
                <w:del w:id="3150" w:author="Matthew McBee" w:date="2019-12-04T10:53:00Z"/>
                <w:color w:val="000000"/>
              </w:rPr>
            </w:pPr>
            <w:del w:id="3151"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3D3F108A" w14:textId="1EEC0EDE" w:rsidR="008A6161" w:rsidRPr="008A6161" w:rsidDel="00BB280A" w:rsidRDefault="008A6161" w:rsidP="008A6161">
            <w:pPr>
              <w:jc w:val="right"/>
              <w:rPr>
                <w:del w:id="3152" w:author="Matthew McBee" w:date="2019-12-04T10:53:00Z"/>
                <w:color w:val="000000"/>
              </w:rPr>
            </w:pPr>
            <w:del w:id="3153" w:author="Matthew McBee" w:date="2019-12-04T10:53:00Z">
              <w:r w:rsidRPr="008A6161" w:rsidDel="00BB280A">
                <w:rPr>
                  <w:color w:val="000000"/>
                </w:rPr>
                <w:delText>High-TV</w:delText>
              </w:r>
            </w:del>
          </w:p>
        </w:tc>
      </w:tr>
      <w:tr w:rsidR="008A6161" w:rsidRPr="008A6161" w:rsidDel="00BB280A" w14:paraId="1938F7B7" w14:textId="43D78A03" w:rsidTr="008A6161">
        <w:trPr>
          <w:trHeight w:val="140"/>
          <w:del w:id="3154" w:author="Matthew McBee" w:date="2019-12-04T10:53:00Z"/>
        </w:trPr>
        <w:tc>
          <w:tcPr>
            <w:tcW w:w="1160" w:type="dxa"/>
            <w:tcBorders>
              <w:top w:val="nil"/>
              <w:left w:val="nil"/>
              <w:bottom w:val="single" w:sz="4" w:space="0" w:color="auto"/>
              <w:right w:val="nil"/>
            </w:tcBorders>
            <w:shd w:val="clear" w:color="auto" w:fill="auto"/>
            <w:noWrap/>
            <w:vAlign w:val="bottom"/>
            <w:hideMark/>
          </w:tcPr>
          <w:p w14:paraId="06505689" w14:textId="35749D9C" w:rsidR="008A6161" w:rsidRPr="008A6161" w:rsidDel="00BB280A" w:rsidRDefault="008A6161" w:rsidP="008A6161">
            <w:pPr>
              <w:rPr>
                <w:del w:id="3155" w:author="Matthew McBee" w:date="2019-12-04T10:53:00Z"/>
                <w:color w:val="000000"/>
              </w:rPr>
            </w:pPr>
            <w:del w:id="3156"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3148CCD" w14:textId="07C5F3A6" w:rsidR="008A6161" w:rsidRPr="008A6161" w:rsidDel="00BB280A" w:rsidRDefault="008A6161" w:rsidP="008A6161">
            <w:pPr>
              <w:rPr>
                <w:del w:id="3157" w:author="Matthew McBee" w:date="2019-12-04T10:53:00Z"/>
                <w:color w:val="000000"/>
              </w:rPr>
            </w:pPr>
            <w:del w:id="3158"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66A75CE" w14:textId="198CA447" w:rsidR="008A6161" w:rsidRPr="008A6161" w:rsidDel="00BB280A" w:rsidRDefault="008A6161" w:rsidP="008A6161">
            <w:pPr>
              <w:jc w:val="right"/>
              <w:rPr>
                <w:del w:id="3159" w:author="Matthew McBee" w:date="2019-12-04T10:53:00Z"/>
                <w:color w:val="000000"/>
              </w:rPr>
            </w:pPr>
            <w:del w:id="3160"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D3637CD" w14:textId="2A080739" w:rsidR="008A6161" w:rsidRPr="008A6161" w:rsidDel="00BB280A" w:rsidRDefault="008A6161" w:rsidP="008A6161">
            <w:pPr>
              <w:jc w:val="right"/>
              <w:rPr>
                <w:del w:id="3161" w:author="Matthew McBee" w:date="2019-12-04T10:53:00Z"/>
                <w:color w:val="000000"/>
              </w:rPr>
            </w:pPr>
            <w:del w:id="3162"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340796C1" w14:textId="42ADFCC2" w:rsidR="008A6161" w:rsidRPr="008A6161" w:rsidDel="00BB280A" w:rsidRDefault="008A6161" w:rsidP="008A6161">
            <w:pPr>
              <w:jc w:val="right"/>
              <w:rPr>
                <w:del w:id="3163" w:author="Matthew McBee" w:date="2019-12-04T10:53:00Z"/>
                <w:color w:val="000000"/>
              </w:rPr>
            </w:pPr>
            <w:del w:id="3164"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222F3771" w14:textId="05897B83" w:rsidR="008A6161" w:rsidRPr="008A6161" w:rsidDel="00BB280A" w:rsidRDefault="008A6161" w:rsidP="008A6161">
            <w:pPr>
              <w:jc w:val="right"/>
              <w:rPr>
                <w:del w:id="3165" w:author="Matthew McBee" w:date="2019-12-04T10:53:00Z"/>
                <w:color w:val="000000"/>
              </w:rPr>
            </w:pPr>
            <w:del w:id="3166"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086EAEEA" w14:textId="625A78C2" w:rsidR="008A6161" w:rsidRPr="008A6161" w:rsidDel="00BB280A" w:rsidRDefault="008A6161" w:rsidP="008A6161">
            <w:pPr>
              <w:jc w:val="right"/>
              <w:rPr>
                <w:del w:id="3167" w:author="Matthew McBee" w:date="2019-12-04T10:53:00Z"/>
                <w:color w:val="000000"/>
              </w:rPr>
            </w:pPr>
            <w:del w:id="3168" w:author="Matthew McBee" w:date="2019-12-04T10:53:00Z">
              <w:r w:rsidRPr="008A6161" w:rsidDel="00BB280A">
                <w:rPr>
                  <w:color w:val="000000"/>
                </w:rPr>
                <w:delText> </w:delText>
              </w:r>
            </w:del>
          </w:p>
        </w:tc>
      </w:tr>
      <w:tr w:rsidR="008A6161" w:rsidRPr="008A6161" w:rsidDel="00BB280A" w14:paraId="71E7B5E3" w14:textId="1401D078" w:rsidTr="008A6161">
        <w:trPr>
          <w:trHeight w:val="400"/>
          <w:del w:id="3169" w:author="Matthew McBee" w:date="2019-12-04T10:53:00Z"/>
        </w:trPr>
        <w:tc>
          <w:tcPr>
            <w:tcW w:w="1160" w:type="dxa"/>
            <w:tcBorders>
              <w:top w:val="nil"/>
              <w:left w:val="nil"/>
              <w:bottom w:val="nil"/>
              <w:right w:val="nil"/>
            </w:tcBorders>
            <w:shd w:val="clear" w:color="auto" w:fill="auto"/>
            <w:noWrap/>
            <w:vAlign w:val="bottom"/>
            <w:hideMark/>
          </w:tcPr>
          <w:p w14:paraId="3983DD81" w14:textId="4111AD2A" w:rsidR="008A6161" w:rsidRPr="008A6161" w:rsidDel="00BB280A" w:rsidRDefault="008A6161" w:rsidP="008A6161">
            <w:pPr>
              <w:rPr>
                <w:del w:id="3170" w:author="Matthew McBee" w:date="2019-12-04T10:53:00Z"/>
                <w:color w:val="000000"/>
              </w:rPr>
            </w:pPr>
            <w:del w:id="3171" w:author="Matthew McBee" w:date="2019-12-04T10:53:00Z">
              <w:r w:rsidRPr="008A6161" w:rsidDel="00BB280A">
                <w:rPr>
                  <w:color w:val="000000"/>
                </w:rPr>
                <w:delText>20/80</w:delText>
              </w:r>
            </w:del>
          </w:p>
        </w:tc>
        <w:tc>
          <w:tcPr>
            <w:tcW w:w="1160" w:type="dxa"/>
            <w:tcBorders>
              <w:top w:val="nil"/>
              <w:left w:val="nil"/>
              <w:bottom w:val="nil"/>
              <w:right w:val="nil"/>
            </w:tcBorders>
            <w:shd w:val="clear" w:color="auto" w:fill="auto"/>
            <w:noWrap/>
            <w:vAlign w:val="bottom"/>
            <w:hideMark/>
          </w:tcPr>
          <w:p w14:paraId="12D57648" w14:textId="7BE3DBDE" w:rsidR="008A6161" w:rsidRPr="008A6161" w:rsidDel="00BB280A" w:rsidRDefault="008A6161" w:rsidP="008A6161">
            <w:pPr>
              <w:rPr>
                <w:del w:id="3172" w:author="Matthew McBee" w:date="2019-12-04T10:53:00Z"/>
                <w:color w:val="000000"/>
              </w:rPr>
            </w:pPr>
            <w:del w:id="3173"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22276886" w14:textId="3B9ED00B" w:rsidR="008A6161" w:rsidRPr="008A6161" w:rsidDel="00BB280A" w:rsidRDefault="008A6161" w:rsidP="008A6161">
            <w:pPr>
              <w:jc w:val="right"/>
              <w:rPr>
                <w:del w:id="3174" w:author="Matthew McBee" w:date="2019-12-04T10:53:00Z"/>
                <w:color w:val="000000"/>
              </w:rPr>
            </w:pPr>
            <w:del w:id="3175" w:author="Matthew McBee" w:date="2019-12-04T10:53:00Z">
              <w:r w:rsidRPr="008A6161" w:rsidDel="00BB280A">
                <w:rPr>
                  <w:color w:val="000000"/>
                </w:rPr>
                <w:delText>717</w:delText>
              </w:r>
            </w:del>
          </w:p>
        </w:tc>
        <w:tc>
          <w:tcPr>
            <w:tcW w:w="1186" w:type="dxa"/>
            <w:tcBorders>
              <w:top w:val="nil"/>
              <w:left w:val="nil"/>
              <w:bottom w:val="nil"/>
              <w:right w:val="nil"/>
            </w:tcBorders>
            <w:shd w:val="clear" w:color="auto" w:fill="auto"/>
            <w:noWrap/>
            <w:vAlign w:val="bottom"/>
            <w:hideMark/>
          </w:tcPr>
          <w:p w14:paraId="5CE19147" w14:textId="57863FA7" w:rsidR="008A6161" w:rsidRPr="008A6161" w:rsidDel="00BB280A" w:rsidRDefault="008A6161" w:rsidP="008A6161">
            <w:pPr>
              <w:jc w:val="right"/>
              <w:rPr>
                <w:del w:id="3176" w:author="Matthew McBee" w:date="2019-12-04T10:53:00Z"/>
                <w:color w:val="000000"/>
              </w:rPr>
            </w:pPr>
            <w:del w:id="3177" w:author="Matthew McBee" w:date="2019-12-04T10:53:00Z">
              <w:r w:rsidRPr="008A6161" w:rsidDel="00BB280A">
                <w:rPr>
                  <w:color w:val="000000"/>
                </w:rPr>
                <w:delText>434</w:delText>
              </w:r>
            </w:del>
          </w:p>
        </w:tc>
        <w:tc>
          <w:tcPr>
            <w:tcW w:w="440" w:type="dxa"/>
            <w:tcBorders>
              <w:top w:val="nil"/>
              <w:left w:val="nil"/>
              <w:bottom w:val="nil"/>
              <w:right w:val="nil"/>
            </w:tcBorders>
            <w:shd w:val="clear" w:color="auto" w:fill="auto"/>
            <w:noWrap/>
            <w:vAlign w:val="bottom"/>
            <w:hideMark/>
          </w:tcPr>
          <w:p w14:paraId="548F3E43" w14:textId="5444C6A7" w:rsidR="008A6161" w:rsidRPr="008A6161" w:rsidDel="00BB280A" w:rsidRDefault="008A6161" w:rsidP="008A6161">
            <w:pPr>
              <w:rPr>
                <w:del w:id="317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65478A5" w14:textId="43B4675A" w:rsidR="008A6161" w:rsidRPr="008A6161" w:rsidDel="00BB280A" w:rsidRDefault="008A6161" w:rsidP="008A6161">
            <w:pPr>
              <w:jc w:val="right"/>
              <w:rPr>
                <w:del w:id="3179" w:author="Matthew McBee" w:date="2019-12-04T10:53:00Z"/>
                <w:color w:val="000000"/>
              </w:rPr>
            </w:pPr>
            <w:del w:id="3180" w:author="Matthew McBee" w:date="2019-12-04T10:53:00Z">
              <w:r w:rsidRPr="008A6161" w:rsidDel="00BB280A">
                <w:rPr>
                  <w:color w:val="000000"/>
                </w:rPr>
                <w:delText>439</w:delText>
              </w:r>
            </w:del>
          </w:p>
        </w:tc>
        <w:tc>
          <w:tcPr>
            <w:tcW w:w="1186" w:type="dxa"/>
            <w:tcBorders>
              <w:top w:val="nil"/>
              <w:left w:val="nil"/>
              <w:bottom w:val="nil"/>
              <w:right w:val="nil"/>
            </w:tcBorders>
            <w:shd w:val="clear" w:color="auto" w:fill="auto"/>
            <w:noWrap/>
            <w:vAlign w:val="bottom"/>
            <w:hideMark/>
          </w:tcPr>
          <w:p w14:paraId="41A4FF6C" w14:textId="0EC76F34" w:rsidR="008A6161" w:rsidRPr="008A6161" w:rsidDel="00BB280A" w:rsidRDefault="008A6161" w:rsidP="008A6161">
            <w:pPr>
              <w:jc w:val="right"/>
              <w:rPr>
                <w:del w:id="3181" w:author="Matthew McBee" w:date="2019-12-04T10:53:00Z"/>
                <w:color w:val="000000"/>
              </w:rPr>
            </w:pPr>
            <w:del w:id="3182" w:author="Matthew McBee" w:date="2019-12-04T10:53:00Z">
              <w:r w:rsidRPr="008A6161" w:rsidDel="00BB280A">
                <w:rPr>
                  <w:color w:val="000000"/>
                </w:rPr>
                <w:delText>422</w:delText>
              </w:r>
            </w:del>
          </w:p>
        </w:tc>
      </w:tr>
      <w:tr w:rsidR="008A6161" w:rsidRPr="008A6161" w:rsidDel="00BB280A" w14:paraId="0DBA1624" w14:textId="0185D5EF" w:rsidTr="008A6161">
        <w:trPr>
          <w:trHeight w:val="300"/>
          <w:del w:id="3183" w:author="Matthew McBee" w:date="2019-12-04T10:53:00Z"/>
        </w:trPr>
        <w:tc>
          <w:tcPr>
            <w:tcW w:w="1160" w:type="dxa"/>
            <w:tcBorders>
              <w:top w:val="nil"/>
              <w:left w:val="nil"/>
              <w:bottom w:val="nil"/>
              <w:right w:val="nil"/>
            </w:tcBorders>
            <w:shd w:val="clear" w:color="auto" w:fill="auto"/>
            <w:noWrap/>
            <w:vAlign w:val="bottom"/>
            <w:hideMark/>
          </w:tcPr>
          <w:p w14:paraId="6139B5A1" w14:textId="24A75660" w:rsidR="008A6161" w:rsidRPr="008A6161" w:rsidDel="00BB280A" w:rsidRDefault="008A6161" w:rsidP="008A6161">
            <w:pPr>
              <w:rPr>
                <w:del w:id="3184"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7DF9DE8A" w14:textId="0C42F604" w:rsidR="008A6161" w:rsidRPr="008A6161" w:rsidDel="00BB280A" w:rsidRDefault="008A6161" w:rsidP="008A6161">
            <w:pPr>
              <w:rPr>
                <w:del w:id="3185" w:author="Matthew McBee" w:date="2019-12-04T10:53:00Z"/>
                <w:color w:val="000000"/>
              </w:rPr>
            </w:pPr>
            <w:del w:id="3186"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75DB5A67" w14:textId="02FCB872" w:rsidR="008A6161" w:rsidRPr="008A6161" w:rsidDel="00BB280A" w:rsidRDefault="008A6161" w:rsidP="008A6161">
            <w:pPr>
              <w:jc w:val="right"/>
              <w:rPr>
                <w:del w:id="3187" w:author="Matthew McBee" w:date="2019-12-04T10:53:00Z"/>
                <w:color w:val="000000"/>
              </w:rPr>
            </w:pPr>
            <w:del w:id="3188"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B280E6F" w14:textId="167C0AEB" w:rsidR="008A6161" w:rsidRPr="008A6161" w:rsidDel="00BB280A" w:rsidRDefault="008A6161" w:rsidP="008A6161">
            <w:pPr>
              <w:jc w:val="right"/>
              <w:rPr>
                <w:del w:id="3189" w:author="Matthew McBee" w:date="2019-12-04T10:53:00Z"/>
                <w:color w:val="000000"/>
              </w:rPr>
            </w:pPr>
            <w:del w:id="3190" w:author="Matthew McBee" w:date="2019-12-04T10:53:00Z">
              <w:r w:rsidRPr="008A6161" w:rsidDel="00BB280A">
                <w:rPr>
                  <w:color w:val="000000"/>
                </w:rPr>
                <w:delText>6.76</w:delText>
              </w:r>
            </w:del>
          </w:p>
        </w:tc>
        <w:tc>
          <w:tcPr>
            <w:tcW w:w="440" w:type="dxa"/>
            <w:tcBorders>
              <w:top w:val="nil"/>
              <w:left w:val="nil"/>
              <w:bottom w:val="nil"/>
              <w:right w:val="nil"/>
            </w:tcBorders>
            <w:shd w:val="clear" w:color="auto" w:fill="auto"/>
            <w:noWrap/>
            <w:vAlign w:val="bottom"/>
            <w:hideMark/>
          </w:tcPr>
          <w:p w14:paraId="4ABEC39E" w14:textId="2FBB8C06" w:rsidR="008A6161" w:rsidRPr="008A6161" w:rsidDel="00BB280A" w:rsidRDefault="008A6161" w:rsidP="008A6161">
            <w:pPr>
              <w:rPr>
                <w:del w:id="319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36351A7" w14:textId="5CF2CB74" w:rsidR="008A6161" w:rsidRPr="008A6161" w:rsidDel="00BB280A" w:rsidRDefault="008A6161" w:rsidP="008A6161">
            <w:pPr>
              <w:jc w:val="right"/>
              <w:rPr>
                <w:del w:id="3192" w:author="Matthew McBee" w:date="2019-12-04T10:53:00Z"/>
                <w:color w:val="000000"/>
              </w:rPr>
            </w:pPr>
            <w:del w:id="3193" w:author="Matthew McBee" w:date="2019-12-04T10:53:00Z">
              <w:r w:rsidRPr="008A6161" w:rsidDel="00BB280A">
                <w:rPr>
                  <w:color w:val="000000"/>
                </w:rPr>
                <w:delText>0.83</w:delText>
              </w:r>
            </w:del>
          </w:p>
        </w:tc>
        <w:tc>
          <w:tcPr>
            <w:tcW w:w="1186" w:type="dxa"/>
            <w:tcBorders>
              <w:top w:val="nil"/>
              <w:left w:val="nil"/>
              <w:bottom w:val="nil"/>
              <w:right w:val="nil"/>
            </w:tcBorders>
            <w:shd w:val="clear" w:color="auto" w:fill="auto"/>
            <w:noWrap/>
            <w:vAlign w:val="bottom"/>
            <w:hideMark/>
          </w:tcPr>
          <w:p w14:paraId="6440318F" w14:textId="24D459CD" w:rsidR="008A6161" w:rsidRPr="008A6161" w:rsidDel="00BB280A" w:rsidRDefault="008A6161" w:rsidP="008A6161">
            <w:pPr>
              <w:jc w:val="right"/>
              <w:rPr>
                <w:del w:id="3194" w:author="Matthew McBee" w:date="2019-12-04T10:53:00Z"/>
                <w:color w:val="000000"/>
              </w:rPr>
            </w:pPr>
            <w:del w:id="3195" w:author="Matthew McBee" w:date="2019-12-04T10:53:00Z">
              <w:r w:rsidRPr="008A6161" w:rsidDel="00BB280A">
                <w:rPr>
                  <w:color w:val="000000"/>
                </w:rPr>
                <w:delText>8.55</w:delText>
              </w:r>
            </w:del>
          </w:p>
        </w:tc>
      </w:tr>
      <w:tr w:rsidR="008A6161" w:rsidRPr="008A6161" w:rsidDel="00BB280A" w14:paraId="785E6FD2" w14:textId="1C682B85" w:rsidTr="008A6161">
        <w:trPr>
          <w:trHeight w:val="300"/>
          <w:del w:id="3196" w:author="Matthew McBee" w:date="2019-12-04T10:53:00Z"/>
        </w:trPr>
        <w:tc>
          <w:tcPr>
            <w:tcW w:w="1160" w:type="dxa"/>
            <w:tcBorders>
              <w:top w:val="nil"/>
              <w:left w:val="nil"/>
              <w:bottom w:val="nil"/>
              <w:right w:val="nil"/>
            </w:tcBorders>
            <w:shd w:val="clear" w:color="auto" w:fill="auto"/>
            <w:noWrap/>
            <w:vAlign w:val="bottom"/>
            <w:hideMark/>
          </w:tcPr>
          <w:p w14:paraId="36F018BA" w14:textId="066CD7BE" w:rsidR="008A6161" w:rsidRPr="008A6161" w:rsidDel="00BB280A" w:rsidRDefault="008A6161" w:rsidP="008A6161">
            <w:pPr>
              <w:rPr>
                <w:del w:id="319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F17382" w14:textId="64489C9E" w:rsidR="008A6161" w:rsidRPr="008A6161" w:rsidDel="00BB280A" w:rsidRDefault="008A6161" w:rsidP="008A6161">
            <w:pPr>
              <w:rPr>
                <w:del w:id="3198" w:author="Matthew McBee" w:date="2019-12-04T10:53:00Z"/>
                <w:color w:val="000000"/>
              </w:rPr>
            </w:pPr>
            <w:del w:id="3199"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50E91732" w14:textId="20397D62" w:rsidR="008A6161" w:rsidRPr="008A6161" w:rsidDel="00BB280A" w:rsidRDefault="008A6161" w:rsidP="008A6161">
            <w:pPr>
              <w:jc w:val="right"/>
              <w:rPr>
                <w:del w:id="3200" w:author="Matthew McBee" w:date="2019-12-04T10:53:00Z"/>
                <w:color w:val="000000"/>
              </w:rPr>
            </w:pPr>
            <w:del w:id="3201"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92BB242" w14:textId="0AE695FA" w:rsidR="008A6161" w:rsidRPr="008A6161" w:rsidDel="00BB280A" w:rsidRDefault="008A6161" w:rsidP="008A6161">
            <w:pPr>
              <w:jc w:val="right"/>
              <w:rPr>
                <w:del w:id="3202" w:author="Matthew McBee" w:date="2019-12-04T10:53:00Z"/>
                <w:color w:val="000000"/>
              </w:rPr>
            </w:pPr>
            <w:del w:id="3203" w:author="Matthew McBee" w:date="2019-12-04T10:53:00Z">
              <w:r w:rsidRPr="008A6161" w:rsidDel="00BB280A">
                <w:rPr>
                  <w:color w:val="000000"/>
                </w:rPr>
                <w:delText>5.29</w:delText>
              </w:r>
            </w:del>
          </w:p>
        </w:tc>
        <w:tc>
          <w:tcPr>
            <w:tcW w:w="440" w:type="dxa"/>
            <w:tcBorders>
              <w:top w:val="nil"/>
              <w:left w:val="nil"/>
              <w:bottom w:val="nil"/>
              <w:right w:val="nil"/>
            </w:tcBorders>
            <w:shd w:val="clear" w:color="auto" w:fill="auto"/>
            <w:noWrap/>
            <w:vAlign w:val="bottom"/>
            <w:hideMark/>
          </w:tcPr>
          <w:p w14:paraId="3C624054" w14:textId="4B14581C" w:rsidR="008A6161" w:rsidRPr="008A6161" w:rsidDel="00BB280A" w:rsidRDefault="008A6161" w:rsidP="008A6161">
            <w:pPr>
              <w:rPr>
                <w:del w:id="320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04AB2C1" w14:textId="171782DA" w:rsidR="008A6161" w:rsidRPr="008A6161" w:rsidDel="00BB280A" w:rsidRDefault="008A6161" w:rsidP="008A6161">
            <w:pPr>
              <w:jc w:val="right"/>
              <w:rPr>
                <w:del w:id="3205" w:author="Matthew McBee" w:date="2019-12-04T10:53:00Z"/>
                <w:color w:val="000000"/>
              </w:rPr>
            </w:pPr>
            <w:del w:id="3206" w:author="Matthew McBee" w:date="2019-12-04T10:53:00Z">
              <w:r w:rsidRPr="008A6161" w:rsidDel="00BB280A">
                <w:rPr>
                  <w:color w:val="000000"/>
                </w:rPr>
                <w:delText>1.00</w:delText>
              </w:r>
            </w:del>
          </w:p>
        </w:tc>
        <w:tc>
          <w:tcPr>
            <w:tcW w:w="1186" w:type="dxa"/>
            <w:tcBorders>
              <w:top w:val="nil"/>
              <w:left w:val="nil"/>
              <w:bottom w:val="nil"/>
              <w:right w:val="nil"/>
            </w:tcBorders>
            <w:shd w:val="clear" w:color="auto" w:fill="auto"/>
            <w:noWrap/>
            <w:vAlign w:val="bottom"/>
            <w:hideMark/>
          </w:tcPr>
          <w:p w14:paraId="6CB86097" w14:textId="332137D8" w:rsidR="008A6161" w:rsidRPr="008A6161" w:rsidDel="00BB280A" w:rsidRDefault="008A6161" w:rsidP="008A6161">
            <w:pPr>
              <w:jc w:val="right"/>
              <w:rPr>
                <w:del w:id="3207" w:author="Matthew McBee" w:date="2019-12-04T10:53:00Z"/>
                <w:color w:val="000000"/>
              </w:rPr>
            </w:pPr>
            <w:del w:id="3208" w:author="Matthew McBee" w:date="2019-12-04T10:53:00Z">
              <w:r w:rsidRPr="008A6161" w:rsidDel="00BB280A">
                <w:rPr>
                  <w:color w:val="000000"/>
                </w:rPr>
                <w:delText>7.29</w:delText>
              </w:r>
            </w:del>
          </w:p>
        </w:tc>
      </w:tr>
      <w:tr w:rsidR="008A6161" w:rsidRPr="008A6161" w:rsidDel="00BB280A" w14:paraId="4CD0625E" w14:textId="76ED02EE" w:rsidTr="008A6161">
        <w:trPr>
          <w:trHeight w:val="300"/>
          <w:del w:id="3209" w:author="Matthew McBee" w:date="2019-12-04T10:53:00Z"/>
        </w:trPr>
        <w:tc>
          <w:tcPr>
            <w:tcW w:w="1160" w:type="dxa"/>
            <w:tcBorders>
              <w:top w:val="nil"/>
              <w:left w:val="nil"/>
              <w:bottom w:val="nil"/>
              <w:right w:val="nil"/>
            </w:tcBorders>
            <w:shd w:val="clear" w:color="auto" w:fill="auto"/>
            <w:noWrap/>
            <w:vAlign w:val="bottom"/>
            <w:hideMark/>
          </w:tcPr>
          <w:p w14:paraId="59F4CBF1" w14:textId="635A3CD2" w:rsidR="008A6161" w:rsidRPr="008A6161" w:rsidDel="00BB280A" w:rsidRDefault="008A6161" w:rsidP="008A6161">
            <w:pPr>
              <w:rPr>
                <w:del w:id="3210"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40B1BF" w14:textId="73685F0D" w:rsidR="008A6161" w:rsidRPr="008A6161" w:rsidDel="00BB280A" w:rsidRDefault="008A6161" w:rsidP="008A6161">
            <w:pPr>
              <w:rPr>
                <w:del w:id="3211" w:author="Matthew McBee" w:date="2019-12-04T10:53:00Z"/>
                <w:color w:val="000000"/>
              </w:rPr>
            </w:pPr>
            <w:del w:id="3212"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0FEFB405" w14:textId="34A84AF3" w:rsidR="008A6161" w:rsidRPr="008A6161" w:rsidDel="00BB280A" w:rsidRDefault="008A6161" w:rsidP="008A6161">
            <w:pPr>
              <w:jc w:val="right"/>
              <w:rPr>
                <w:del w:id="3213" w:author="Matthew McBee" w:date="2019-12-04T10:53:00Z"/>
                <w:color w:val="000000"/>
              </w:rPr>
            </w:pPr>
            <w:del w:id="3214"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9D9F02A" w14:textId="14B9EDC7" w:rsidR="008A6161" w:rsidRPr="008A6161" w:rsidDel="00BB280A" w:rsidRDefault="008A6161" w:rsidP="008A6161">
            <w:pPr>
              <w:jc w:val="right"/>
              <w:rPr>
                <w:del w:id="3215" w:author="Matthew McBee" w:date="2019-12-04T10:53:00Z"/>
                <w:color w:val="000000"/>
              </w:rPr>
            </w:pPr>
            <w:del w:id="3216" w:author="Matthew McBee" w:date="2019-12-04T10:53:00Z">
              <w:r w:rsidRPr="008A6161" w:rsidDel="00BB280A">
                <w:rPr>
                  <w:color w:val="000000"/>
                </w:rPr>
                <w:delText>3.57</w:delText>
              </w:r>
            </w:del>
          </w:p>
        </w:tc>
        <w:tc>
          <w:tcPr>
            <w:tcW w:w="440" w:type="dxa"/>
            <w:tcBorders>
              <w:top w:val="nil"/>
              <w:left w:val="nil"/>
              <w:bottom w:val="nil"/>
              <w:right w:val="nil"/>
            </w:tcBorders>
            <w:shd w:val="clear" w:color="auto" w:fill="auto"/>
            <w:noWrap/>
            <w:vAlign w:val="bottom"/>
            <w:hideMark/>
          </w:tcPr>
          <w:p w14:paraId="38DF7EFC" w14:textId="3BE3A656" w:rsidR="008A6161" w:rsidRPr="008A6161" w:rsidDel="00BB280A" w:rsidRDefault="008A6161" w:rsidP="008A6161">
            <w:pPr>
              <w:rPr>
                <w:del w:id="3217"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117499C" w14:textId="37866D82" w:rsidR="008A6161" w:rsidRPr="008A6161" w:rsidDel="00BB280A" w:rsidRDefault="008A6161" w:rsidP="008A6161">
            <w:pPr>
              <w:jc w:val="right"/>
              <w:rPr>
                <w:del w:id="3218" w:author="Matthew McBee" w:date="2019-12-04T10:53:00Z"/>
                <w:color w:val="000000"/>
              </w:rPr>
            </w:pPr>
            <w:del w:id="3219"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256FCB20" w14:textId="6A9F28CC" w:rsidR="008A6161" w:rsidRPr="008A6161" w:rsidDel="00BB280A" w:rsidRDefault="008A6161" w:rsidP="008A6161">
            <w:pPr>
              <w:jc w:val="right"/>
              <w:rPr>
                <w:del w:id="3220" w:author="Matthew McBee" w:date="2019-12-04T10:53:00Z"/>
                <w:color w:val="000000"/>
              </w:rPr>
            </w:pPr>
            <w:del w:id="3221" w:author="Matthew McBee" w:date="2019-12-04T10:53:00Z">
              <w:r w:rsidRPr="008A6161" w:rsidDel="00BB280A">
                <w:rPr>
                  <w:color w:val="000000"/>
                </w:rPr>
                <w:delText>5.14</w:delText>
              </w:r>
            </w:del>
          </w:p>
        </w:tc>
      </w:tr>
      <w:tr w:rsidR="008A6161" w:rsidRPr="008A6161" w:rsidDel="00BB280A" w14:paraId="067A7BD6" w14:textId="57686CE0" w:rsidTr="008A6161">
        <w:trPr>
          <w:trHeight w:val="300"/>
          <w:del w:id="3222" w:author="Matthew McBee" w:date="2019-12-04T10:53:00Z"/>
        </w:trPr>
        <w:tc>
          <w:tcPr>
            <w:tcW w:w="1160" w:type="dxa"/>
            <w:tcBorders>
              <w:top w:val="nil"/>
              <w:left w:val="nil"/>
              <w:bottom w:val="nil"/>
              <w:right w:val="nil"/>
            </w:tcBorders>
            <w:shd w:val="clear" w:color="auto" w:fill="auto"/>
            <w:noWrap/>
            <w:vAlign w:val="bottom"/>
            <w:hideMark/>
          </w:tcPr>
          <w:p w14:paraId="715A7E85" w14:textId="7D966915" w:rsidR="008A6161" w:rsidRPr="008A6161" w:rsidDel="00BB280A" w:rsidRDefault="008A6161" w:rsidP="008A6161">
            <w:pPr>
              <w:rPr>
                <w:del w:id="3223"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7B4B45F" w14:textId="50513FB7" w:rsidR="008A6161" w:rsidRPr="008A6161" w:rsidDel="00BB280A" w:rsidRDefault="008A6161" w:rsidP="008A6161">
            <w:pPr>
              <w:rPr>
                <w:del w:id="3224" w:author="Matthew McBee" w:date="2019-12-04T10:53:00Z"/>
                <w:color w:val="000000"/>
              </w:rPr>
            </w:pPr>
            <w:del w:id="3225"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A786453" w14:textId="00CD908F" w:rsidR="008A6161" w:rsidRPr="008A6161" w:rsidDel="00BB280A" w:rsidRDefault="008A6161" w:rsidP="008A6161">
            <w:pPr>
              <w:jc w:val="right"/>
              <w:rPr>
                <w:del w:id="3226" w:author="Matthew McBee" w:date="2019-12-04T10:53:00Z"/>
                <w:color w:val="000000"/>
              </w:rPr>
            </w:pPr>
            <w:del w:id="3227"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67AD8663" w14:textId="5AD4A324" w:rsidR="008A6161" w:rsidRPr="008A6161" w:rsidDel="00BB280A" w:rsidRDefault="008A6161" w:rsidP="008A6161">
            <w:pPr>
              <w:jc w:val="right"/>
              <w:rPr>
                <w:del w:id="3228" w:author="Matthew McBee" w:date="2019-12-04T10:53:00Z"/>
                <w:color w:val="000000"/>
              </w:rPr>
            </w:pPr>
            <w:del w:id="3229"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070973B0" w14:textId="2A838E7F" w:rsidR="008A6161" w:rsidRPr="008A6161" w:rsidDel="00BB280A" w:rsidRDefault="008A6161" w:rsidP="008A6161">
            <w:pPr>
              <w:rPr>
                <w:del w:id="3230"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0A7D3BF" w14:textId="20A74D86" w:rsidR="008A6161" w:rsidRPr="008A6161" w:rsidDel="00BB280A" w:rsidRDefault="008A6161" w:rsidP="008A6161">
            <w:pPr>
              <w:jc w:val="right"/>
              <w:rPr>
                <w:del w:id="3231" w:author="Matthew McBee" w:date="2019-12-04T10:53:00Z"/>
                <w:color w:val="000000"/>
              </w:rPr>
            </w:pPr>
            <w:del w:id="3232" w:author="Matthew McBee" w:date="2019-12-04T10:53:00Z">
              <w:r w:rsidRPr="008A6161" w:rsidDel="00BB280A">
                <w:rPr>
                  <w:color w:val="000000"/>
                </w:rPr>
                <w:delText>1.57</w:delText>
              </w:r>
            </w:del>
          </w:p>
        </w:tc>
        <w:tc>
          <w:tcPr>
            <w:tcW w:w="1186" w:type="dxa"/>
            <w:tcBorders>
              <w:top w:val="nil"/>
              <w:left w:val="nil"/>
              <w:bottom w:val="nil"/>
              <w:right w:val="nil"/>
            </w:tcBorders>
            <w:shd w:val="clear" w:color="auto" w:fill="auto"/>
            <w:noWrap/>
            <w:vAlign w:val="bottom"/>
            <w:hideMark/>
          </w:tcPr>
          <w:p w14:paraId="117311B1" w14:textId="730D1195" w:rsidR="008A6161" w:rsidRPr="008A6161" w:rsidDel="00BB280A" w:rsidRDefault="008A6161" w:rsidP="008A6161">
            <w:pPr>
              <w:jc w:val="right"/>
              <w:rPr>
                <w:del w:id="3233" w:author="Matthew McBee" w:date="2019-12-04T10:53:00Z"/>
                <w:color w:val="000000"/>
              </w:rPr>
            </w:pPr>
            <w:del w:id="3234" w:author="Matthew McBee" w:date="2019-12-04T10:53:00Z">
              <w:r w:rsidRPr="008A6161" w:rsidDel="00BB280A">
                <w:rPr>
                  <w:color w:val="000000"/>
                </w:rPr>
                <w:delText>16.00</w:delText>
              </w:r>
            </w:del>
          </w:p>
        </w:tc>
      </w:tr>
      <w:tr w:rsidR="008A6161" w:rsidRPr="008A6161" w:rsidDel="00BB280A" w14:paraId="59E48CC4" w14:textId="34D873AD" w:rsidTr="008A6161">
        <w:trPr>
          <w:trHeight w:val="140"/>
          <w:del w:id="3235" w:author="Matthew McBee" w:date="2019-12-04T10:53:00Z"/>
        </w:trPr>
        <w:tc>
          <w:tcPr>
            <w:tcW w:w="1160" w:type="dxa"/>
            <w:tcBorders>
              <w:top w:val="nil"/>
              <w:left w:val="nil"/>
              <w:bottom w:val="single" w:sz="4" w:space="0" w:color="auto"/>
              <w:right w:val="nil"/>
            </w:tcBorders>
            <w:shd w:val="clear" w:color="auto" w:fill="auto"/>
            <w:noWrap/>
            <w:vAlign w:val="bottom"/>
            <w:hideMark/>
          </w:tcPr>
          <w:p w14:paraId="23ED6DA0" w14:textId="2CB7AD34" w:rsidR="008A6161" w:rsidRPr="008A6161" w:rsidDel="00BB280A" w:rsidRDefault="008A6161" w:rsidP="008A6161">
            <w:pPr>
              <w:rPr>
                <w:del w:id="3236" w:author="Matthew McBee" w:date="2019-12-04T10:53:00Z"/>
                <w:color w:val="000000"/>
              </w:rPr>
            </w:pPr>
            <w:del w:id="3237"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66936565" w14:textId="4AE20CC3" w:rsidR="008A6161" w:rsidRPr="008A6161" w:rsidDel="00BB280A" w:rsidRDefault="008A6161" w:rsidP="008A6161">
            <w:pPr>
              <w:rPr>
                <w:del w:id="3238" w:author="Matthew McBee" w:date="2019-12-04T10:53:00Z"/>
                <w:color w:val="000000"/>
              </w:rPr>
            </w:pPr>
            <w:del w:id="3239"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3FA5BE77" w14:textId="5AF15531" w:rsidR="008A6161" w:rsidRPr="008A6161" w:rsidDel="00BB280A" w:rsidRDefault="008A6161" w:rsidP="008A6161">
            <w:pPr>
              <w:rPr>
                <w:del w:id="3240" w:author="Matthew McBee" w:date="2019-12-04T10:53:00Z"/>
                <w:color w:val="000000"/>
              </w:rPr>
            </w:pPr>
            <w:del w:id="3241"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5488AED9" w14:textId="707F1DEB" w:rsidR="008A6161" w:rsidRPr="008A6161" w:rsidDel="00BB280A" w:rsidRDefault="008A6161" w:rsidP="008A6161">
            <w:pPr>
              <w:rPr>
                <w:del w:id="3242" w:author="Matthew McBee" w:date="2019-12-04T10:53:00Z"/>
                <w:color w:val="000000"/>
              </w:rPr>
            </w:pPr>
            <w:del w:id="3243"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AA8AFF3" w14:textId="70B1B40C" w:rsidR="008A6161" w:rsidRPr="008A6161" w:rsidDel="00BB280A" w:rsidRDefault="008A6161" w:rsidP="008A6161">
            <w:pPr>
              <w:rPr>
                <w:del w:id="3244" w:author="Matthew McBee" w:date="2019-12-04T10:53:00Z"/>
                <w:color w:val="000000"/>
              </w:rPr>
            </w:pPr>
            <w:del w:id="3245"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472AD15" w14:textId="18691657" w:rsidR="008A6161" w:rsidRPr="008A6161" w:rsidDel="00BB280A" w:rsidRDefault="008A6161" w:rsidP="008A6161">
            <w:pPr>
              <w:rPr>
                <w:del w:id="3246" w:author="Matthew McBee" w:date="2019-12-04T10:53:00Z"/>
                <w:color w:val="000000"/>
              </w:rPr>
            </w:pPr>
            <w:del w:id="3247"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E66D41F" w14:textId="6FCD5F93" w:rsidR="008A6161" w:rsidRPr="008A6161" w:rsidDel="00BB280A" w:rsidRDefault="008A6161" w:rsidP="008A6161">
            <w:pPr>
              <w:rPr>
                <w:del w:id="3248" w:author="Matthew McBee" w:date="2019-12-04T10:53:00Z"/>
                <w:color w:val="000000"/>
              </w:rPr>
            </w:pPr>
            <w:del w:id="3249" w:author="Matthew McBee" w:date="2019-12-04T10:53:00Z">
              <w:r w:rsidRPr="008A6161" w:rsidDel="00BB280A">
                <w:rPr>
                  <w:color w:val="000000"/>
                </w:rPr>
                <w:delText> </w:delText>
              </w:r>
            </w:del>
          </w:p>
        </w:tc>
      </w:tr>
      <w:tr w:rsidR="008A6161" w:rsidRPr="008A6161" w:rsidDel="00BB280A" w14:paraId="3ABD21F2" w14:textId="5CAA9C98" w:rsidTr="008A6161">
        <w:trPr>
          <w:trHeight w:val="400"/>
          <w:del w:id="3250" w:author="Matthew McBee" w:date="2019-12-04T10:53:00Z"/>
        </w:trPr>
        <w:tc>
          <w:tcPr>
            <w:tcW w:w="1160" w:type="dxa"/>
            <w:tcBorders>
              <w:top w:val="nil"/>
              <w:left w:val="nil"/>
              <w:bottom w:val="nil"/>
              <w:right w:val="nil"/>
            </w:tcBorders>
            <w:shd w:val="clear" w:color="auto" w:fill="auto"/>
            <w:noWrap/>
            <w:vAlign w:val="bottom"/>
            <w:hideMark/>
          </w:tcPr>
          <w:p w14:paraId="2FF91D6F" w14:textId="52AB1CE6" w:rsidR="008A6161" w:rsidRPr="008A6161" w:rsidDel="00BB280A" w:rsidRDefault="008A6161" w:rsidP="008A6161">
            <w:pPr>
              <w:rPr>
                <w:del w:id="3251" w:author="Matthew McBee" w:date="2019-12-04T10:53:00Z"/>
                <w:color w:val="000000"/>
              </w:rPr>
            </w:pPr>
            <w:del w:id="3252" w:author="Matthew McBee" w:date="2019-12-04T10:53:00Z">
              <w:r w:rsidRPr="008A6161" w:rsidDel="00BB280A">
                <w:rPr>
                  <w:color w:val="000000"/>
                </w:rPr>
                <w:delText>50/50</w:delText>
              </w:r>
            </w:del>
          </w:p>
        </w:tc>
        <w:tc>
          <w:tcPr>
            <w:tcW w:w="1160" w:type="dxa"/>
            <w:tcBorders>
              <w:top w:val="nil"/>
              <w:left w:val="nil"/>
              <w:bottom w:val="nil"/>
              <w:right w:val="nil"/>
            </w:tcBorders>
            <w:shd w:val="clear" w:color="auto" w:fill="auto"/>
            <w:noWrap/>
            <w:vAlign w:val="bottom"/>
            <w:hideMark/>
          </w:tcPr>
          <w:p w14:paraId="02EB0A30" w14:textId="24CCB588" w:rsidR="008A6161" w:rsidRPr="008A6161" w:rsidDel="00BB280A" w:rsidRDefault="008A6161" w:rsidP="008A6161">
            <w:pPr>
              <w:rPr>
                <w:del w:id="3253" w:author="Matthew McBee" w:date="2019-12-04T10:53:00Z"/>
                <w:color w:val="000000"/>
              </w:rPr>
            </w:pPr>
            <w:del w:id="3254"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0DF28545" w14:textId="75B61506" w:rsidR="008A6161" w:rsidRPr="008A6161" w:rsidDel="00BB280A" w:rsidRDefault="008A6161" w:rsidP="008A6161">
            <w:pPr>
              <w:jc w:val="right"/>
              <w:rPr>
                <w:del w:id="3255" w:author="Matthew McBee" w:date="2019-12-04T10:53:00Z"/>
                <w:color w:val="000000"/>
              </w:rPr>
            </w:pPr>
            <w:del w:id="3256" w:author="Matthew McBee" w:date="2019-12-04T10:53:00Z">
              <w:r w:rsidRPr="008A6161" w:rsidDel="00BB280A">
                <w:rPr>
                  <w:color w:val="000000"/>
                </w:rPr>
                <w:delText>1043</w:delText>
              </w:r>
            </w:del>
          </w:p>
        </w:tc>
        <w:tc>
          <w:tcPr>
            <w:tcW w:w="1186" w:type="dxa"/>
            <w:tcBorders>
              <w:top w:val="nil"/>
              <w:left w:val="nil"/>
              <w:bottom w:val="nil"/>
              <w:right w:val="nil"/>
            </w:tcBorders>
            <w:shd w:val="clear" w:color="auto" w:fill="auto"/>
            <w:noWrap/>
            <w:vAlign w:val="bottom"/>
            <w:hideMark/>
          </w:tcPr>
          <w:p w14:paraId="2BEF5387" w14:textId="0014B6C5" w:rsidR="008A6161" w:rsidRPr="008A6161" w:rsidDel="00BB280A" w:rsidRDefault="008A6161" w:rsidP="008A6161">
            <w:pPr>
              <w:jc w:val="right"/>
              <w:rPr>
                <w:del w:id="3257" w:author="Matthew McBee" w:date="2019-12-04T10:53:00Z"/>
                <w:color w:val="000000"/>
              </w:rPr>
            </w:pPr>
            <w:del w:id="3258" w:author="Matthew McBee" w:date="2019-12-04T10:53:00Z">
              <w:r w:rsidRPr="008A6161" w:rsidDel="00BB280A">
                <w:rPr>
                  <w:color w:val="000000"/>
                </w:rPr>
                <w:delText>986</w:delText>
              </w:r>
            </w:del>
          </w:p>
        </w:tc>
        <w:tc>
          <w:tcPr>
            <w:tcW w:w="440" w:type="dxa"/>
            <w:tcBorders>
              <w:top w:val="nil"/>
              <w:left w:val="nil"/>
              <w:bottom w:val="nil"/>
              <w:right w:val="nil"/>
            </w:tcBorders>
            <w:shd w:val="clear" w:color="auto" w:fill="auto"/>
            <w:noWrap/>
            <w:vAlign w:val="bottom"/>
            <w:hideMark/>
          </w:tcPr>
          <w:p w14:paraId="17643A03" w14:textId="35B4668E" w:rsidR="008A6161" w:rsidRPr="008A6161" w:rsidDel="00BB280A" w:rsidRDefault="008A6161" w:rsidP="008A6161">
            <w:pPr>
              <w:rPr>
                <w:del w:id="325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B124201" w14:textId="77D4B083" w:rsidR="008A6161" w:rsidRPr="008A6161" w:rsidDel="00BB280A" w:rsidRDefault="008A6161" w:rsidP="008A6161">
            <w:pPr>
              <w:jc w:val="right"/>
              <w:rPr>
                <w:del w:id="3260" w:author="Matthew McBee" w:date="2019-12-04T10:53:00Z"/>
                <w:color w:val="000000"/>
              </w:rPr>
            </w:pPr>
            <w:del w:id="3261" w:author="Matthew McBee" w:date="2019-12-04T10:53:00Z">
              <w:r w:rsidRPr="008A6161" w:rsidDel="00BB280A">
                <w:rPr>
                  <w:color w:val="000000"/>
                </w:rPr>
                <w:delText>1127</w:delText>
              </w:r>
            </w:del>
          </w:p>
        </w:tc>
        <w:tc>
          <w:tcPr>
            <w:tcW w:w="1186" w:type="dxa"/>
            <w:tcBorders>
              <w:top w:val="nil"/>
              <w:left w:val="nil"/>
              <w:bottom w:val="nil"/>
              <w:right w:val="nil"/>
            </w:tcBorders>
            <w:shd w:val="clear" w:color="auto" w:fill="auto"/>
            <w:noWrap/>
            <w:vAlign w:val="bottom"/>
            <w:hideMark/>
          </w:tcPr>
          <w:p w14:paraId="067B140E" w14:textId="3892393D" w:rsidR="008A6161" w:rsidRPr="008A6161" w:rsidDel="00BB280A" w:rsidRDefault="008A6161" w:rsidP="008A6161">
            <w:pPr>
              <w:jc w:val="right"/>
              <w:rPr>
                <w:del w:id="3262" w:author="Matthew McBee" w:date="2019-12-04T10:53:00Z"/>
                <w:color w:val="000000"/>
              </w:rPr>
            </w:pPr>
            <w:del w:id="3263" w:author="Matthew McBee" w:date="2019-12-04T10:53:00Z">
              <w:r w:rsidRPr="008A6161" w:rsidDel="00BB280A">
                <w:rPr>
                  <w:color w:val="000000"/>
                </w:rPr>
                <w:delText>933</w:delText>
              </w:r>
            </w:del>
          </w:p>
        </w:tc>
      </w:tr>
      <w:tr w:rsidR="008A6161" w:rsidRPr="008A6161" w:rsidDel="00BB280A" w14:paraId="2E9E0C72" w14:textId="58602CB6" w:rsidTr="008A6161">
        <w:trPr>
          <w:trHeight w:val="300"/>
          <w:del w:id="3264" w:author="Matthew McBee" w:date="2019-12-04T10:53:00Z"/>
        </w:trPr>
        <w:tc>
          <w:tcPr>
            <w:tcW w:w="1160" w:type="dxa"/>
            <w:tcBorders>
              <w:top w:val="nil"/>
              <w:left w:val="nil"/>
              <w:bottom w:val="nil"/>
              <w:right w:val="nil"/>
            </w:tcBorders>
            <w:shd w:val="clear" w:color="auto" w:fill="auto"/>
            <w:noWrap/>
            <w:vAlign w:val="bottom"/>
            <w:hideMark/>
          </w:tcPr>
          <w:p w14:paraId="04CC17FC" w14:textId="18465F58" w:rsidR="008A6161" w:rsidRPr="008A6161" w:rsidDel="00BB280A" w:rsidRDefault="008A6161" w:rsidP="008A6161">
            <w:pPr>
              <w:rPr>
                <w:del w:id="326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24C0D492" w14:textId="30390DF9" w:rsidR="008A6161" w:rsidRPr="008A6161" w:rsidDel="00BB280A" w:rsidRDefault="008A6161" w:rsidP="008A6161">
            <w:pPr>
              <w:rPr>
                <w:del w:id="3266" w:author="Matthew McBee" w:date="2019-12-04T10:53:00Z"/>
                <w:color w:val="000000"/>
              </w:rPr>
            </w:pPr>
            <w:del w:id="3267"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14A7BD75" w14:textId="1D6786FB" w:rsidR="008A6161" w:rsidRPr="008A6161" w:rsidDel="00BB280A" w:rsidRDefault="008A6161" w:rsidP="008A6161">
            <w:pPr>
              <w:jc w:val="right"/>
              <w:rPr>
                <w:del w:id="3268" w:author="Matthew McBee" w:date="2019-12-04T10:53:00Z"/>
                <w:color w:val="000000"/>
              </w:rPr>
            </w:pPr>
            <w:del w:id="3269" w:author="Matthew McBee" w:date="2019-12-04T10:53:00Z">
              <w:r w:rsidRPr="008A6161" w:rsidDel="00BB280A">
                <w:rPr>
                  <w:color w:val="000000"/>
                </w:rPr>
                <w:delText>0.27</w:delText>
              </w:r>
            </w:del>
          </w:p>
        </w:tc>
        <w:tc>
          <w:tcPr>
            <w:tcW w:w="1186" w:type="dxa"/>
            <w:tcBorders>
              <w:top w:val="nil"/>
              <w:left w:val="nil"/>
              <w:bottom w:val="nil"/>
              <w:right w:val="nil"/>
            </w:tcBorders>
            <w:shd w:val="clear" w:color="auto" w:fill="auto"/>
            <w:noWrap/>
            <w:vAlign w:val="bottom"/>
            <w:hideMark/>
          </w:tcPr>
          <w:p w14:paraId="021BF1DF" w14:textId="75DEE465" w:rsidR="008A6161" w:rsidRPr="008A6161" w:rsidDel="00BB280A" w:rsidRDefault="008A6161" w:rsidP="008A6161">
            <w:pPr>
              <w:jc w:val="right"/>
              <w:rPr>
                <w:del w:id="3270" w:author="Matthew McBee" w:date="2019-12-04T10:53:00Z"/>
                <w:color w:val="000000"/>
              </w:rPr>
            </w:pPr>
            <w:del w:id="3271" w:author="Matthew McBee" w:date="2019-12-04T10:53:00Z">
              <w:r w:rsidRPr="008A6161" w:rsidDel="00BB280A">
                <w:rPr>
                  <w:color w:val="000000"/>
                </w:rPr>
                <w:delText>4.28</w:delText>
              </w:r>
            </w:del>
          </w:p>
        </w:tc>
        <w:tc>
          <w:tcPr>
            <w:tcW w:w="440" w:type="dxa"/>
            <w:tcBorders>
              <w:top w:val="nil"/>
              <w:left w:val="nil"/>
              <w:bottom w:val="nil"/>
              <w:right w:val="nil"/>
            </w:tcBorders>
            <w:shd w:val="clear" w:color="auto" w:fill="auto"/>
            <w:noWrap/>
            <w:vAlign w:val="bottom"/>
            <w:hideMark/>
          </w:tcPr>
          <w:p w14:paraId="051AAC9E" w14:textId="02ECF1E1" w:rsidR="008A6161" w:rsidRPr="008A6161" w:rsidDel="00BB280A" w:rsidRDefault="008A6161" w:rsidP="008A6161">
            <w:pPr>
              <w:rPr>
                <w:del w:id="327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6B5CCA24" w14:textId="6596C100" w:rsidR="008A6161" w:rsidRPr="008A6161" w:rsidDel="00BB280A" w:rsidRDefault="008A6161" w:rsidP="008A6161">
            <w:pPr>
              <w:jc w:val="right"/>
              <w:rPr>
                <w:del w:id="3273" w:author="Matthew McBee" w:date="2019-12-04T10:53:00Z"/>
                <w:color w:val="000000"/>
              </w:rPr>
            </w:pPr>
            <w:del w:id="3274" w:author="Matthew McBee" w:date="2019-12-04T10:53:00Z">
              <w:r w:rsidRPr="008A6161" w:rsidDel="00BB280A">
                <w:rPr>
                  <w:color w:val="000000"/>
                </w:rPr>
                <w:delText>1.75</w:delText>
              </w:r>
            </w:del>
          </w:p>
        </w:tc>
        <w:tc>
          <w:tcPr>
            <w:tcW w:w="1186" w:type="dxa"/>
            <w:tcBorders>
              <w:top w:val="nil"/>
              <w:left w:val="nil"/>
              <w:bottom w:val="nil"/>
              <w:right w:val="nil"/>
            </w:tcBorders>
            <w:shd w:val="clear" w:color="auto" w:fill="auto"/>
            <w:noWrap/>
            <w:vAlign w:val="bottom"/>
            <w:hideMark/>
          </w:tcPr>
          <w:p w14:paraId="61C3C65F" w14:textId="699A1D3A" w:rsidR="008A6161" w:rsidRPr="008A6161" w:rsidDel="00BB280A" w:rsidRDefault="008A6161" w:rsidP="008A6161">
            <w:pPr>
              <w:jc w:val="right"/>
              <w:rPr>
                <w:del w:id="3275" w:author="Matthew McBee" w:date="2019-12-04T10:53:00Z"/>
                <w:color w:val="000000"/>
              </w:rPr>
            </w:pPr>
            <w:del w:id="3276" w:author="Matthew McBee" w:date="2019-12-04T10:53:00Z">
              <w:r w:rsidRPr="008A6161" w:rsidDel="00BB280A">
                <w:rPr>
                  <w:color w:val="000000"/>
                </w:rPr>
                <w:delText>6.03</w:delText>
              </w:r>
            </w:del>
          </w:p>
        </w:tc>
      </w:tr>
      <w:tr w:rsidR="008A6161" w:rsidRPr="008A6161" w:rsidDel="00BB280A" w14:paraId="3C36C9E9" w14:textId="65195CEC" w:rsidTr="008A6161">
        <w:trPr>
          <w:trHeight w:val="300"/>
          <w:del w:id="3277" w:author="Matthew McBee" w:date="2019-12-04T10:53:00Z"/>
        </w:trPr>
        <w:tc>
          <w:tcPr>
            <w:tcW w:w="1160" w:type="dxa"/>
            <w:tcBorders>
              <w:top w:val="nil"/>
              <w:left w:val="nil"/>
              <w:bottom w:val="nil"/>
              <w:right w:val="nil"/>
            </w:tcBorders>
            <w:shd w:val="clear" w:color="auto" w:fill="auto"/>
            <w:noWrap/>
            <w:vAlign w:val="bottom"/>
            <w:hideMark/>
          </w:tcPr>
          <w:p w14:paraId="00503467" w14:textId="7CA01882" w:rsidR="008A6161" w:rsidRPr="008A6161" w:rsidDel="00BB280A" w:rsidRDefault="008A6161" w:rsidP="008A6161">
            <w:pPr>
              <w:rPr>
                <w:del w:id="3278"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F715BB" w14:textId="38525A44" w:rsidR="008A6161" w:rsidRPr="008A6161" w:rsidDel="00BB280A" w:rsidRDefault="008A6161" w:rsidP="008A6161">
            <w:pPr>
              <w:rPr>
                <w:del w:id="3279" w:author="Matthew McBee" w:date="2019-12-04T10:53:00Z"/>
                <w:color w:val="000000"/>
              </w:rPr>
            </w:pPr>
            <w:del w:id="3280"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65097742" w14:textId="0A8401BF" w:rsidR="008A6161" w:rsidRPr="008A6161" w:rsidDel="00BB280A" w:rsidRDefault="008A6161" w:rsidP="008A6161">
            <w:pPr>
              <w:jc w:val="right"/>
              <w:rPr>
                <w:del w:id="3281" w:author="Matthew McBee" w:date="2019-12-04T10:53:00Z"/>
                <w:color w:val="000000"/>
              </w:rPr>
            </w:pPr>
            <w:del w:id="3282"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3730FC6A" w14:textId="12BB4C12" w:rsidR="008A6161" w:rsidRPr="008A6161" w:rsidDel="00BB280A" w:rsidRDefault="008A6161" w:rsidP="008A6161">
            <w:pPr>
              <w:jc w:val="right"/>
              <w:rPr>
                <w:del w:id="3283" w:author="Matthew McBee" w:date="2019-12-04T10:53:00Z"/>
                <w:color w:val="000000"/>
              </w:rPr>
            </w:pPr>
            <w:del w:id="3284" w:author="Matthew McBee" w:date="2019-12-04T10:53:00Z">
              <w:r w:rsidRPr="008A6161" w:rsidDel="00BB280A">
                <w:rPr>
                  <w:color w:val="000000"/>
                </w:rPr>
                <w:delText>3.14</w:delText>
              </w:r>
            </w:del>
          </w:p>
        </w:tc>
        <w:tc>
          <w:tcPr>
            <w:tcW w:w="440" w:type="dxa"/>
            <w:tcBorders>
              <w:top w:val="nil"/>
              <w:left w:val="nil"/>
              <w:bottom w:val="nil"/>
              <w:right w:val="nil"/>
            </w:tcBorders>
            <w:shd w:val="clear" w:color="auto" w:fill="auto"/>
            <w:noWrap/>
            <w:vAlign w:val="bottom"/>
            <w:hideMark/>
          </w:tcPr>
          <w:p w14:paraId="6D503563" w14:textId="3662010B" w:rsidR="008A6161" w:rsidRPr="008A6161" w:rsidDel="00BB280A" w:rsidRDefault="008A6161" w:rsidP="008A6161">
            <w:pPr>
              <w:rPr>
                <w:del w:id="3285"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391D10B9" w14:textId="5FADB56F" w:rsidR="008A6161" w:rsidRPr="008A6161" w:rsidDel="00BB280A" w:rsidRDefault="008A6161" w:rsidP="008A6161">
            <w:pPr>
              <w:jc w:val="right"/>
              <w:rPr>
                <w:del w:id="3286" w:author="Matthew McBee" w:date="2019-12-04T10:53:00Z"/>
                <w:color w:val="000000"/>
              </w:rPr>
            </w:pPr>
            <w:del w:id="3287" w:author="Matthew McBee" w:date="2019-12-04T10:53:00Z">
              <w:r w:rsidRPr="008A6161" w:rsidDel="00BB280A">
                <w:rPr>
                  <w:color w:val="000000"/>
                </w:rPr>
                <w:delText>2.00</w:delText>
              </w:r>
            </w:del>
          </w:p>
        </w:tc>
        <w:tc>
          <w:tcPr>
            <w:tcW w:w="1186" w:type="dxa"/>
            <w:tcBorders>
              <w:top w:val="nil"/>
              <w:left w:val="nil"/>
              <w:bottom w:val="nil"/>
              <w:right w:val="nil"/>
            </w:tcBorders>
            <w:shd w:val="clear" w:color="auto" w:fill="auto"/>
            <w:noWrap/>
            <w:vAlign w:val="bottom"/>
            <w:hideMark/>
          </w:tcPr>
          <w:p w14:paraId="2B17697E" w14:textId="417CA02B" w:rsidR="008A6161" w:rsidRPr="008A6161" w:rsidDel="00BB280A" w:rsidRDefault="008A6161" w:rsidP="008A6161">
            <w:pPr>
              <w:jc w:val="right"/>
              <w:rPr>
                <w:del w:id="3288" w:author="Matthew McBee" w:date="2019-12-04T10:53:00Z"/>
                <w:color w:val="000000"/>
              </w:rPr>
            </w:pPr>
            <w:del w:id="3289" w:author="Matthew McBee" w:date="2019-12-04T10:53:00Z">
              <w:r w:rsidRPr="008A6161" w:rsidDel="00BB280A">
                <w:rPr>
                  <w:color w:val="000000"/>
                </w:rPr>
                <w:delText>4.86</w:delText>
              </w:r>
            </w:del>
          </w:p>
        </w:tc>
      </w:tr>
      <w:tr w:rsidR="008A6161" w:rsidRPr="008A6161" w:rsidDel="00BB280A" w14:paraId="5DB3826B" w14:textId="3335AB77" w:rsidTr="008A6161">
        <w:trPr>
          <w:trHeight w:val="300"/>
          <w:del w:id="3290" w:author="Matthew McBee" w:date="2019-12-04T10:53:00Z"/>
        </w:trPr>
        <w:tc>
          <w:tcPr>
            <w:tcW w:w="1160" w:type="dxa"/>
            <w:tcBorders>
              <w:top w:val="nil"/>
              <w:left w:val="nil"/>
              <w:bottom w:val="nil"/>
              <w:right w:val="nil"/>
            </w:tcBorders>
            <w:shd w:val="clear" w:color="auto" w:fill="auto"/>
            <w:noWrap/>
            <w:vAlign w:val="bottom"/>
            <w:hideMark/>
          </w:tcPr>
          <w:p w14:paraId="1CECBFE5" w14:textId="190EB8A2" w:rsidR="008A6161" w:rsidRPr="008A6161" w:rsidDel="00BB280A" w:rsidRDefault="008A6161" w:rsidP="008A6161">
            <w:pPr>
              <w:rPr>
                <w:del w:id="3291"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418A7C46" w14:textId="460DBD91" w:rsidR="008A6161" w:rsidRPr="008A6161" w:rsidDel="00BB280A" w:rsidRDefault="008A6161" w:rsidP="008A6161">
            <w:pPr>
              <w:rPr>
                <w:del w:id="3292" w:author="Matthew McBee" w:date="2019-12-04T10:53:00Z"/>
                <w:color w:val="000000"/>
              </w:rPr>
            </w:pPr>
            <w:del w:id="3293"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78CE593A" w14:textId="43846566" w:rsidR="008A6161" w:rsidRPr="008A6161" w:rsidDel="00BB280A" w:rsidRDefault="008A6161" w:rsidP="008A6161">
            <w:pPr>
              <w:jc w:val="right"/>
              <w:rPr>
                <w:del w:id="3294" w:author="Matthew McBee" w:date="2019-12-04T10:53:00Z"/>
                <w:color w:val="000000"/>
              </w:rPr>
            </w:pPr>
            <w:del w:id="3295"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F41F112" w14:textId="3C4E5D01" w:rsidR="008A6161" w:rsidRPr="008A6161" w:rsidDel="00BB280A" w:rsidRDefault="008A6161" w:rsidP="008A6161">
            <w:pPr>
              <w:jc w:val="right"/>
              <w:rPr>
                <w:del w:id="3296" w:author="Matthew McBee" w:date="2019-12-04T10:53:00Z"/>
                <w:color w:val="000000"/>
              </w:rPr>
            </w:pPr>
            <w:del w:id="3297" w:author="Matthew McBee" w:date="2019-12-04T10:53:00Z">
              <w:r w:rsidRPr="008A6161" w:rsidDel="00BB280A">
                <w:rPr>
                  <w:color w:val="000000"/>
                </w:rPr>
                <w:delText>1.43</w:delText>
              </w:r>
            </w:del>
          </w:p>
        </w:tc>
        <w:tc>
          <w:tcPr>
            <w:tcW w:w="440" w:type="dxa"/>
            <w:tcBorders>
              <w:top w:val="nil"/>
              <w:left w:val="nil"/>
              <w:bottom w:val="nil"/>
              <w:right w:val="nil"/>
            </w:tcBorders>
            <w:shd w:val="clear" w:color="auto" w:fill="auto"/>
            <w:noWrap/>
            <w:vAlign w:val="bottom"/>
            <w:hideMark/>
          </w:tcPr>
          <w:p w14:paraId="3FCA01B3" w14:textId="2552C4DC" w:rsidR="008A6161" w:rsidRPr="008A6161" w:rsidDel="00BB280A" w:rsidRDefault="008A6161" w:rsidP="008A6161">
            <w:pPr>
              <w:rPr>
                <w:del w:id="329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3B018C7" w14:textId="6837ED0B" w:rsidR="008A6161" w:rsidRPr="008A6161" w:rsidDel="00BB280A" w:rsidRDefault="008A6161" w:rsidP="008A6161">
            <w:pPr>
              <w:jc w:val="right"/>
              <w:rPr>
                <w:del w:id="3299" w:author="Matthew McBee" w:date="2019-12-04T10:53:00Z"/>
                <w:color w:val="000000"/>
              </w:rPr>
            </w:pPr>
            <w:del w:id="3300"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55B36195" w14:textId="07F092A0" w:rsidR="008A6161" w:rsidRPr="008A6161" w:rsidDel="00BB280A" w:rsidRDefault="008A6161" w:rsidP="008A6161">
            <w:pPr>
              <w:jc w:val="right"/>
              <w:rPr>
                <w:del w:id="3301" w:author="Matthew McBee" w:date="2019-12-04T10:53:00Z"/>
                <w:color w:val="000000"/>
              </w:rPr>
            </w:pPr>
            <w:del w:id="3302" w:author="Matthew McBee" w:date="2019-12-04T10:53:00Z">
              <w:r w:rsidRPr="008A6161" w:rsidDel="00BB280A">
                <w:rPr>
                  <w:color w:val="000000"/>
                </w:rPr>
                <w:delText>3.14</w:delText>
              </w:r>
            </w:del>
          </w:p>
        </w:tc>
      </w:tr>
      <w:tr w:rsidR="008A6161" w:rsidRPr="008A6161" w:rsidDel="00BB280A" w14:paraId="3FEF411D" w14:textId="738242E1" w:rsidTr="008A6161">
        <w:trPr>
          <w:trHeight w:val="300"/>
          <w:del w:id="3303" w:author="Matthew McBee" w:date="2019-12-04T10:53:00Z"/>
        </w:trPr>
        <w:tc>
          <w:tcPr>
            <w:tcW w:w="1160" w:type="dxa"/>
            <w:tcBorders>
              <w:top w:val="nil"/>
              <w:left w:val="nil"/>
              <w:bottom w:val="nil"/>
              <w:right w:val="nil"/>
            </w:tcBorders>
            <w:shd w:val="clear" w:color="auto" w:fill="auto"/>
            <w:noWrap/>
            <w:vAlign w:val="bottom"/>
            <w:hideMark/>
          </w:tcPr>
          <w:p w14:paraId="4A9F3549" w14:textId="2CFFB592" w:rsidR="008A6161" w:rsidRPr="008A6161" w:rsidDel="00BB280A" w:rsidRDefault="008A6161" w:rsidP="008A6161">
            <w:pPr>
              <w:rPr>
                <w:del w:id="3304"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58CC195E" w14:textId="434D60C3" w:rsidR="008A6161" w:rsidRPr="008A6161" w:rsidDel="00BB280A" w:rsidRDefault="008A6161" w:rsidP="008A6161">
            <w:pPr>
              <w:rPr>
                <w:del w:id="3305" w:author="Matthew McBee" w:date="2019-12-04T10:53:00Z"/>
                <w:color w:val="000000"/>
              </w:rPr>
            </w:pPr>
            <w:del w:id="3306"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8F621E9" w14:textId="4CE1AFBB" w:rsidR="008A6161" w:rsidRPr="008A6161" w:rsidDel="00BB280A" w:rsidRDefault="008A6161" w:rsidP="008A6161">
            <w:pPr>
              <w:jc w:val="right"/>
              <w:rPr>
                <w:del w:id="3307" w:author="Matthew McBee" w:date="2019-12-04T10:53:00Z"/>
                <w:color w:val="000000"/>
              </w:rPr>
            </w:pPr>
            <w:del w:id="3308" w:author="Matthew McBee" w:date="2019-12-04T10:53:00Z">
              <w:r w:rsidRPr="008A6161" w:rsidDel="00BB280A">
                <w:rPr>
                  <w:color w:val="000000"/>
                </w:rPr>
                <w:delText>1.29</w:delText>
              </w:r>
            </w:del>
          </w:p>
        </w:tc>
        <w:tc>
          <w:tcPr>
            <w:tcW w:w="1186" w:type="dxa"/>
            <w:tcBorders>
              <w:top w:val="nil"/>
              <w:left w:val="nil"/>
              <w:bottom w:val="nil"/>
              <w:right w:val="nil"/>
            </w:tcBorders>
            <w:shd w:val="clear" w:color="auto" w:fill="auto"/>
            <w:noWrap/>
            <w:vAlign w:val="bottom"/>
            <w:hideMark/>
          </w:tcPr>
          <w:p w14:paraId="057FBDAB" w14:textId="18155580" w:rsidR="008A6161" w:rsidRPr="008A6161" w:rsidDel="00BB280A" w:rsidRDefault="008A6161" w:rsidP="008A6161">
            <w:pPr>
              <w:jc w:val="right"/>
              <w:rPr>
                <w:del w:id="3309" w:author="Matthew McBee" w:date="2019-12-04T10:53:00Z"/>
                <w:color w:val="000000"/>
              </w:rPr>
            </w:pPr>
            <w:del w:id="3310"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109BEA51" w14:textId="057DC108" w:rsidR="008A6161" w:rsidRPr="008A6161" w:rsidDel="00BB280A" w:rsidRDefault="008A6161" w:rsidP="008A6161">
            <w:pPr>
              <w:rPr>
                <w:del w:id="331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878EACF" w14:textId="25E47402" w:rsidR="008A6161" w:rsidRPr="008A6161" w:rsidDel="00BB280A" w:rsidRDefault="008A6161" w:rsidP="008A6161">
            <w:pPr>
              <w:jc w:val="right"/>
              <w:rPr>
                <w:del w:id="3312" w:author="Matthew McBee" w:date="2019-12-04T10:53:00Z"/>
                <w:color w:val="000000"/>
              </w:rPr>
            </w:pPr>
            <w:del w:id="3313" w:author="Matthew McBee" w:date="2019-12-04T10:53:00Z">
              <w:r w:rsidRPr="008A6161" w:rsidDel="00BB280A">
                <w:rPr>
                  <w:color w:val="000000"/>
                </w:rPr>
                <w:delText>3.00</w:delText>
              </w:r>
            </w:del>
          </w:p>
        </w:tc>
        <w:tc>
          <w:tcPr>
            <w:tcW w:w="1186" w:type="dxa"/>
            <w:tcBorders>
              <w:top w:val="nil"/>
              <w:left w:val="nil"/>
              <w:bottom w:val="nil"/>
              <w:right w:val="nil"/>
            </w:tcBorders>
            <w:shd w:val="clear" w:color="auto" w:fill="auto"/>
            <w:noWrap/>
            <w:vAlign w:val="bottom"/>
            <w:hideMark/>
          </w:tcPr>
          <w:p w14:paraId="61D4E8AE" w14:textId="555D3334" w:rsidR="008A6161" w:rsidRPr="008A6161" w:rsidDel="00BB280A" w:rsidRDefault="008A6161" w:rsidP="008A6161">
            <w:pPr>
              <w:jc w:val="right"/>
              <w:rPr>
                <w:del w:id="3314" w:author="Matthew McBee" w:date="2019-12-04T10:53:00Z"/>
                <w:color w:val="000000"/>
              </w:rPr>
            </w:pPr>
            <w:del w:id="3315" w:author="Matthew McBee" w:date="2019-12-04T10:53:00Z">
              <w:r w:rsidRPr="008A6161" w:rsidDel="00BB280A">
                <w:rPr>
                  <w:color w:val="000000"/>
                </w:rPr>
                <w:delText>16.00</w:delText>
              </w:r>
            </w:del>
          </w:p>
        </w:tc>
      </w:tr>
      <w:tr w:rsidR="008A6161" w:rsidRPr="008A6161" w:rsidDel="00BB280A" w14:paraId="4F2F9F0D" w14:textId="2A3EA815" w:rsidTr="008A6161">
        <w:trPr>
          <w:trHeight w:val="140"/>
          <w:del w:id="3316" w:author="Matthew McBee" w:date="2019-12-04T10:53:00Z"/>
        </w:trPr>
        <w:tc>
          <w:tcPr>
            <w:tcW w:w="1160" w:type="dxa"/>
            <w:tcBorders>
              <w:top w:val="nil"/>
              <w:left w:val="nil"/>
              <w:bottom w:val="single" w:sz="4" w:space="0" w:color="auto"/>
              <w:right w:val="nil"/>
            </w:tcBorders>
            <w:shd w:val="clear" w:color="auto" w:fill="auto"/>
            <w:noWrap/>
            <w:vAlign w:val="bottom"/>
            <w:hideMark/>
          </w:tcPr>
          <w:p w14:paraId="58A1D092" w14:textId="03D4C1FE" w:rsidR="008A6161" w:rsidRPr="008A6161" w:rsidDel="00BB280A" w:rsidRDefault="008A6161" w:rsidP="008A6161">
            <w:pPr>
              <w:rPr>
                <w:del w:id="3317" w:author="Matthew McBee" w:date="2019-12-04T10:53:00Z"/>
                <w:color w:val="000000"/>
              </w:rPr>
            </w:pPr>
            <w:del w:id="3318"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2CB657A" w14:textId="187C9E47" w:rsidR="008A6161" w:rsidRPr="008A6161" w:rsidDel="00BB280A" w:rsidRDefault="008A6161" w:rsidP="008A6161">
            <w:pPr>
              <w:rPr>
                <w:del w:id="3319" w:author="Matthew McBee" w:date="2019-12-04T10:53:00Z"/>
                <w:color w:val="000000"/>
              </w:rPr>
            </w:pPr>
            <w:del w:id="3320"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6000DD7F" w14:textId="09E5049B" w:rsidR="008A6161" w:rsidRPr="008A6161" w:rsidDel="00BB280A" w:rsidRDefault="008A6161" w:rsidP="008A6161">
            <w:pPr>
              <w:rPr>
                <w:del w:id="3321" w:author="Matthew McBee" w:date="2019-12-04T10:53:00Z"/>
                <w:color w:val="000000"/>
              </w:rPr>
            </w:pPr>
            <w:del w:id="3322"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1C3E4BB9" w14:textId="240A0C96" w:rsidR="008A6161" w:rsidRPr="008A6161" w:rsidDel="00BB280A" w:rsidRDefault="008A6161" w:rsidP="008A6161">
            <w:pPr>
              <w:rPr>
                <w:del w:id="3323" w:author="Matthew McBee" w:date="2019-12-04T10:53:00Z"/>
                <w:color w:val="000000"/>
              </w:rPr>
            </w:pPr>
            <w:del w:id="3324"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CEBB1FB" w14:textId="5D35606F" w:rsidR="008A6161" w:rsidRPr="008A6161" w:rsidDel="00BB280A" w:rsidRDefault="008A6161" w:rsidP="008A6161">
            <w:pPr>
              <w:rPr>
                <w:del w:id="3325" w:author="Matthew McBee" w:date="2019-12-04T10:53:00Z"/>
                <w:color w:val="000000"/>
              </w:rPr>
            </w:pPr>
            <w:del w:id="3326"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19179F63" w14:textId="0CBD0024" w:rsidR="008A6161" w:rsidRPr="008A6161" w:rsidDel="00BB280A" w:rsidRDefault="008A6161" w:rsidP="008A6161">
            <w:pPr>
              <w:rPr>
                <w:del w:id="3327" w:author="Matthew McBee" w:date="2019-12-04T10:53:00Z"/>
                <w:color w:val="000000"/>
              </w:rPr>
            </w:pPr>
            <w:del w:id="3328"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3A4A4B18" w14:textId="27D82636" w:rsidR="008A6161" w:rsidRPr="008A6161" w:rsidDel="00BB280A" w:rsidRDefault="008A6161" w:rsidP="008A6161">
            <w:pPr>
              <w:rPr>
                <w:del w:id="3329" w:author="Matthew McBee" w:date="2019-12-04T10:53:00Z"/>
                <w:color w:val="000000"/>
              </w:rPr>
            </w:pPr>
            <w:del w:id="3330" w:author="Matthew McBee" w:date="2019-12-04T10:53:00Z">
              <w:r w:rsidRPr="008A6161" w:rsidDel="00BB280A">
                <w:rPr>
                  <w:color w:val="000000"/>
                </w:rPr>
                <w:delText> </w:delText>
              </w:r>
            </w:del>
          </w:p>
        </w:tc>
      </w:tr>
    </w:tbl>
    <w:p w14:paraId="03894196" w14:textId="4957C24C" w:rsidR="003B7909" w:rsidRDefault="004E594B" w:rsidP="003B7909">
      <w:pPr>
        <w:rPr>
          <w:ins w:id="3331" w:author="Matthew McBee" w:date="2019-12-09T15:11:00Z"/>
        </w:rPr>
      </w:pPr>
      <w:ins w:id="3332" w:author="Matthew McBee" w:date="2019-12-09T14:42:00Z">
        <w:r w:rsidRPr="004E594B">
          <w:rPr>
            <w:i/>
            <w:iCs/>
            <w:rPrChange w:id="3333" w:author="Matthew McBee" w:date="2019-12-09T14:47:00Z">
              <w:rPr/>
            </w:rPrChange>
          </w:rPr>
          <w:t>Note:</w:t>
        </w:r>
        <w:r>
          <w:t xml:space="preserve"> When two numbers are given for the cutpoint percentile, this imp</w:t>
        </w:r>
      </w:ins>
      <w:ins w:id="3334" w:author="Matthew McBee" w:date="2019-12-09T14:43:00Z">
        <w:r>
          <w:t xml:space="preserve">lies that </w:t>
        </w:r>
      </w:ins>
      <w:ins w:id="3335" w:author="Matthew McBee" w:date="2019-12-09T22:31:00Z">
        <w:r w:rsidR="003453CF">
          <w:t xml:space="preserve">cases with </w:t>
        </w:r>
      </w:ins>
      <w:ins w:id="3336" w:author="Matthew McBee" w:date="2019-12-09T14:44:00Z">
        <w:r>
          <w:t xml:space="preserve">TV use </w:t>
        </w:r>
      </w:ins>
      <w:ins w:id="3337" w:author="Matthew McBee" w:date="2019-12-09T14:43:00Z">
        <w:r>
          <w:t>between those percentiles were dropped. So 20/80 means that the low-TV group was defined as the 20</w:t>
        </w:r>
        <w:r w:rsidRPr="004E594B">
          <w:rPr>
            <w:vertAlign w:val="superscript"/>
            <w:rPrChange w:id="3338" w:author="Matthew McBee" w:date="2019-12-09T14:43:00Z">
              <w:rPr/>
            </w:rPrChange>
          </w:rPr>
          <w:t>th</w:t>
        </w:r>
        <w:r>
          <w:t xml:space="preserve"> percentile or lower and the high-T</w:t>
        </w:r>
      </w:ins>
      <w:ins w:id="3339" w:author="Matthew McBee" w:date="2019-12-09T14:44:00Z">
        <w:r>
          <w:t>V group as the 80</w:t>
        </w:r>
        <w:r w:rsidRPr="004E594B">
          <w:rPr>
            <w:vertAlign w:val="superscript"/>
            <w:rPrChange w:id="3340" w:author="Matthew McBee" w:date="2019-12-09T14:44:00Z">
              <w:rPr/>
            </w:rPrChange>
          </w:rPr>
          <w:t>th</w:t>
        </w:r>
        <w:r>
          <w:t xml:space="preserve"> percentile or higher. When a single value is given, it means TV use below that percentile was </w:t>
        </w:r>
      </w:ins>
      <w:ins w:id="3341" w:author="Matthew McBee" w:date="2019-12-09T14:45:00Z">
        <w:r>
          <w:t>categorized</w:t>
        </w:r>
      </w:ins>
      <w:ins w:id="3342" w:author="Matthew McBee" w:date="2019-12-09T14:44:00Z">
        <w:r>
          <w:t xml:space="preserve"> </w:t>
        </w:r>
      </w:ins>
      <w:ins w:id="3343" w:author="Matthew McBee" w:date="2019-12-09T14:45:00Z">
        <w:r>
          <w:t xml:space="preserve">low-TV, and TV use above it was categorized as high-TV. </w:t>
        </w:r>
      </w:ins>
      <w:ins w:id="3344" w:author="Matthew McBee" w:date="2019-12-09T15:11:00Z">
        <w:r w:rsidR="003B7909" w:rsidRPr="0069431E">
          <w:rPr>
            <w:i/>
            <w:iCs/>
          </w:rPr>
          <w:t>Non-sig</w:t>
        </w:r>
        <w:r w:rsidR="003B7909">
          <w:t xml:space="preserve">: the number of models using the specified attention cutpoint and missing data treatment that did not yield statistical significance. </w:t>
        </w:r>
        <w:r w:rsidR="003B7909" w:rsidRPr="0069431E">
          <w:rPr>
            <w:i/>
            <w:iCs/>
          </w:rPr>
          <w:t>Sig</w:t>
        </w:r>
        <w:r w:rsidR="003B7909">
          <w:t>: the number of models that yielded statistical significance.</w:t>
        </w:r>
      </w:ins>
    </w:p>
    <w:p w14:paraId="10F24922" w14:textId="43A5D3A9" w:rsidR="004E594B" w:rsidRDefault="004E594B">
      <w:pPr>
        <w:rPr>
          <w:ins w:id="3345" w:author="Matthew McBee" w:date="2019-12-09T14:47:00Z"/>
        </w:rPr>
      </w:pPr>
      <w:ins w:id="3346" w:author="Matthew McBee" w:date="2019-12-09T14:47:00Z">
        <w:r>
          <w:br w:type="page"/>
        </w:r>
      </w:ins>
    </w:p>
    <w:p w14:paraId="1B1BE60F" w14:textId="7595DAA8" w:rsidR="004C75BC" w:rsidDel="00F024F2" w:rsidRDefault="00F024F2" w:rsidP="006720C4">
      <w:pPr>
        <w:rPr>
          <w:del w:id="3347" w:author="Matthew McBee" w:date="2019-12-04T10:53:00Z"/>
        </w:rPr>
      </w:pPr>
      <w:ins w:id="3348" w:author="Matthew McBee" w:date="2019-12-04T14:52:00Z">
        <w:r>
          <w:t>Table 3</w:t>
        </w:r>
      </w:ins>
    </w:p>
    <w:p w14:paraId="37EF29ED" w14:textId="7A7CAF50" w:rsidR="00F024F2" w:rsidRDefault="00F024F2" w:rsidP="00FA5F0A">
      <w:pPr>
        <w:rPr>
          <w:ins w:id="3349" w:author="Matthew McBee" w:date="2019-12-04T15:18:00Z"/>
        </w:rPr>
        <w:pPrChange w:id="3350" w:author="Matthew McBee" w:date="2019-12-04T15:21:00Z">
          <w:pPr>
            <w:spacing w:line="480" w:lineRule="auto"/>
          </w:pPr>
        </w:pPrChange>
      </w:pPr>
    </w:p>
    <w:p w14:paraId="1C5E8E65" w14:textId="7F44D4C6" w:rsidR="00F024F2" w:rsidRDefault="00F024F2" w:rsidP="00FA5F0A">
      <w:pPr>
        <w:rPr>
          <w:ins w:id="3351" w:author="Matthew McBee" w:date="2019-12-04T15:21:00Z"/>
        </w:rPr>
      </w:pPr>
      <w:ins w:id="3352" w:author="Matthew McBee" w:date="2019-12-04T15:18:00Z">
        <w:r>
          <w:t xml:space="preserve">Logistic regression results by </w:t>
        </w:r>
      </w:ins>
      <w:ins w:id="3353" w:author="Matthew McBee" w:date="2019-12-04T23:23:00Z">
        <w:r w:rsidR="00891C9C">
          <w:t xml:space="preserve">attention </w:t>
        </w:r>
      </w:ins>
      <w:ins w:id="3354" w:author="Matthew McBee" w:date="2019-12-04T15:18:00Z">
        <w:r>
          <w:t>cutpoint and missing data treatment</w:t>
        </w:r>
      </w:ins>
    </w:p>
    <w:p w14:paraId="6F26DDC7" w14:textId="77777777" w:rsidR="00FA5F0A" w:rsidRDefault="00FA5F0A" w:rsidP="00FA5F0A">
      <w:pPr>
        <w:rPr>
          <w:ins w:id="3355" w:author="Matthew McBee" w:date="2019-12-04T15:18:00Z"/>
        </w:rPr>
        <w:pPrChange w:id="3356" w:author="Matthew McBee" w:date="2019-12-04T15:21:00Z">
          <w:pPr>
            <w:spacing w:line="480" w:lineRule="auto"/>
          </w:pPr>
        </w:pPrChange>
      </w:pPr>
    </w:p>
    <w:tbl>
      <w:tblPr>
        <w:tblW w:w="8100" w:type="dxa"/>
        <w:tblLayout w:type="fixed"/>
        <w:tblLook w:val="04A0" w:firstRow="1" w:lastRow="0" w:firstColumn="1" w:lastColumn="0" w:noHBand="0" w:noVBand="1"/>
      </w:tblPr>
      <w:tblGrid>
        <w:gridCol w:w="1170"/>
        <w:gridCol w:w="271"/>
        <w:gridCol w:w="989"/>
        <w:gridCol w:w="511"/>
        <w:gridCol w:w="1559"/>
        <w:gridCol w:w="560"/>
        <w:gridCol w:w="970"/>
        <w:gridCol w:w="511"/>
        <w:gridCol w:w="1559"/>
        <w:tblGridChange w:id="3357">
          <w:tblGrid>
            <w:gridCol w:w="1170"/>
            <w:gridCol w:w="271"/>
            <w:gridCol w:w="989"/>
            <w:gridCol w:w="511"/>
            <w:gridCol w:w="1559"/>
            <w:gridCol w:w="560"/>
            <w:gridCol w:w="970"/>
            <w:gridCol w:w="511"/>
            <w:gridCol w:w="1559"/>
          </w:tblGrid>
        </w:tblGridChange>
      </w:tblGrid>
      <w:tr w:rsidR="00891C9C" w14:paraId="254A6875" w14:textId="77777777" w:rsidTr="00891C9C">
        <w:trPr>
          <w:trHeight w:val="420"/>
          <w:ins w:id="3358" w:author="Matthew McBee" w:date="2019-12-04T23:22:00Z"/>
        </w:trPr>
        <w:tc>
          <w:tcPr>
            <w:tcW w:w="1170" w:type="dxa"/>
            <w:tcBorders>
              <w:top w:val="single" w:sz="4" w:space="0" w:color="auto"/>
              <w:left w:val="nil"/>
              <w:bottom w:val="nil"/>
              <w:right w:val="nil"/>
            </w:tcBorders>
            <w:shd w:val="clear" w:color="auto" w:fill="auto"/>
            <w:noWrap/>
            <w:vAlign w:val="bottom"/>
            <w:hideMark/>
          </w:tcPr>
          <w:p w14:paraId="18ABB0E5" w14:textId="77777777" w:rsidR="00891C9C" w:rsidRDefault="00891C9C">
            <w:pPr>
              <w:rPr>
                <w:ins w:id="3359" w:author="Matthew McBee" w:date="2019-12-04T23:22:00Z"/>
                <w:color w:val="000000"/>
                <w:sz w:val="22"/>
                <w:szCs w:val="22"/>
              </w:rPr>
            </w:pPr>
            <w:ins w:id="3360" w:author="Matthew McBee" w:date="2019-12-04T23:22:00Z">
              <w:r>
                <w:rPr>
                  <w:color w:val="000000"/>
                  <w:sz w:val="22"/>
                  <w:szCs w:val="22"/>
                </w:rPr>
                <w:t> </w:t>
              </w:r>
            </w:ins>
          </w:p>
        </w:tc>
        <w:tc>
          <w:tcPr>
            <w:tcW w:w="271" w:type="dxa"/>
            <w:tcBorders>
              <w:top w:val="single" w:sz="4" w:space="0" w:color="auto"/>
              <w:left w:val="nil"/>
              <w:bottom w:val="nil"/>
              <w:right w:val="nil"/>
            </w:tcBorders>
            <w:shd w:val="clear" w:color="auto" w:fill="auto"/>
            <w:noWrap/>
            <w:vAlign w:val="bottom"/>
            <w:hideMark/>
          </w:tcPr>
          <w:p w14:paraId="0DAE0574" w14:textId="77777777" w:rsidR="00891C9C" w:rsidRDefault="00891C9C">
            <w:pPr>
              <w:rPr>
                <w:ins w:id="3361" w:author="Matthew McBee" w:date="2019-12-04T23:22:00Z"/>
                <w:color w:val="000000"/>
                <w:sz w:val="22"/>
                <w:szCs w:val="22"/>
              </w:rPr>
            </w:pPr>
            <w:ins w:id="3362" w:author="Matthew McBee" w:date="2019-12-04T23:22:00Z">
              <w:r>
                <w:rPr>
                  <w:color w:val="000000"/>
                  <w:sz w:val="22"/>
                  <w:szCs w:val="22"/>
                </w:rPr>
                <w:t> </w:t>
              </w:r>
            </w:ins>
          </w:p>
        </w:tc>
        <w:tc>
          <w:tcPr>
            <w:tcW w:w="3059" w:type="dxa"/>
            <w:gridSpan w:val="3"/>
            <w:tcBorders>
              <w:top w:val="single" w:sz="4" w:space="0" w:color="auto"/>
              <w:left w:val="nil"/>
              <w:bottom w:val="nil"/>
              <w:right w:val="nil"/>
            </w:tcBorders>
            <w:shd w:val="clear" w:color="auto" w:fill="auto"/>
            <w:noWrap/>
            <w:vAlign w:val="bottom"/>
            <w:hideMark/>
          </w:tcPr>
          <w:p w14:paraId="6813F8D2" w14:textId="77777777" w:rsidR="00891C9C" w:rsidRDefault="00891C9C">
            <w:pPr>
              <w:jc w:val="center"/>
              <w:rPr>
                <w:ins w:id="3363" w:author="Matthew McBee" w:date="2019-12-04T23:22:00Z"/>
                <w:color w:val="000000"/>
                <w:sz w:val="22"/>
                <w:szCs w:val="22"/>
              </w:rPr>
            </w:pPr>
            <w:ins w:id="3364" w:author="Matthew McBee" w:date="2019-12-04T23:22:00Z">
              <w:r>
                <w:rPr>
                  <w:color w:val="000000"/>
                  <w:sz w:val="22"/>
                  <w:szCs w:val="22"/>
                </w:rPr>
                <w:t>Listwise</w:t>
              </w:r>
            </w:ins>
          </w:p>
        </w:tc>
        <w:tc>
          <w:tcPr>
            <w:tcW w:w="560" w:type="dxa"/>
            <w:tcBorders>
              <w:top w:val="single" w:sz="4" w:space="0" w:color="auto"/>
              <w:left w:val="nil"/>
              <w:bottom w:val="nil"/>
              <w:right w:val="nil"/>
            </w:tcBorders>
            <w:shd w:val="clear" w:color="auto" w:fill="auto"/>
            <w:noWrap/>
            <w:vAlign w:val="bottom"/>
            <w:hideMark/>
          </w:tcPr>
          <w:p w14:paraId="613D8DA4" w14:textId="77777777" w:rsidR="00891C9C" w:rsidRDefault="00891C9C">
            <w:pPr>
              <w:rPr>
                <w:ins w:id="3365" w:author="Matthew McBee" w:date="2019-12-04T23:22:00Z"/>
                <w:color w:val="000000"/>
                <w:sz w:val="22"/>
                <w:szCs w:val="22"/>
              </w:rPr>
            </w:pPr>
            <w:ins w:id="3366" w:author="Matthew McBee" w:date="2019-12-04T23:22:00Z">
              <w:r>
                <w:rPr>
                  <w:color w:val="000000"/>
                  <w:sz w:val="22"/>
                  <w:szCs w:val="22"/>
                </w:rPr>
                <w:t> </w:t>
              </w:r>
            </w:ins>
          </w:p>
        </w:tc>
        <w:tc>
          <w:tcPr>
            <w:tcW w:w="3040" w:type="dxa"/>
            <w:gridSpan w:val="3"/>
            <w:tcBorders>
              <w:top w:val="single" w:sz="4" w:space="0" w:color="auto"/>
              <w:left w:val="nil"/>
              <w:bottom w:val="nil"/>
              <w:right w:val="nil"/>
            </w:tcBorders>
            <w:shd w:val="clear" w:color="auto" w:fill="auto"/>
            <w:noWrap/>
            <w:vAlign w:val="bottom"/>
            <w:hideMark/>
          </w:tcPr>
          <w:p w14:paraId="116FC85D" w14:textId="77777777" w:rsidR="00891C9C" w:rsidRDefault="00891C9C">
            <w:pPr>
              <w:jc w:val="center"/>
              <w:rPr>
                <w:ins w:id="3367" w:author="Matthew McBee" w:date="2019-12-04T23:22:00Z"/>
                <w:color w:val="000000"/>
                <w:sz w:val="22"/>
                <w:szCs w:val="22"/>
              </w:rPr>
            </w:pPr>
            <w:ins w:id="3368" w:author="Matthew McBee" w:date="2019-12-04T23:22:00Z">
              <w:r>
                <w:rPr>
                  <w:color w:val="000000"/>
                  <w:sz w:val="22"/>
                  <w:szCs w:val="22"/>
                </w:rPr>
                <w:t>Multiple imputation</w:t>
              </w:r>
            </w:ins>
          </w:p>
        </w:tc>
      </w:tr>
      <w:tr w:rsidR="00891C9C" w14:paraId="0009468B" w14:textId="77777777" w:rsidTr="00891C9C">
        <w:trPr>
          <w:trHeight w:val="440"/>
          <w:ins w:id="3369" w:author="Matthew McBee" w:date="2019-12-04T23:22:00Z"/>
        </w:trPr>
        <w:tc>
          <w:tcPr>
            <w:tcW w:w="1170" w:type="dxa"/>
            <w:tcBorders>
              <w:top w:val="nil"/>
              <w:left w:val="nil"/>
              <w:bottom w:val="nil"/>
              <w:right w:val="nil"/>
            </w:tcBorders>
            <w:shd w:val="clear" w:color="auto" w:fill="auto"/>
            <w:noWrap/>
            <w:vAlign w:val="bottom"/>
            <w:hideMark/>
          </w:tcPr>
          <w:p w14:paraId="57C9965B" w14:textId="77777777" w:rsidR="00891C9C" w:rsidRDefault="00891C9C">
            <w:pPr>
              <w:rPr>
                <w:ins w:id="3370" w:author="Matthew McBee" w:date="2019-12-04T23:22:00Z"/>
                <w:color w:val="000000"/>
                <w:sz w:val="22"/>
                <w:szCs w:val="22"/>
              </w:rPr>
            </w:pPr>
            <w:ins w:id="3371" w:author="Matthew McBee" w:date="2019-12-04T23:22:00Z">
              <w:r>
                <w:rPr>
                  <w:color w:val="000000"/>
                  <w:sz w:val="22"/>
                  <w:szCs w:val="22"/>
                </w:rPr>
                <w:t>Attention cutpoint</w:t>
              </w:r>
            </w:ins>
          </w:p>
        </w:tc>
        <w:tc>
          <w:tcPr>
            <w:tcW w:w="271" w:type="dxa"/>
            <w:tcBorders>
              <w:top w:val="nil"/>
              <w:left w:val="nil"/>
              <w:bottom w:val="nil"/>
              <w:right w:val="nil"/>
            </w:tcBorders>
            <w:shd w:val="clear" w:color="auto" w:fill="auto"/>
            <w:noWrap/>
            <w:vAlign w:val="bottom"/>
            <w:hideMark/>
          </w:tcPr>
          <w:p w14:paraId="6B99FF8A" w14:textId="77777777" w:rsidR="00891C9C" w:rsidRDefault="00891C9C">
            <w:pPr>
              <w:rPr>
                <w:ins w:id="337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DED5336" w14:textId="77777777" w:rsidR="00891C9C" w:rsidRDefault="00891C9C">
            <w:pPr>
              <w:jc w:val="right"/>
              <w:rPr>
                <w:ins w:id="3373" w:author="Matthew McBee" w:date="2019-12-04T23:22:00Z"/>
                <w:color w:val="000000"/>
                <w:sz w:val="22"/>
                <w:szCs w:val="22"/>
              </w:rPr>
            </w:pPr>
            <w:ins w:id="3374"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649DFEAE" w14:textId="77777777" w:rsidR="00891C9C" w:rsidRDefault="00891C9C">
            <w:pPr>
              <w:jc w:val="right"/>
              <w:rPr>
                <w:ins w:id="3375" w:author="Matthew McBee" w:date="2019-12-04T23:22:00Z"/>
                <w:color w:val="000000"/>
                <w:sz w:val="22"/>
                <w:szCs w:val="22"/>
              </w:rPr>
            </w:pPr>
            <w:ins w:id="3376"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1C403EAB" w14:textId="77777777" w:rsidR="00891C9C" w:rsidRDefault="00891C9C">
            <w:pPr>
              <w:jc w:val="right"/>
              <w:rPr>
                <w:ins w:id="3377" w:author="Matthew McBee" w:date="2019-12-04T23:22:00Z"/>
                <w:color w:val="000000"/>
                <w:sz w:val="22"/>
                <w:szCs w:val="22"/>
              </w:rPr>
            </w:pPr>
            <w:ins w:id="3378" w:author="Matthew McBee" w:date="2019-12-04T23:22:00Z">
              <w:r>
                <w:rPr>
                  <w:color w:val="000000"/>
                  <w:sz w:val="22"/>
                  <w:szCs w:val="22"/>
                </w:rPr>
                <w:t>Proportion sig</w:t>
              </w:r>
            </w:ins>
          </w:p>
        </w:tc>
        <w:tc>
          <w:tcPr>
            <w:tcW w:w="560" w:type="dxa"/>
            <w:tcBorders>
              <w:top w:val="nil"/>
              <w:left w:val="nil"/>
              <w:bottom w:val="nil"/>
              <w:right w:val="nil"/>
            </w:tcBorders>
            <w:shd w:val="clear" w:color="auto" w:fill="auto"/>
            <w:noWrap/>
            <w:vAlign w:val="bottom"/>
            <w:hideMark/>
          </w:tcPr>
          <w:p w14:paraId="67B0D759" w14:textId="77777777" w:rsidR="00891C9C" w:rsidRDefault="00891C9C">
            <w:pPr>
              <w:jc w:val="right"/>
              <w:rPr>
                <w:ins w:id="337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6425823" w14:textId="77777777" w:rsidR="00891C9C" w:rsidRDefault="00891C9C">
            <w:pPr>
              <w:jc w:val="right"/>
              <w:rPr>
                <w:ins w:id="3380" w:author="Matthew McBee" w:date="2019-12-04T23:22:00Z"/>
                <w:color w:val="000000"/>
                <w:sz w:val="22"/>
                <w:szCs w:val="22"/>
              </w:rPr>
            </w:pPr>
            <w:ins w:id="3381"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3A3BF249" w14:textId="77777777" w:rsidR="00891C9C" w:rsidRDefault="00891C9C">
            <w:pPr>
              <w:jc w:val="right"/>
              <w:rPr>
                <w:ins w:id="3382" w:author="Matthew McBee" w:date="2019-12-04T23:22:00Z"/>
                <w:color w:val="000000"/>
                <w:sz w:val="22"/>
                <w:szCs w:val="22"/>
              </w:rPr>
            </w:pPr>
            <w:ins w:id="3383"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28CA9D82" w14:textId="77777777" w:rsidR="00891C9C" w:rsidRDefault="00891C9C">
            <w:pPr>
              <w:jc w:val="right"/>
              <w:rPr>
                <w:ins w:id="3384" w:author="Matthew McBee" w:date="2019-12-04T23:22:00Z"/>
                <w:color w:val="000000"/>
                <w:sz w:val="22"/>
                <w:szCs w:val="22"/>
              </w:rPr>
            </w:pPr>
            <w:ins w:id="3385" w:author="Matthew McBee" w:date="2019-12-04T23:22:00Z">
              <w:r>
                <w:rPr>
                  <w:color w:val="000000"/>
                  <w:sz w:val="22"/>
                  <w:szCs w:val="22"/>
                </w:rPr>
                <w:t>Proportion sig</w:t>
              </w:r>
            </w:ins>
          </w:p>
        </w:tc>
      </w:tr>
      <w:tr w:rsidR="00891C9C" w14:paraId="591673E2" w14:textId="77777777" w:rsidTr="00891C9C">
        <w:trPr>
          <w:trHeight w:val="200"/>
          <w:ins w:id="3386"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EE3EC74" w14:textId="77777777" w:rsidR="00891C9C" w:rsidRDefault="00891C9C">
            <w:pPr>
              <w:rPr>
                <w:ins w:id="3387" w:author="Matthew McBee" w:date="2019-12-04T23:22:00Z"/>
                <w:color w:val="000000"/>
                <w:sz w:val="22"/>
                <w:szCs w:val="22"/>
              </w:rPr>
            </w:pPr>
            <w:ins w:id="3388"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8F3138F" w14:textId="77777777" w:rsidR="00891C9C" w:rsidRDefault="00891C9C">
            <w:pPr>
              <w:rPr>
                <w:ins w:id="3389" w:author="Matthew McBee" w:date="2019-12-04T23:22:00Z"/>
                <w:color w:val="000000"/>
                <w:sz w:val="22"/>
                <w:szCs w:val="22"/>
              </w:rPr>
            </w:pPr>
            <w:ins w:id="3390"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704207F9" w14:textId="77777777" w:rsidR="00891C9C" w:rsidRDefault="00891C9C">
            <w:pPr>
              <w:rPr>
                <w:ins w:id="3391" w:author="Matthew McBee" w:date="2019-12-04T23:22:00Z"/>
                <w:color w:val="000000"/>
                <w:sz w:val="22"/>
                <w:szCs w:val="22"/>
              </w:rPr>
            </w:pPr>
            <w:ins w:id="3392"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3038D00C" w14:textId="77777777" w:rsidR="00891C9C" w:rsidRDefault="00891C9C">
            <w:pPr>
              <w:rPr>
                <w:ins w:id="3393" w:author="Matthew McBee" w:date="2019-12-04T23:22:00Z"/>
                <w:color w:val="000000"/>
                <w:sz w:val="22"/>
                <w:szCs w:val="22"/>
              </w:rPr>
            </w:pPr>
            <w:ins w:id="3394"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0E92281D" w14:textId="77777777" w:rsidR="00891C9C" w:rsidRDefault="00891C9C">
            <w:pPr>
              <w:rPr>
                <w:ins w:id="3395" w:author="Matthew McBee" w:date="2019-12-04T23:22:00Z"/>
                <w:color w:val="000000"/>
                <w:sz w:val="22"/>
                <w:szCs w:val="22"/>
              </w:rPr>
            </w:pPr>
            <w:ins w:id="3396"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1819AC84" w14:textId="77777777" w:rsidR="00891C9C" w:rsidRDefault="00891C9C">
            <w:pPr>
              <w:rPr>
                <w:ins w:id="3397" w:author="Matthew McBee" w:date="2019-12-04T23:22:00Z"/>
                <w:color w:val="000000"/>
                <w:sz w:val="22"/>
                <w:szCs w:val="22"/>
              </w:rPr>
            </w:pPr>
            <w:ins w:id="3398"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2BFBFE79" w14:textId="77777777" w:rsidR="00891C9C" w:rsidRDefault="00891C9C">
            <w:pPr>
              <w:rPr>
                <w:ins w:id="3399" w:author="Matthew McBee" w:date="2019-12-04T23:22:00Z"/>
                <w:color w:val="000000"/>
                <w:sz w:val="22"/>
                <w:szCs w:val="22"/>
              </w:rPr>
            </w:pPr>
            <w:ins w:id="3400"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7D5E3C79" w14:textId="77777777" w:rsidR="00891C9C" w:rsidRDefault="00891C9C">
            <w:pPr>
              <w:rPr>
                <w:ins w:id="3401" w:author="Matthew McBee" w:date="2019-12-04T23:22:00Z"/>
                <w:color w:val="000000"/>
                <w:sz w:val="22"/>
                <w:szCs w:val="22"/>
              </w:rPr>
            </w:pPr>
            <w:ins w:id="3402"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2342E9F7" w14:textId="77777777" w:rsidR="00891C9C" w:rsidRDefault="00891C9C">
            <w:pPr>
              <w:rPr>
                <w:ins w:id="3403" w:author="Matthew McBee" w:date="2019-12-04T23:22:00Z"/>
                <w:color w:val="000000"/>
                <w:sz w:val="22"/>
                <w:szCs w:val="22"/>
              </w:rPr>
            </w:pPr>
            <w:ins w:id="3404" w:author="Matthew McBee" w:date="2019-12-04T23:22:00Z">
              <w:r>
                <w:rPr>
                  <w:color w:val="000000"/>
                  <w:sz w:val="22"/>
                  <w:szCs w:val="22"/>
                </w:rPr>
                <w:t> </w:t>
              </w:r>
            </w:ins>
          </w:p>
        </w:tc>
      </w:tr>
      <w:tr w:rsidR="00891C9C" w14:paraId="262F4984" w14:textId="77777777" w:rsidTr="00891C9C">
        <w:trPr>
          <w:trHeight w:val="420"/>
          <w:ins w:id="3405" w:author="Matthew McBee" w:date="2019-12-04T23:22:00Z"/>
        </w:trPr>
        <w:tc>
          <w:tcPr>
            <w:tcW w:w="1170" w:type="dxa"/>
            <w:tcBorders>
              <w:top w:val="nil"/>
              <w:left w:val="nil"/>
              <w:bottom w:val="nil"/>
              <w:right w:val="nil"/>
            </w:tcBorders>
            <w:shd w:val="clear" w:color="auto" w:fill="auto"/>
            <w:noWrap/>
            <w:vAlign w:val="bottom"/>
            <w:hideMark/>
          </w:tcPr>
          <w:p w14:paraId="4D68860F" w14:textId="77777777" w:rsidR="00891C9C" w:rsidRDefault="00891C9C">
            <w:pPr>
              <w:rPr>
                <w:ins w:id="3406" w:author="Matthew McBee" w:date="2019-12-04T23:22:00Z"/>
                <w:color w:val="000000"/>
                <w:sz w:val="22"/>
                <w:szCs w:val="22"/>
              </w:rPr>
            </w:pPr>
            <w:ins w:id="3407" w:author="Matthew McBee" w:date="2019-12-04T23:22:00Z">
              <w:r>
                <w:rPr>
                  <w:color w:val="000000"/>
                  <w:sz w:val="22"/>
                  <w:szCs w:val="22"/>
                </w:rPr>
                <w:t>110</w:t>
              </w:r>
            </w:ins>
          </w:p>
        </w:tc>
        <w:tc>
          <w:tcPr>
            <w:tcW w:w="271" w:type="dxa"/>
            <w:tcBorders>
              <w:top w:val="nil"/>
              <w:left w:val="nil"/>
              <w:bottom w:val="nil"/>
              <w:right w:val="nil"/>
            </w:tcBorders>
            <w:shd w:val="clear" w:color="auto" w:fill="auto"/>
            <w:noWrap/>
            <w:vAlign w:val="bottom"/>
            <w:hideMark/>
          </w:tcPr>
          <w:p w14:paraId="3DEBC8F0" w14:textId="77777777" w:rsidR="00891C9C" w:rsidRDefault="00891C9C">
            <w:pPr>
              <w:rPr>
                <w:ins w:id="340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98870B6" w14:textId="77777777" w:rsidR="00891C9C" w:rsidRDefault="00891C9C">
            <w:pPr>
              <w:jc w:val="right"/>
              <w:rPr>
                <w:ins w:id="3409" w:author="Matthew McBee" w:date="2019-12-04T23:22:00Z"/>
                <w:color w:val="000000"/>
                <w:sz w:val="22"/>
                <w:szCs w:val="22"/>
              </w:rPr>
            </w:pPr>
            <w:ins w:id="3410"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2258C192" w14:textId="77777777" w:rsidR="00891C9C" w:rsidRDefault="00891C9C">
            <w:pPr>
              <w:jc w:val="right"/>
              <w:rPr>
                <w:ins w:id="3411" w:author="Matthew McBee" w:date="2019-12-04T23:22:00Z"/>
                <w:color w:val="000000"/>
                <w:sz w:val="22"/>
                <w:szCs w:val="22"/>
              </w:rPr>
            </w:pPr>
            <w:ins w:id="341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206D482" w14:textId="77777777" w:rsidR="00891C9C" w:rsidRDefault="00891C9C">
            <w:pPr>
              <w:jc w:val="right"/>
              <w:rPr>
                <w:ins w:id="3413" w:author="Matthew McBee" w:date="2019-12-04T23:22:00Z"/>
                <w:color w:val="000000"/>
                <w:sz w:val="22"/>
                <w:szCs w:val="22"/>
              </w:rPr>
            </w:pPr>
            <w:ins w:id="3414"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B134A3B" w14:textId="77777777" w:rsidR="00891C9C" w:rsidRDefault="00891C9C">
            <w:pPr>
              <w:jc w:val="right"/>
              <w:rPr>
                <w:ins w:id="341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138C74" w14:textId="77777777" w:rsidR="00891C9C" w:rsidRDefault="00891C9C">
            <w:pPr>
              <w:jc w:val="right"/>
              <w:rPr>
                <w:ins w:id="3416" w:author="Matthew McBee" w:date="2019-12-04T23:22:00Z"/>
                <w:color w:val="000000"/>
                <w:sz w:val="22"/>
                <w:szCs w:val="22"/>
              </w:rPr>
            </w:pPr>
            <w:ins w:id="3417"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5F0021DE" w14:textId="77777777" w:rsidR="00891C9C" w:rsidRDefault="00891C9C">
            <w:pPr>
              <w:jc w:val="right"/>
              <w:rPr>
                <w:ins w:id="3418" w:author="Matthew McBee" w:date="2019-12-04T23:22:00Z"/>
                <w:color w:val="000000"/>
                <w:sz w:val="22"/>
                <w:szCs w:val="22"/>
              </w:rPr>
            </w:pPr>
            <w:ins w:id="341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32038C9" w14:textId="77777777" w:rsidR="00891C9C" w:rsidRDefault="00891C9C">
            <w:pPr>
              <w:jc w:val="right"/>
              <w:rPr>
                <w:ins w:id="3420" w:author="Matthew McBee" w:date="2019-12-04T23:22:00Z"/>
                <w:color w:val="000000"/>
                <w:sz w:val="22"/>
                <w:szCs w:val="22"/>
              </w:rPr>
            </w:pPr>
            <w:ins w:id="3421" w:author="Matthew McBee" w:date="2019-12-04T23:22:00Z">
              <w:r>
                <w:rPr>
                  <w:color w:val="000000"/>
                  <w:sz w:val="22"/>
                  <w:szCs w:val="22"/>
                </w:rPr>
                <w:t>0.000</w:t>
              </w:r>
            </w:ins>
          </w:p>
        </w:tc>
      </w:tr>
      <w:tr w:rsidR="00891C9C" w14:paraId="09C10AF8" w14:textId="77777777" w:rsidTr="00891C9C">
        <w:trPr>
          <w:trHeight w:val="320"/>
          <w:ins w:id="3422" w:author="Matthew McBee" w:date="2019-12-04T23:22:00Z"/>
        </w:trPr>
        <w:tc>
          <w:tcPr>
            <w:tcW w:w="1170" w:type="dxa"/>
            <w:tcBorders>
              <w:top w:val="nil"/>
              <w:left w:val="nil"/>
              <w:bottom w:val="nil"/>
              <w:right w:val="nil"/>
            </w:tcBorders>
            <w:shd w:val="clear" w:color="auto" w:fill="auto"/>
            <w:noWrap/>
            <w:vAlign w:val="bottom"/>
            <w:hideMark/>
          </w:tcPr>
          <w:p w14:paraId="7F242644" w14:textId="77777777" w:rsidR="00891C9C" w:rsidRDefault="00891C9C">
            <w:pPr>
              <w:rPr>
                <w:ins w:id="3423" w:author="Matthew McBee" w:date="2019-12-04T23:22:00Z"/>
                <w:color w:val="000000"/>
                <w:sz w:val="22"/>
                <w:szCs w:val="22"/>
              </w:rPr>
            </w:pPr>
            <w:ins w:id="3424" w:author="Matthew McBee" w:date="2019-12-04T23:22:00Z">
              <w:r>
                <w:rPr>
                  <w:color w:val="000000"/>
                  <w:sz w:val="22"/>
                  <w:szCs w:val="22"/>
                </w:rPr>
                <w:t>111</w:t>
              </w:r>
            </w:ins>
          </w:p>
        </w:tc>
        <w:tc>
          <w:tcPr>
            <w:tcW w:w="271" w:type="dxa"/>
            <w:tcBorders>
              <w:top w:val="nil"/>
              <w:left w:val="nil"/>
              <w:bottom w:val="nil"/>
              <w:right w:val="nil"/>
            </w:tcBorders>
            <w:shd w:val="clear" w:color="auto" w:fill="auto"/>
            <w:noWrap/>
            <w:vAlign w:val="bottom"/>
            <w:hideMark/>
          </w:tcPr>
          <w:p w14:paraId="28DCEC53" w14:textId="77777777" w:rsidR="00891C9C" w:rsidRDefault="00891C9C">
            <w:pPr>
              <w:rPr>
                <w:ins w:id="342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E62FC1A" w14:textId="77777777" w:rsidR="00891C9C" w:rsidRDefault="00891C9C">
            <w:pPr>
              <w:jc w:val="right"/>
              <w:rPr>
                <w:ins w:id="3426" w:author="Matthew McBee" w:date="2019-12-04T23:22:00Z"/>
                <w:color w:val="000000"/>
                <w:sz w:val="22"/>
                <w:szCs w:val="22"/>
              </w:rPr>
            </w:pPr>
            <w:ins w:id="3427"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766E4403" w14:textId="77777777" w:rsidR="00891C9C" w:rsidRDefault="00891C9C">
            <w:pPr>
              <w:jc w:val="right"/>
              <w:rPr>
                <w:ins w:id="3428" w:author="Matthew McBee" w:date="2019-12-04T23:22:00Z"/>
                <w:color w:val="000000"/>
                <w:sz w:val="22"/>
                <w:szCs w:val="22"/>
              </w:rPr>
            </w:pPr>
            <w:ins w:id="342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7F342DBC" w14:textId="77777777" w:rsidR="00891C9C" w:rsidRDefault="00891C9C">
            <w:pPr>
              <w:jc w:val="right"/>
              <w:rPr>
                <w:ins w:id="3430" w:author="Matthew McBee" w:date="2019-12-04T23:22:00Z"/>
                <w:color w:val="000000"/>
                <w:sz w:val="22"/>
                <w:szCs w:val="22"/>
              </w:rPr>
            </w:pPr>
            <w:ins w:id="3431"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0FCB6EE0" w14:textId="77777777" w:rsidR="00891C9C" w:rsidRDefault="00891C9C">
            <w:pPr>
              <w:jc w:val="right"/>
              <w:rPr>
                <w:ins w:id="343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A69384F" w14:textId="77777777" w:rsidR="00891C9C" w:rsidRDefault="00891C9C">
            <w:pPr>
              <w:jc w:val="right"/>
              <w:rPr>
                <w:ins w:id="3433" w:author="Matthew McBee" w:date="2019-12-04T23:22:00Z"/>
                <w:color w:val="000000"/>
                <w:sz w:val="22"/>
                <w:szCs w:val="22"/>
              </w:rPr>
            </w:pPr>
            <w:ins w:id="3434"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1A1D345" w14:textId="77777777" w:rsidR="00891C9C" w:rsidRDefault="00891C9C">
            <w:pPr>
              <w:jc w:val="right"/>
              <w:rPr>
                <w:ins w:id="3435" w:author="Matthew McBee" w:date="2019-12-04T23:22:00Z"/>
                <w:color w:val="000000"/>
                <w:sz w:val="22"/>
                <w:szCs w:val="22"/>
              </w:rPr>
            </w:pPr>
            <w:ins w:id="343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832A3C2" w14:textId="77777777" w:rsidR="00891C9C" w:rsidRDefault="00891C9C">
            <w:pPr>
              <w:jc w:val="right"/>
              <w:rPr>
                <w:ins w:id="3437" w:author="Matthew McBee" w:date="2019-12-04T23:22:00Z"/>
                <w:color w:val="000000"/>
                <w:sz w:val="22"/>
                <w:szCs w:val="22"/>
              </w:rPr>
            </w:pPr>
            <w:ins w:id="3438" w:author="Matthew McBee" w:date="2019-12-04T23:22:00Z">
              <w:r>
                <w:rPr>
                  <w:color w:val="000000"/>
                  <w:sz w:val="22"/>
                  <w:szCs w:val="22"/>
                </w:rPr>
                <w:t>0.000</w:t>
              </w:r>
            </w:ins>
          </w:p>
        </w:tc>
      </w:tr>
      <w:tr w:rsidR="00891C9C" w14:paraId="3AA5DFCD" w14:textId="77777777" w:rsidTr="00891C9C">
        <w:trPr>
          <w:trHeight w:val="320"/>
          <w:ins w:id="3439" w:author="Matthew McBee" w:date="2019-12-04T23:22:00Z"/>
        </w:trPr>
        <w:tc>
          <w:tcPr>
            <w:tcW w:w="1170" w:type="dxa"/>
            <w:tcBorders>
              <w:top w:val="nil"/>
              <w:left w:val="nil"/>
              <w:bottom w:val="nil"/>
              <w:right w:val="nil"/>
            </w:tcBorders>
            <w:shd w:val="clear" w:color="auto" w:fill="auto"/>
            <w:noWrap/>
            <w:vAlign w:val="bottom"/>
            <w:hideMark/>
          </w:tcPr>
          <w:p w14:paraId="4DCE8198" w14:textId="77777777" w:rsidR="00891C9C" w:rsidRDefault="00891C9C">
            <w:pPr>
              <w:rPr>
                <w:ins w:id="3440" w:author="Matthew McBee" w:date="2019-12-04T23:22:00Z"/>
                <w:color w:val="000000"/>
                <w:sz w:val="22"/>
                <w:szCs w:val="22"/>
              </w:rPr>
            </w:pPr>
            <w:ins w:id="3441" w:author="Matthew McBee" w:date="2019-12-04T23:22:00Z">
              <w:r>
                <w:rPr>
                  <w:color w:val="000000"/>
                  <w:sz w:val="22"/>
                  <w:szCs w:val="22"/>
                </w:rPr>
                <w:t>112</w:t>
              </w:r>
            </w:ins>
          </w:p>
        </w:tc>
        <w:tc>
          <w:tcPr>
            <w:tcW w:w="271" w:type="dxa"/>
            <w:tcBorders>
              <w:top w:val="nil"/>
              <w:left w:val="nil"/>
              <w:bottom w:val="nil"/>
              <w:right w:val="nil"/>
            </w:tcBorders>
            <w:shd w:val="clear" w:color="auto" w:fill="auto"/>
            <w:noWrap/>
            <w:vAlign w:val="bottom"/>
            <w:hideMark/>
          </w:tcPr>
          <w:p w14:paraId="064E7239" w14:textId="77777777" w:rsidR="00891C9C" w:rsidRDefault="00891C9C">
            <w:pPr>
              <w:rPr>
                <w:ins w:id="344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A80AB8F" w14:textId="77777777" w:rsidR="00891C9C" w:rsidRDefault="00891C9C">
            <w:pPr>
              <w:jc w:val="right"/>
              <w:rPr>
                <w:ins w:id="3443" w:author="Matthew McBee" w:date="2019-12-04T23:22:00Z"/>
                <w:color w:val="000000"/>
                <w:sz w:val="22"/>
                <w:szCs w:val="22"/>
              </w:rPr>
            </w:pPr>
            <w:ins w:id="3444"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5423EEE" w14:textId="77777777" w:rsidR="00891C9C" w:rsidRDefault="00891C9C">
            <w:pPr>
              <w:jc w:val="right"/>
              <w:rPr>
                <w:ins w:id="3445" w:author="Matthew McBee" w:date="2019-12-04T23:22:00Z"/>
                <w:color w:val="000000"/>
                <w:sz w:val="22"/>
                <w:szCs w:val="22"/>
              </w:rPr>
            </w:pPr>
            <w:ins w:id="344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5974E9DB" w14:textId="77777777" w:rsidR="00891C9C" w:rsidRDefault="00891C9C">
            <w:pPr>
              <w:jc w:val="right"/>
              <w:rPr>
                <w:ins w:id="3447" w:author="Matthew McBee" w:date="2019-12-04T23:22:00Z"/>
                <w:color w:val="000000"/>
                <w:sz w:val="22"/>
                <w:szCs w:val="22"/>
              </w:rPr>
            </w:pPr>
            <w:ins w:id="3448"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753C55A4" w14:textId="77777777" w:rsidR="00891C9C" w:rsidRDefault="00891C9C">
            <w:pPr>
              <w:jc w:val="right"/>
              <w:rPr>
                <w:ins w:id="344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6AE61AD" w14:textId="77777777" w:rsidR="00891C9C" w:rsidRDefault="00891C9C">
            <w:pPr>
              <w:jc w:val="right"/>
              <w:rPr>
                <w:ins w:id="3450" w:author="Matthew McBee" w:date="2019-12-04T23:22:00Z"/>
                <w:color w:val="000000"/>
                <w:sz w:val="22"/>
                <w:szCs w:val="22"/>
              </w:rPr>
            </w:pPr>
            <w:ins w:id="3451"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AE5EF4F" w14:textId="77777777" w:rsidR="00891C9C" w:rsidRDefault="00891C9C">
            <w:pPr>
              <w:jc w:val="right"/>
              <w:rPr>
                <w:ins w:id="3452" w:author="Matthew McBee" w:date="2019-12-04T23:22:00Z"/>
                <w:color w:val="000000"/>
                <w:sz w:val="22"/>
                <w:szCs w:val="22"/>
              </w:rPr>
            </w:pPr>
            <w:ins w:id="345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21A6BCA" w14:textId="77777777" w:rsidR="00891C9C" w:rsidRDefault="00891C9C">
            <w:pPr>
              <w:jc w:val="right"/>
              <w:rPr>
                <w:ins w:id="3454" w:author="Matthew McBee" w:date="2019-12-04T23:22:00Z"/>
                <w:color w:val="000000"/>
                <w:sz w:val="22"/>
                <w:szCs w:val="22"/>
              </w:rPr>
            </w:pPr>
            <w:ins w:id="3455" w:author="Matthew McBee" w:date="2019-12-04T23:22:00Z">
              <w:r>
                <w:rPr>
                  <w:color w:val="000000"/>
                  <w:sz w:val="22"/>
                  <w:szCs w:val="22"/>
                </w:rPr>
                <w:t>0.000</w:t>
              </w:r>
            </w:ins>
          </w:p>
        </w:tc>
      </w:tr>
      <w:tr w:rsidR="00891C9C" w14:paraId="1FAA00F1" w14:textId="77777777" w:rsidTr="00891C9C">
        <w:trPr>
          <w:trHeight w:val="320"/>
          <w:ins w:id="3456" w:author="Matthew McBee" w:date="2019-12-04T23:22:00Z"/>
        </w:trPr>
        <w:tc>
          <w:tcPr>
            <w:tcW w:w="1170" w:type="dxa"/>
            <w:tcBorders>
              <w:top w:val="nil"/>
              <w:left w:val="nil"/>
              <w:bottom w:val="nil"/>
              <w:right w:val="nil"/>
            </w:tcBorders>
            <w:shd w:val="clear" w:color="auto" w:fill="auto"/>
            <w:noWrap/>
            <w:vAlign w:val="bottom"/>
            <w:hideMark/>
          </w:tcPr>
          <w:p w14:paraId="088796E4" w14:textId="77777777" w:rsidR="00891C9C" w:rsidRDefault="00891C9C">
            <w:pPr>
              <w:rPr>
                <w:ins w:id="3457" w:author="Matthew McBee" w:date="2019-12-04T23:22:00Z"/>
                <w:color w:val="000000"/>
                <w:sz w:val="22"/>
                <w:szCs w:val="22"/>
              </w:rPr>
            </w:pPr>
            <w:ins w:id="3458" w:author="Matthew McBee" w:date="2019-12-04T23:22:00Z">
              <w:r>
                <w:rPr>
                  <w:color w:val="000000"/>
                  <w:sz w:val="22"/>
                  <w:szCs w:val="22"/>
                </w:rPr>
                <w:t>113</w:t>
              </w:r>
            </w:ins>
          </w:p>
        </w:tc>
        <w:tc>
          <w:tcPr>
            <w:tcW w:w="271" w:type="dxa"/>
            <w:tcBorders>
              <w:top w:val="nil"/>
              <w:left w:val="nil"/>
              <w:bottom w:val="nil"/>
              <w:right w:val="nil"/>
            </w:tcBorders>
            <w:shd w:val="clear" w:color="auto" w:fill="auto"/>
            <w:noWrap/>
            <w:vAlign w:val="bottom"/>
            <w:hideMark/>
          </w:tcPr>
          <w:p w14:paraId="54B44D04" w14:textId="77777777" w:rsidR="00891C9C" w:rsidRDefault="00891C9C">
            <w:pPr>
              <w:rPr>
                <w:ins w:id="345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3FB8864" w14:textId="77777777" w:rsidR="00891C9C" w:rsidRDefault="00891C9C">
            <w:pPr>
              <w:jc w:val="right"/>
              <w:rPr>
                <w:ins w:id="3460" w:author="Matthew McBee" w:date="2019-12-04T23:22:00Z"/>
                <w:color w:val="000000"/>
                <w:sz w:val="22"/>
                <w:szCs w:val="22"/>
              </w:rPr>
            </w:pPr>
            <w:ins w:id="3461"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3AC3A6D" w14:textId="77777777" w:rsidR="00891C9C" w:rsidRDefault="00891C9C">
            <w:pPr>
              <w:jc w:val="right"/>
              <w:rPr>
                <w:ins w:id="3462" w:author="Matthew McBee" w:date="2019-12-04T23:22:00Z"/>
                <w:color w:val="000000"/>
                <w:sz w:val="22"/>
                <w:szCs w:val="22"/>
              </w:rPr>
            </w:pPr>
            <w:ins w:id="346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14A0FC3" w14:textId="77777777" w:rsidR="00891C9C" w:rsidRDefault="00891C9C">
            <w:pPr>
              <w:jc w:val="right"/>
              <w:rPr>
                <w:ins w:id="3464" w:author="Matthew McBee" w:date="2019-12-04T23:22:00Z"/>
                <w:color w:val="000000"/>
                <w:sz w:val="22"/>
                <w:szCs w:val="22"/>
              </w:rPr>
            </w:pPr>
            <w:ins w:id="3465"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14B6D1B" w14:textId="77777777" w:rsidR="00891C9C" w:rsidRDefault="00891C9C">
            <w:pPr>
              <w:jc w:val="right"/>
              <w:rPr>
                <w:ins w:id="346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5A5604E" w14:textId="77777777" w:rsidR="00891C9C" w:rsidRDefault="00891C9C">
            <w:pPr>
              <w:jc w:val="right"/>
              <w:rPr>
                <w:ins w:id="3467" w:author="Matthew McBee" w:date="2019-12-04T23:22:00Z"/>
                <w:color w:val="000000"/>
                <w:sz w:val="22"/>
                <w:szCs w:val="22"/>
              </w:rPr>
            </w:pPr>
            <w:ins w:id="3468"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46C57DC" w14:textId="77777777" w:rsidR="00891C9C" w:rsidRDefault="00891C9C">
            <w:pPr>
              <w:jc w:val="right"/>
              <w:rPr>
                <w:ins w:id="3469" w:author="Matthew McBee" w:date="2019-12-04T23:22:00Z"/>
                <w:color w:val="000000"/>
                <w:sz w:val="22"/>
                <w:szCs w:val="22"/>
              </w:rPr>
            </w:pPr>
            <w:ins w:id="347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B7341A4" w14:textId="77777777" w:rsidR="00891C9C" w:rsidRDefault="00891C9C">
            <w:pPr>
              <w:jc w:val="right"/>
              <w:rPr>
                <w:ins w:id="3471" w:author="Matthew McBee" w:date="2019-12-04T23:22:00Z"/>
                <w:color w:val="000000"/>
                <w:sz w:val="22"/>
                <w:szCs w:val="22"/>
              </w:rPr>
            </w:pPr>
            <w:ins w:id="3472" w:author="Matthew McBee" w:date="2019-12-04T23:22:00Z">
              <w:r>
                <w:rPr>
                  <w:color w:val="000000"/>
                  <w:sz w:val="22"/>
                  <w:szCs w:val="22"/>
                </w:rPr>
                <w:t>0.000</w:t>
              </w:r>
            </w:ins>
          </w:p>
        </w:tc>
      </w:tr>
      <w:tr w:rsidR="00891C9C" w14:paraId="60DB8CAF" w14:textId="77777777" w:rsidTr="00891C9C">
        <w:trPr>
          <w:trHeight w:val="320"/>
          <w:ins w:id="3473" w:author="Matthew McBee" w:date="2019-12-04T23:22:00Z"/>
        </w:trPr>
        <w:tc>
          <w:tcPr>
            <w:tcW w:w="1170" w:type="dxa"/>
            <w:tcBorders>
              <w:top w:val="nil"/>
              <w:left w:val="nil"/>
              <w:bottom w:val="nil"/>
              <w:right w:val="nil"/>
            </w:tcBorders>
            <w:shd w:val="clear" w:color="auto" w:fill="auto"/>
            <w:noWrap/>
            <w:vAlign w:val="bottom"/>
            <w:hideMark/>
          </w:tcPr>
          <w:p w14:paraId="57F2DCF0" w14:textId="77777777" w:rsidR="00891C9C" w:rsidRDefault="00891C9C">
            <w:pPr>
              <w:rPr>
                <w:ins w:id="3474" w:author="Matthew McBee" w:date="2019-12-04T23:22:00Z"/>
                <w:color w:val="000000"/>
                <w:sz w:val="22"/>
                <w:szCs w:val="22"/>
              </w:rPr>
            </w:pPr>
            <w:ins w:id="3475" w:author="Matthew McBee" w:date="2019-12-04T23:22:00Z">
              <w:r>
                <w:rPr>
                  <w:color w:val="000000"/>
                  <w:sz w:val="22"/>
                  <w:szCs w:val="22"/>
                </w:rPr>
                <w:t>114</w:t>
              </w:r>
            </w:ins>
          </w:p>
        </w:tc>
        <w:tc>
          <w:tcPr>
            <w:tcW w:w="271" w:type="dxa"/>
            <w:tcBorders>
              <w:top w:val="nil"/>
              <w:left w:val="nil"/>
              <w:bottom w:val="nil"/>
              <w:right w:val="nil"/>
            </w:tcBorders>
            <w:shd w:val="clear" w:color="auto" w:fill="auto"/>
            <w:noWrap/>
            <w:vAlign w:val="bottom"/>
            <w:hideMark/>
          </w:tcPr>
          <w:p w14:paraId="1B12D6A8" w14:textId="77777777" w:rsidR="00891C9C" w:rsidRDefault="00891C9C">
            <w:pPr>
              <w:rPr>
                <w:ins w:id="347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CC19AFC" w14:textId="77777777" w:rsidR="00891C9C" w:rsidRDefault="00891C9C">
            <w:pPr>
              <w:jc w:val="right"/>
              <w:rPr>
                <w:ins w:id="3477" w:author="Matthew McBee" w:date="2019-12-04T23:22:00Z"/>
                <w:color w:val="000000"/>
                <w:sz w:val="22"/>
                <w:szCs w:val="22"/>
              </w:rPr>
            </w:pPr>
            <w:ins w:id="3478"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6A6398F9" w14:textId="77777777" w:rsidR="00891C9C" w:rsidRDefault="00891C9C">
            <w:pPr>
              <w:jc w:val="right"/>
              <w:rPr>
                <w:ins w:id="3479" w:author="Matthew McBee" w:date="2019-12-04T23:22:00Z"/>
                <w:color w:val="000000"/>
                <w:sz w:val="22"/>
                <w:szCs w:val="22"/>
              </w:rPr>
            </w:pPr>
            <w:ins w:id="348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9F08A16" w14:textId="77777777" w:rsidR="00891C9C" w:rsidRDefault="00891C9C">
            <w:pPr>
              <w:jc w:val="right"/>
              <w:rPr>
                <w:ins w:id="3481" w:author="Matthew McBee" w:date="2019-12-04T23:22:00Z"/>
                <w:color w:val="000000"/>
                <w:sz w:val="22"/>
                <w:szCs w:val="22"/>
              </w:rPr>
            </w:pPr>
            <w:ins w:id="3482"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6BEE2A9B" w14:textId="77777777" w:rsidR="00891C9C" w:rsidRDefault="00891C9C">
            <w:pPr>
              <w:jc w:val="right"/>
              <w:rPr>
                <w:ins w:id="348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AE57A7D" w14:textId="77777777" w:rsidR="00891C9C" w:rsidRDefault="00891C9C">
            <w:pPr>
              <w:jc w:val="right"/>
              <w:rPr>
                <w:ins w:id="3484" w:author="Matthew McBee" w:date="2019-12-04T23:22:00Z"/>
                <w:color w:val="000000"/>
                <w:sz w:val="22"/>
                <w:szCs w:val="22"/>
              </w:rPr>
            </w:pPr>
            <w:ins w:id="3485"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4098E2C1" w14:textId="77777777" w:rsidR="00891C9C" w:rsidRDefault="00891C9C">
            <w:pPr>
              <w:jc w:val="right"/>
              <w:rPr>
                <w:ins w:id="3486" w:author="Matthew McBee" w:date="2019-12-04T23:22:00Z"/>
                <w:color w:val="000000"/>
                <w:sz w:val="22"/>
                <w:szCs w:val="22"/>
              </w:rPr>
            </w:pPr>
            <w:ins w:id="3487"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43FDBAE" w14:textId="77777777" w:rsidR="00891C9C" w:rsidRDefault="00891C9C">
            <w:pPr>
              <w:jc w:val="right"/>
              <w:rPr>
                <w:ins w:id="3488" w:author="Matthew McBee" w:date="2019-12-04T23:22:00Z"/>
                <w:color w:val="000000"/>
                <w:sz w:val="22"/>
                <w:szCs w:val="22"/>
              </w:rPr>
            </w:pPr>
            <w:ins w:id="3489" w:author="Matthew McBee" w:date="2019-12-04T23:22:00Z">
              <w:r>
                <w:rPr>
                  <w:color w:val="000000"/>
                  <w:sz w:val="22"/>
                  <w:szCs w:val="22"/>
                </w:rPr>
                <w:t>0.000</w:t>
              </w:r>
            </w:ins>
          </w:p>
        </w:tc>
      </w:tr>
      <w:tr w:rsidR="00891C9C" w14:paraId="54E4ACFE" w14:textId="77777777" w:rsidTr="00891C9C">
        <w:trPr>
          <w:trHeight w:val="320"/>
          <w:ins w:id="3490" w:author="Matthew McBee" w:date="2019-12-04T23:22:00Z"/>
        </w:trPr>
        <w:tc>
          <w:tcPr>
            <w:tcW w:w="1170" w:type="dxa"/>
            <w:tcBorders>
              <w:top w:val="nil"/>
              <w:left w:val="nil"/>
              <w:bottom w:val="nil"/>
              <w:right w:val="nil"/>
            </w:tcBorders>
            <w:shd w:val="clear" w:color="auto" w:fill="auto"/>
            <w:noWrap/>
            <w:vAlign w:val="bottom"/>
            <w:hideMark/>
          </w:tcPr>
          <w:p w14:paraId="61B0F3AF" w14:textId="77777777" w:rsidR="00891C9C" w:rsidRDefault="00891C9C">
            <w:pPr>
              <w:rPr>
                <w:ins w:id="3491" w:author="Matthew McBee" w:date="2019-12-04T23:22:00Z"/>
                <w:color w:val="000000"/>
                <w:sz w:val="22"/>
                <w:szCs w:val="22"/>
              </w:rPr>
            </w:pPr>
            <w:ins w:id="3492" w:author="Matthew McBee" w:date="2019-12-04T23:22:00Z">
              <w:r>
                <w:rPr>
                  <w:color w:val="000000"/>
                  <w:sz w:val="22"/>
                  <w:szCs w:val="22"/>
                </w:rPr>
                <w:t>115</w:t>
              </w:r>
            </w:ins>
          </w:p>
        </w:tc>
        <w:tc>
          <w:tcPr>
            <w:tcW w:w="271" w:type="dxa"/>
            <w:tcBorders>
              <w:top w:val="nil"/>
              <w:left w:val="nil"/>
              <w:bottom w:val="nil"/>
              <w:right w:val="nil"/>
            </w:tcBorders>
            <w:shd w:val="clear" w:color="auto" w:fill="auto"/>
            <w:noWrap/>
            <w:vAlign w:val="bottom"/>
            <w:hideMark/>
          </w:tcPr>
          <w:p w14:paraId="5C815FCF" w14:textId="77777777" w:rsidR="00891C9C" w:rsidRDefault="00891C9C">
            <w:pPr>
              <w:rPr>
                <w:ins w:id="349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A455CDE" w14:textId="77777777" w:rsidR="00891C9C" w:rsidRDefault="00891C9C">
            <w:pPr>
              <w:jc w:val="right"/>
              <w:rPr>
                <w:ins w:id="3494" w:author="Matthew McBee" w:date="2019-12-04T23:22:00Z"/>
                <w:color w:val="000000"/>
                <w:sz w:val="22"/>
                <w:szCs w:val="22"/>
              </w:rPr>
            </w:pPr>
            <w:ins w:id="3495"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0208943B" w14:textId="77777777" w:rsidR="00891C9C" w:rsidRDefault="00891C9C">
            <w:pPr>
              <w:jc w:val="right"/>
              <w:rPr>
                <w:ins w:id="3496" w:author="Matthew McBee" w:date="2019-12-04T23:22:00Z"/>
                <w:color w:val="000000"/>
                <w:sz w:val="22"/>
                <w:szCs w:val="22"/>
              </w:rPr>
            </w:pPr>
            <w:ins w:id="3497"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E2B5E46" w14:textId="77777777" w:rsidR="00891C9C" w:rsidRDefault="00891C9C">
            <w:pPr>
              <w:jc w:val="right"/>
              <w:rPr>
                <w:ins w:id="3498" w:author="Matthew McBee" w:date="2019-12-04T23:22:00Z"/>
                <w:color w:val="000000"/>
                <w:sz w:val="22"/>
                <w:szCs w:val="22"/>
              </w:rPr>
            </w:pPr>
            <w:ins w:id="3499"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00CC57D0" w14:textId="77777777" w:rsidR="00891C9C" w:rsidRDefault="00891C9C">
            <w:pPr>
              <w:jc w:val="right"/>
              <w:rPr>
                <w:ins w:id="350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A516968" w14:textId="77777777" w:rsidR="00891C9C" w:rsidRDefault="00891C9C">
            <w:pPr>
              <w:jc w:val="right"/>
              <w:rPr>
                <w:ins w:id="3501" w:author="Matthew McBee" w:date="2019-12-04T23:22:00Z"/>
                <w:color w:val="000000"/>
                <w:sz w:val="22"/>
                <w:szCs w:val="22"/>
              </w:rPr>
            </w:pPr>
            <w:ins w:id="3502"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0458004" w14:textId="77777777" w:rsidR="00891C9C" w:rsidRDefault="00891C9C">
            <w:pPr>
              <w:jc w:val="right"/>
              <w:rPr>
                <w:ins w:id="3503" w:author="Matthew McBee" w:date="2019-12-04T23:22:00Z"/>
                <w:color w:val="000000"/>
                <w:sz w:val="22"/>
                <w:szCs w:val="22"/>
              </w:rPr>
            </w:pPr>
            <w:ins w:id="3504"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654CF876" w14:textId="77777777" w:rsidR="00891C9C" w:rsidRDefault="00891C9C">
            <w:pPr>
              <w:jc w:val="right"/>
              <w:rPr>
                <w:ins w:id="3505" w:author="Matthew McBee" w:date="2019-12-04T23:22:00Z"/>
                <w:color w:val="000000"/>
                <w:sz w:val="22"/>
                <w:szCs w:val="22"/>
              </w:rPr>
            </w:pPr>
            <w:ins w:id="3506" w:author="Matthew McBee" w:date="2019-12-04T23:22:00Z">
              <w:r>
                <w:rPr>
                  <w:color w:val="000000"/>
                  <w:sz w:val="22"/>
                  <w:szCs w:val="22"/>
                </w:rPr>
                <w:t>0.000</w:t>
              </w:r>
            </w:ins>
          </w:p>
        </w:tc>
      </w:tr>
      <w:tr w:rsidR="00891C9C" w14:paraId="219E5949" w14:textId="77777777" w:rsidTr="00891C9C">
        <w:trPr>
          <w:trHeight w:val="320"/>
          <w:ins w:id="3507" w:author="Matthew McBee" w:date="2019-12-04T23:22:00Z"/>
        </w:trPr>
        <w:tc>
          <w:tcPr>
            <w:tcW w:w="1170" w:type="dxa"/>
            <w:tcBorders>
              <w:top w:val="nil"/>
              <w:left w:val="nil"/>
              <w:bottom w:val="nil"/>
              <w:right w:val="nil"/>
            </w:tcBorders>
            <w:shd w:val="clear" w:color="auto" w:fill="auto"/>
            <w:noWrap/>
            <w:vAlign w:val="bottom"/>
            <w:hideMark/>
          </w:tcPr>
          <w:p w14:paraId="63CD7C37" w14:textId="77777777" w:rsidR="00891C9C" w:rsidRDefault="00891C9C">
            <w:pPr>
              <w:rPr>
                <w:ins w:id="3508" w:author="Matthew McBee" w:date="2019-12-04T23:22:00Z"/>
                <w:color w:val="000000"/>
                <w:sz w:val="22"/>
                <w:szCs w:val="22"/>
              </w:rPr>
            </w:pPr>
            <w:ins w:id="3509" w:author="Matthew McBee" w:date="2019-12-04T23:22:00Z">
              <w:r>
                <w:rPr>
                  <w:color w:val="000000"/>
                  <w:sz w:val="22"/>
                  <w:szCs w:val="22"/>
                </w:rPr>
                <w:t>116</w:t>
              </w:r>
            </w:ins>
          </w:p>
        </w:tc>
        <w:tc>
          <w:tcPr>
            <w:tcW w:w="271" w:type="dxa"/>
            <w:tcBorders>
              <w:top w:val="nil"/>
              <w:left w:val="nil"/>
              <w:bottom w:val="nil"/>
              <w:right w:val="nil"/>
            </w:tcBorders>
            <w:shd w:val="clear" w:color="auto" w:fill="auto"/>
            <w:noWrap/>
            <w:vAlign w:val="bottom"/>
            <w:hideMark/>
          </w:tcPr>
          <w:p w14:paraId="5D23320E" w14:textId="77777777" w:rsidR="00891C9C" w:rsidRDefault="00891C9C">
            <w:pPr>
              <w:rPr>
                <w:ins w:id="351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A442864" w14:textId="77777777" w:rsidR="00891C9C" w:rsidRDefault="00891C9C">
            <w:pPr>
              <w:jc w:val="right"/>
              <w:rPr>
                <w:ins w:id="3511" w:author="Matthew McBee" w:date="2019-12-04T23:22:00Z"/>
                <w:color w:val="000000"/>
                <w:sz w:val="22"/>
                <w:szCs w:val="22"/>
              </w:rPr>
            </w:pPr>
            <w:ins w:id="3512"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13CE4DFC" w14:textId="77777777" w:rsidR="00891C9C" w:rsidRDefault="00891C9C">
            <w:pPr>
              <w:jc w:val="right"/>
              <w:rPr>
                <w:ins w:id="3513" w:author="Matthew McBee" w:date="2019-12-04T23:22:00Z"/>
                <w:color w:val="000000"/>
                <w:sz w:val="22"/>
                <w:szCs w:val="22"/>
              </w:rPr>
            </w:pPr>
            <w:ins w:id="3514"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6C92853A" w14:textId="77777777" w:rsidR="00891C9C" w:rsidRDefault="00891C9C">
            <w:pPr>
              <w:jc w:val="right"/>
              <w:rPr>
                <w:ins w:id="3515" w:author="Matthew McBee" w:date="2019-12-04T23:22:00Z"/>
                <w:color w:val="000000"/>
                <w:sz w:val="22"/>
                <w:szCs w:val="22"/>
              </w:rPr>
            </w:pPr>
            <w:ins w:id="3516"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4C0DE340" w14:textId="77777777" w:rsidR="00891C9C" w:rsidRDefault="00891C9C">
            <w:pPr>
              <w:jc w:val="right"/>
              <w:rPr>
                <w:ins w:id="351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BD3FEB8" w14:textId="77777777" w:rsidR="00891C9C" w:rsidRDefault="00891C9C">
            <w:pPr>
              <w:jc w:val="right"/>
              <w:rPr>
                <w:ins w:id="3518" w:author="Matthew McBee" w:date="2019-12-04T23:22:00Z"/>
                <w:color w:val="000000"/>
                <w:sz w:val="22"/>
                <w:szCs w:val="22"/>
              </w:rPr>
            </w:pPr>
            <w:ins w:id="3519"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1EDFA4F9" w14:textId="77777777" w:rsidR="00891C9C" w:rsidRDefault="00891C9C">
            <w:pPr>
              <w:jc w:val="right"/>
              <w:rPr>
                <w:ins w:id="3520" w:author="Matthew McBee" w:date="2019-12-04T23:22:00Z"/>
                <w:color w:val="000000"/>
                <w:sz w:val="22"/>
                <w:szCs w:val="22"/>
              </w:rPr>
            </w:pPr>
            <w:ins w:id="3521"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4C8ACEB" w14:textId="77777777" w:rsidR="00891C9C" w:rsidRDefault="00891C9C">
            <w:pPr>
              <w:jc w:val="right"/>
              <w:rPr>
                <w:ins w:id="3522" w:author="Matthew McBee" w:date="2019-12-04T23:22:00Z"/>
                <w:color w:val="000000"/>
                <w:sz w:val="22"/>
                <w:szCs w:val="22"/>
              </w:rPr>
            </w:pPr>
            <w:ins w:id="3523" w:author="Matthew McBee" w:date="2019-12-04T23:22:00Z">
              <w:r>
                <w:rPr>
                  <w:color w:val="000000"/>
                  <w:sz w:val="22"/>
                  <w:szCs w:val="22"/>
                </w:rPr>
                <w:t>0.000</w:t>
              </w:r>
            </w:ins>
          </w:p>
        </w:tc>
      </w:tr>
      <w:tr w:rsidR="00891C9C" w14:paraId="690BF09E" w14:textId="77777777" w:rsidTr="00891C9C">
        <w:trPr>
          <w:trHeight w:val="320"/>
          <w:ins w:id="3524" w:author="Matthew McBee" w:date="2019-12-04T23:22:00Z"/>
        </w:trPr>
        <w:tc>
          <w:tcPr>
            <w:tcW w:w="1170" w:type="dxa"/>
            <w:tcBorders>
              <w:top w:val="nil"/>
              <w:left w:val="nil"/>
              <w:bottom w:val="nil"/>
              <w:right w:val="nil"/>
            </w:tcBorders>
            <w:shd w:val="clear" w:color="auto" w:fill="auto"/>
            <w:noWrap/>
            <w:vAlign w:val="bottom"/>
            <w:hideMark/>
          </w:tcPr>
          <w:p w14:paraId="52D41BE9" w14:textId="77777777" w:rsidR="00891C9C" w:rsidRDefault="00891C9C">
            <w:pPr>
              <w:rPr>
                <w:ins w:id="3525" w:author="Matthew McBee" w:date="2019-12-04T23:22:00Z"/>
                <w:color w:val="000000"/>
                <w:sz w:val="22"/>
                <w:szCs w:val="22"/>
              </w:rPr>
            </w:pPr>
            <w:ins w:id="3526" w:author="Matthew McBee" w:date="2019-12-04T23:22:00Z">
              <w:r>
                <w:rPr>
                  <w:color w:val="000000"/>
                  <w:sz w:val="22"/>
                  <w:szCs w:val="22"/>
                </w:rPr>
                <w:t>117</w:t>
              </w:r>
            </w:ins>
          </w:p>
        </w:tc>
        <w:tc>
          <w:tcPr>
            <w:tcW w:w="271" w:type="dxa"/>
            <w:tcBorders>
              <w:top w:val="nil"/>
              <w:left w:val="nil"/>
              <w:bottom w:val="nil"/>
              <w:right w:val="nil"/>
            </w:tcBorders>
            <w:shd w:val="clear" w:color="auto" w:fill="auto"/>
            <w:noWrap/>
            <w:vAlign w:val="bottom"/>
            <w:hideMark/>
          </w:tcPr>
          <w:p w14:paraId="2E3FA40B" w14:textId="77777777" w:rsidR="00891C9C" w:rsidRDefault="00891C9C">
            <w:pPr>
              <w:rPr>
                <w:ins w:id="352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A851123" w14:textId="77777777" w:rsidR="00891C9C" w:rsidRDefault="00891C9C">
            <w:pPr>
              <w:jc w:val="right"/>
              <w:rPr>
                <w:ins w:id="3528" w:author="Matthew McBee" w:date="2019-12-04T23:22:00Z"/>
                <w:color w:val="000000"/>
                <w:sz w:val="22"/>
                <w:szCs w:val="22"/>
              </w:rPr>
            </w:pPr>
            <w:ins w:id="3529"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3DEF4F12" w14:textId="77777777" w:rsidR="00891C9C" w:rsidRDefault="00891C9C">
            <w:pPr>
              <w:jc w:val="right"/>
              <w:rPr>
                <w:ins w:id="3530" w:author="Matthew McBee" w:date="2019-12-04T23:22:00Z"/>
                <w:color w:val="000000"/>
                <w:sz w:val="22"/>
                <w:szCs w:val="22"/>
              </w:rPr>
            </w:pPr>
            <w:ins w:id="3531"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20B939D6" w14:textId="77777777" w:rsidR="00891C9C" w:rsidRDefault="00891C9C">
            <w:pPr>
              <w:jc w:val="right"/>
              <w:rPr>
                <w:ins w:id="3532" w:author="Matthew McBee" w:date="2019-12-04T23:22:00Z"/>
                <w:color w:val="000000"/>
                <w:sz w:val="22"/>
                <w:szCs w:val="22"/>
              </w:rPr>
            </w:pPr>
            <w:ins w:id="3533"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7CEC877A" w14:textId="77777777" w:rsidR="00891C9C" w:rsidRDefault="00891C9C">
            <w:pPr>
              <w:jc w:val="right"/>
              <w:rPr>
                <w:ins w:id="353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9165121" w14:textId="77777777" w:rsidR="00891C9C" w:rsidRDefault="00891C9C">
            <w:pPr>
              <w:jc w:val="right"/>
              <w:rPr>
                <w:ins w:id="3535" w:author="Matthew McBee" w:date="2019-12-04T23:22:00Z"/>
                <w:color w:val="000000"/>
                <w:sz w:val="22"/>
                <w:szCs w:val="22"/>
              </w:rPr>
            </w:pPr>
            <w:ins w:id="3536"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8331192" w14:textId="77777777" w:rsidR="00891C9C" w:rsidRDefault="00891C9C">
            <w:pPr>
              <w:jc w:val="right"/>
              <w:rPr>
                <w:ins w:id="3537" w:author="Matthew McBee" w:date="2019-12-04T23:22:00Z"/>
                <w:color w:val="000000"/>
                <w:sz w:val="22"/>
                <w:szCs w:val="22"/>
              </w:rPr>
            </w:pPr>
            <w:ins w:id="3538"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A35B275" w14:textId="77777777" w:rsidR="00891C9C" w:rsidRDefault="00891C9C">
            <w:pPr>
              <w:jc w:val="right"/>
              <w:rPr>
                <w:ins w:id="3539" w:author="Matthew McBee" w:date="2019-12-04T23:22:00Z"/>
                <w:color w:val="000000"/>
                <w:sz w:val="22"/>
                <w:szCs w:val="22"/>
              </w:rPr>
            </w:pPr>
            <w:ins w:id="3540" w:author="Matthew McBee" w:date="2019-12-04T23:22:00Z">
              <w:r>
                <w:rPr>
                  <w:color w:val="000000"/>
                  <w:sz w:val="22"/>
                  <w:szCs w:val="22"/>
                </w:rPr>
                <w:t>0.000</w:t>
              </w:r>
            </w:ins>
          </w:p>
        </w:tc>
      </w:tr>
      <w:tr w:rsidR="00891C9C" w14:paraId="76581E87" w14:textId="77777777" w:rsidTr="00891C9C">
        <w:trPr>
          <w:trHeight w:val="320"/>
          <w:ins w:id="3541" w:author="Matthew McBee" w:date="2019-12-04T23:22:00Z"/>
        </w:trPr>
        <w:tc>
          <w:tcPr>
            <w:tcW w:w="1170" w:type="dxa"/>
            <w:tcBorders>
              <w:top w:val="nil"/>
              <w:left w:val="nil"/>
              <w:bottom w:val="nil"/>
              <w:right w:val="nil"/>
            </w:tcBorders>
            <w:shd w:val="clear" w:color="auto" w:fill="auto"/>
            <w:noWrap/>
            <w:vAlign w:val="bottom"/>
            <w:hideMark/>
          </w:tcPr>
          <w:p w14:paraId="0A1ACD7F" w14:textId="77777777" w:rsidR="00891C9C" w:rsidRDefault="00891C9C">
            <w:pPr>
              <w:rPr>
                <w:ins w:id="3542" w:author="Matthew McBee" w:date="2019-12-04T23:22:00Z"/>
                <w:color w:val="000000"/>
                <w:sz w:val="22"/>
                <w:szCs w:val="22"/>
              </w:rPr>
            </w:pPr>
            <w:ins w:id="3543" w:author="Matthew McBee" w:date="2019-12-04T23:22:00Z">
              <w:r>
                <w:rPr>
                  <w:color w:val="000000"/>
                  <w:sz w:val="22"/>
                  <w:szCs w:val="22"/>
                </w:rPr>
                <w:t>118</w:t>
              </w:r>
            </w:ins>
          </w:p>
        </w:tc>
        <w:tc>
          <w:tcPr>
            <w:tcW w:w="271" w:type="dxa"/>
            <w:tcBorders>
              <w:top w:val="nil"/>
              <w:left w:val="nil"/>
              <w:bottom w:val="nil"/>
              <w:right w:val="nil"/>
            </w:tcBorders>
            <w:shd w:val="clear" w:color="auto" w:fill="auto"/>
            <w:noWrap/>
            <w:vAlign w:val="bottom"/>
            <w:hideMark/>
          </w:tcPr>
          <w:p w14:paraId="414A2A6C" w14:textId="77777777" w:rsidR="00891C9C" w:rsidRDefault="00891C9C">
            <w:pPr>
              <w:rPr>
                <w:ins w:id="354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54A4E4B" w14:textId="77777777" w:rsidR="00891C9C" w:rsidRDefault="00891C9C">
            <w:pPr>
              <w:jc w:val="right"/>
              <w:rPr>
                <w:ins w:id="3545" w:author="Matthew McBee" w:date="2019-12-04T23:22:00Z"/>
                <w:color w:val="000000"/>
                <w:sz w:val="22"/>
                <w:szCs w:val="22"/>
              </w:rPr>
            </w:pPr>
            <w:ins w:id="3546"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1EAA8404" w14:textId="77777777" w:rsidR="00891C9C" w:rsidRDefault="00891C9C">
            <w:pPr>
              <w:jc w:val="right"/>
              <w:rPr>
                <w:ins w:id="3547" w:author="Matthew McBee" w:date="2019-12-04T23:22:00Z"/>
                <w:color w:val="000000"/>
                <w:sz w:val="22"/>
                <w:szCs w:val="22"/>
              </w:rPr>
            </w:pPr>
            <w:ins w:id="3548"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E974F18" w14:textId="77777777" w:rsidR="00891C9C" w:rsidRDefault="00891C9C">
            <w:pPr>
              <w:jc w:val="right"/>
              <w:rPr>
                <w:ins w:id="3549" w:author="Matthew McBee" w:date="2019-12-04T23:22:00Z"/>
                <w:color w:val="000000"/>
                <w:sz w:val="22"/>
                <w:szCs w:val="22"/>
              </w:rPr>
            </w:pPr>
            <w:ins w:id="3550"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5DC203B0" w14:textId="77777777" w:rsidR="00891C9C" w:rsidRDefault="00891C9C">
            <w:pPr>
              <w:jc w:val="right"/>
              <w:rPr>
                <w:ins w:id="355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77146B13" w14:textId="77777777" w:rsidR="00891C9C" w:rsidRDefault="00891C9C">
            <w:pPr>
              <w:jc w:val="right"/>
              <w:rPr>
                <w:ins w:id="3552" w:author="Matthew McBee" w:date="2019-12-04T23:22:00Z"/>
                <w:color w:val="000000"/>
                <w:sz w:val="22"/>
                <w:szCs w:val="22"/>
              </w:rPr>
            </w:pPr>
            <w:ins w:id="3553"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55CA692" w14:textId="77777777" w:rsidR="00891C9C" w:rsidRDefault="00891C9C">
            <w:pPr>
              <w:jc w:val="right"/>
              <w:rPr>
                <w:ins w:id="3554" w:author="Matthew McBee" w:date="2019-12-04T23:22:00Z"/>
                <w:color w:val="000000"/>
                <w:sz w:val="22"/>
                <w:szCs w:val="22"/>
              </w:rPr>
            </w:pPr>
            <w:ins w:id="3555"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E6F13D2" w14:textId="77777777" w:rsidR="00891C9C" w:rsidRDefault="00891C9C">
            <w:pPr>
              <w:jc w:val="right"/>
              <w:rPr>
                <w:ins w:id="3556" w:author="Matthew McBee" w:date="2019-12-04T23:22:00Z"/>
                <w:color w:val="000000"/>
                <w:sz w:val="22"/>
                <w:szCs w:val="22"/>
              </w:rPr>
            </w:pPr>
            <w:ins w:id="3557" w:author="Matthew McBee" w:date="2019-12-04T23:22:00Z">
              <w:r>
                <w:rPr>
                  <w:color w:val="000000"/>
                  <w:sz w:val="22"/>
                  <w:szCs w:val="22"/>
                </w:rPr>
                <w:t>0.000</w:t>
              </w:r>
            </w:ins>
          </w:p>
        </w:tc>
      </w:tr>
      <w:tr w:rsidR="00891C9C" w14:paraId="63CD84FD" w14:textId="77777777" w:rsidTr="00891C9C">
        <w:trPr>
          <w:trHeight w:val="320"/>
          <w:ins w:id="3558" w:author="Matthew McBee" w:date="2019-12-04T23:22:00Z"/>
        </w:trPr>
        <w:tc>
          <w:tcPr>
            <w:tcW w:w="1170" w:type="dxa"/>
            <w:tcBorders>
              <w:top w:val="nil"/>
              <w:left w:val="nil"/>
              <w:bottom w:val="nil"/>
              <w:right w:val="nil"/>
            </w:tcBorders>
            <w:shd w:val="clear" w:color="auto" w:fill="auto"/>
            <w:noWrap/>
            <w:vAlign w:val="bottom"/>
            <w:hideMark/>
          </w:tcPr>
          <w:p w14:paraId="2D980692" w14:textId="77777777" w:rsidR="00891C9C" w:rsidRDefault="00891C9C">
            <w:pPr>
              <w:rPr>
                <w:ins w:id="3559" w:author="Matthew McBee" w:date="2019-12-04T23:22:00Z"/>
                <w:color w:val="000000"/>
                <w:sz w:val="22"/>
                <w:szCs w:val="22"/>
              </w:rPr>
            </w:pPr>
            <w:ins w:id="3560" w:author="Matthew McBee" w:date="2019-12-04T23:22:00Z">
              <w:r>
                <w:rPr>
                  <w:color w:val="000000"/>
                  <w:sz w:val="22"/>
                  <w:szCs w:val="22"/>
                </w:rPr>
                <w:t>119</w:t>
              </w:r>
            </w:ins>
          </w:p>
        </w:tc>
        <w:tc>
          <w:tcPr>
            <w:tcW w:w="271" w:type="dxa"/>
            <w:tcBorders>
              <w:top w:val="nil"/>
              <w:left w:val="nil"/>
              <w:bottom w:val="nil"/>
              <w:right w:val="nil"/>
            </w:tcBorders>
            <w:shd w:val="clear" w:color="auto" w:fill="auto"/>
            <w:noWrap/>
            <w:vAlign w:val="bottom"/>
            <w:hideMark/>
          </w:tcPr>
          <w:p w14:paraId="3C40EDAD" w14:textId="77777777" w:rsidR="00891C9C" w:rsidRDefault="00891C9C">
            <w:pPr>
              <w:rPr>
                <w:ins w:id="356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1EAC923" w14:textId="77777777" w:rsidR="00891C9C" w:rsidRDefault="00891C9C">
            <w:pPr>
              <w:jc w:val="right"/>
              <w:rPr>
                <w:ins w:id="3562" w:author="Matthew McBee" w:date="2019-12-04T23:22:00Z"/>
                <w:color w:val="000000"/>
                <w:sz w:val="22"/>
                <w:szCs w:val="22"/>
              </w:rPr>
            </w:pPr>
            <w:ins w:id="3563" w:author="Matthew McBee" w:date="2019-12-04T23:22:00Z">
              <w:r>
                <w:rPr>
                  <w:color w:val="000000"/>
                  <w:sz w:val="22"/>
                  <w:szCs w:val="22"/>
                </w:rPr>
                <w:t>5</w:t>
              </w:r>
            </w:ins>
          </w:p>
        </w:tc>
        <w:tc>
          <w:tcPr>
            <w:tcW w:w="511" w:type="dxa"/>
            <w:tcBorders>
              <w:top w:val="nil"/>
              <w:left w:val="nil"/>
              <w:bottom w:val="nil"/>
              <w:right w:val="nil"/>
            </w:tcBorders>
            <w:shd w:val="clear" w:color="auto" w:fill="auto"/>
            <w:noWrap/>
            <w:vAlign w:val="bottom"/>
            <w:hideMark/>
          </w:tcPr>
          <w:p w14:paraId="4732FB89" w14:textId="77777777" w:rsidR="00891C9C" w:rsidRDefault="00891C9C">
            <w:pPr>
              <w:jc w:val="right"/>
              <w:rPr>
                <w:ins w:id="3564" w:author="Matthew McBee" w:date="2019-12-04T23:22:00Z"/>
                <w:color w:val="000000"/>
                <w:sz w:val="22"/>
                <w:szCs w:val="22"/>
              </w:rPr>
            </w:pPr>
            <w:ins w:id="3565" w:author="Matthew McBee" w:date="2019-12-04T23:22:00Z">
              <w:r>
                <w:rPr>
                  <w:color w:val="000000"/>
                  <w:sz w:val="22"/>
                  <w:szCs w:val="22"/>
                </w:rPr>
                <w:t>3</w:t>
              </w:r>
            </w:ins>
          </w:p>
        </w:tc>
        <w:tc>
          <w:tcPr>
            <w:tcW w:w="1559" w:type="dxa"/>
            <w:tcBorders>
              <w:top w:val="nil"/>
              <w:left w:val="nil"/>
              <w:bottom w:val="nil"/>
              <w:right w:val="nil"/>
            </w:tcBorders>
            <w:shd w:val="clear" w:color="auto" w:fill="auto"/>
            <w:noWrap/>
            <w:vAlign w:val="bottom"/>
            <w:hideMark/>
          </w:tcPr>
          <w:p w14:paraId="09E89CFA" w14:textId="77777777" w:rsidR="00891C9C" w:rsidRDefault="00891C9C">
            <w:pPr>
              <w:jc w:val="right"/>
              <w:rPr>
                <w:ins w:id="3566" w:author="Matthew McBee" w:date="2019-12-04T23:22:00Z"/>
                <w:color w:val="000000"/>
                <w:sz w:val="22"/>
                <w:szCs w:val="22"/>
              </w:rPr>
            </w:pPr>
            <w:ins w:id="3567" w:author="Matthew McBee" w:date="2019-12-04T23:22:00Z">
              <w:r>
                <w:rPr>
                  <w:color w:val="000000"/>
                  <w:sz w:val="22"/>
                  <w:szCs w:val="22"/>
                </w:rPr>
                <w:t>0.375</w:t>
              </w:r>
            </w:ins>
          </w:p>
        </w:tc>
        <w:tc>
          <w:tcPr>
            <w:tcW w:w="560" w:type="dxa"/>
            <w:tcBorders>
              <w:top w:val="nil"/>
              <w:left w:val="nil"/>
              <w:bottom w:val="nil"/>
              <w:right w:val="nil"/>
            </w:tcBorders>
            <w:shd w:val="clear" w:color="auto" w:fill="auto"/>
            <w:noWrap/>
            <w:vAlign w:val="bottom"/>
            <w:hideMark/>
          </w:tcPr>
          <w:p w14:paraId="3BDACD01" w14:textId="77777777" w:rsidR="00891C9C" w:rsidRDefault="00891C9C">
            <w:pPr>
              <w:jc w:val="right"/>
              <w:rPr>
                <w:ins w:id="356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3F78351" w14:textId="77777777" w:rsidR="00891C9C" w:rsidRDefault="00891C9C">
            <w:pPr>
              <w:jc w:val="right"/>
              <w:rPr>
                <w:ins w:id="3569" w:author="Matthew McBee" w:date="2019-12-04T23:22:00Z"/>
                <w:color w:val="000000"/>
                <w:sz w:val="22"/>
                <w:szCs w:val="22"/>
              </w:rPr>
            </w:pPr>
            <w:ins w:id="357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975A01A" w14:textId="77777777" w:rsidR="00891C9C" w:rsidRDefault="00891C9C">
            <w:pPr>
              <w:jc w:val="right"/>
              <w:rPr>
                <w:ins w:id="3571" w:author="Matthew McBee" w:date="2019-12-04T23:22:00Z"/>
                <w:color w:val="000000"/>
                <w:sz w:val="22"/>
                <w:szCs w:val="22"/>
              </w:rPr>
            </w:pPr>
            <w:ins w:id="3572"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08BF1F2" w14:textId="77777777" w:rsidR="00891C9C" w:rsidRDefault="00891C9C">
            <w:pPr>
              <w:jc w:val="right"/>
              <w:rPr>
                <w:ins w:id="3573" w:author="Matthew McBee" w:date="2019-12-04T23:22:00Z"/>
                <w:color w:val="000000"/>
                <w:sz w:val="22"/>
                <w:szCs w:val="22"/>
              </w:rPr>
            </w:pPr>
            <w:ins w:id="3574" w:author="Matthew McBee" w:date="2019-12-04T23:22:00Z">
              <w:r>
                <w:rPr>
                  <w:color w:val="000000"/>
                  <w:sz w:val="22"/>
                  <w:szCs w:val="22"/>
                </w:rPr>
                <w:t>0.250</w:t>
              </w:r>
            </w:ins>
          </w:p>
        </w:tc>
      </w:tr>
      <w:tr w:rsidR="00891C9C" w14:paraId="31944C0D" w14:textId="77777777" w:rsidTr="00891C9C">
        <w:trPr>
          <w:trHeight w:val="320"/>
          <w:ins w:id="3575" w:author="Matthew McBee" w:date="2019-12-04T23:22:00Z"/>
        </w:trPr>
        <w:tc>
          <w:tcPr>
            <w:tcW w:w="1170" w:type="dxa"/>
            <w:tcBorders>
              <w:top w:val="nil"/>
              <w:left w:val="nil"/>
              <w:bottom w:val="nil"/>
              <w:right w:val="nil"/>
            </w:tcBorders>
            <w:shd w:val="clear" w:color="auto" w:fill="auto"/>
            <w:noWrap/>
            <w:vAlign w:val="bottom"/>
            <w:hideMark/>
          </w:tcPr>
          <w:p w14:paraId="5E73C0F7" w14:textId="77777777" w:rsidR="00891C9C" w:rsidRDefault="00891C9C">
            <w:pPr>
              <w:rPr>
                <w:ins w:id="3576" w:author="Matthew McBee" w:date="2019-12-04T23:22:00Z"/>
                <w:color w:val="000000"/>
                <w:sz w:val="22"/>
                <w:szCs w:val="22"/>
              </w:rPr>
            </w:pPr>
            <w:ins w:id="3577" w:author="Matthew McBee" w:date="2019-12-04T23:22:00Z">
              <w:r>
                <w:rPr>
                  <w:color w:val="000000"/>
                  <w:sz w:val="22"/>
                  <w:szCs w:val="22"/>
                </w:rPr>
                <w:t>120</w:t>
              </w:r>
            </w:ins>
          </w:p>
        </w:tc>
        <w:tc>
          <w:tcPr>
            <w:tcW w:w="271" w:type="dxa"/>
            <w:tcBorders>
              <w:top w:val="nil"/>
              <w:left w:val="nil"/>
              <w:bottom w:val="nil"/>
              <w:right w:val="nil"/>
            </w:tcBorders>
            <w:shd w:val="clear" w:color="auto" w:fill="auto"/>
            <w:noWrap/>
            <w:vAlign w:val="bottom"/>
            <w:hideMark/>
          </w:tcPr>
          <w:p w14:paraId="19BEA284" w14:textId="77777777" w:rsidR="00891C9C" w:rsidRDefault="00891C9C">
            <w:pPr>
              <w:rPr>
                <w:ins w:id="357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16D732D" w14:textId="77777777" w:rsidR="00891C9C" w:rsidRDefault="00891C9C">
            <w:pPr>
              <w:jc w:val="right"/>
              <w:rPr>
                <w:ins w:id="3579" w:author="Matthew McBee" w:date="2019-12-04T23:22:00Z"/>
                <w:color w:val="000000"/>
                <w:sz w:val="22"/>
                <w:szCs w:val="22"/>
              </w:rPr>
            </w:pPr>
            <w:ins w:id="358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EE85B4B" w14:textId="77777777" w:rsidR="00891C9C" w:rsidRDefault="00891C9C">
            <w:pPr>
              <w:jc w:val="right"/>
              <w:rPr>
                <w:ins w:id="3581" w:author="Matthew McBee" w:date="2019-12-04T23:22:00Z"/>
                <w:color w:val="000000"/>
                <w:sz w:val="22"/>
                <w:szCs w:val="22"/>
              </w:rPr>
            </w:pPr>
            <w:ins w:id="3582"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53030CD5" w14:textId="77777777" w:rsidR="00891C9C" w:rsidRDefault="00891C9C">
            <w:pPr>
              <w:jc w:val="right"/>
              <w:rPr>
                <w:ins w:id="3583" w:author="Matthew McBee" w:date="2019-12-04T23:22:00Z"/>
                <w:color w:val="000000"/>
                <w:sz w:val="22"/>
                <w:szCs w:val="22"/>
              </w:rPr>
            </w:pPr>
            <w:ins w:id="3584"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3710373F" w14:textId="77777777" w:rsidR="00891C9C" w:rsidRDefault="00891C9C">
            <w:pPr>
              <w:jc w:val="right"/>
              <w:rPr>
                <w:ins w:id="358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4244CFF" w14:textId="77777777" w:rsidR="00891C9C" w:rsidRDefault="00891C9C">
            <w:pPr>
              <w:jc w:val="right"/>
              <w:rPr>
                <w:ins w:id="3586" w:author="Matthew McBee" w:date="2019-12-04T23:22:00Z"/>
                <w:color w:val="000000"/>
                <w:sz w:val="22"/>
                <w:szCs w:val="22"/>
              </w:rPr>
            </w:pPr>
            <w:ins w:id="3587"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FAA95B2" w14:textId="77777777" w:rsidR="00891C9C" w:rsidRDefault="00891C9C">
            <w:pPr>
              <w:jc w:val="right"/>
              <w:rPr>
                <w:ins w:id="3588" w:author="Matthew McBee" w:date="2019-12-04T23:22:00Z"/>
                <w:color w:val="000000"/>
                <w:sz w:val="22"/>
                <w:szCs w:val="22"/>
              </w:rPr>
            </w:pPr>
            <w:ins w:id="3589"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3DBD4F" w14:textId="77777777" w:rsidR="00891C9C" w:rsidRDefault="00891C9C">
            <w:pPr>
              <w:jc w:val="right"/>
              <w:rPr>
                <w:ins w:id="3590" w:author="Matthew McBee" w:date="2019-12-04T23:22:00Z"/>
                <w:color w:val="000000"/>
                <w:sz w:val="22"/>
                <w:szCs w:val="22"/>
              </w:rPr>
            </w:pPr>
            <w:ins w:id="3591" w:author="Matthew McBee" w:date="2019-12-04T23:22:00Z">
              <w:r>
                <w:rPr>
                  <w:color w:val="000000"/>
                  <w:sz w:val="22"/>
                  <w:szCs w:val="22"/>
                </w:rPr>
                <w:t>0.500</w:t>
              </w:r>
            </w:ins>
          </w:p>
        </w:tc>
      </w:tr>
      <w:tr w:rsidR="00891C9C" w14:paraId="434F6D7C" w14:textId="77777777" w:rsidTr="00891C9C">
        <w:trPr>
          <w:trHeight w:val="320"/>
          <w:ins w:id="3592" w:author="Matthew McBee" w:date="2019-12-04T23:22:00Z"/>
        </w:trPr>
        <w:tc>
          <w:tcPr>
            <w:tcW w:w="1170" w:type="dxa"/>
            <w:tcBorders>
              <w:top w:val="nil"/>
              <w:left w:val="nil"/>
              <w:bottom w:val="nil"/>
              <w:right w:val="nil"/>
            </w:tcBorders>
            <w:shd w:val="clear" w:color="auto" w:fill="auto"/>
            <w:noWrap/>
            <w:vAlign w:val="bottom"/>
            <w:hideMark/>
          </w:tcPr>
          <w:p w14:paraId="21366C16" w14:textId="77777777" w:rsidR="00891C9C" w:rsidRDefault="00891C9C">
            <w:pPr>
              <w:rPr>
                <w:ins w:id="3593" w:author="Matthew McBee" w:date="2019-12-04T23:22:00Z"/>
                <w:color w:val="000000"/>
                <w:sz w:val="22"/>
                <w:szCs w:val="22"/>
              </w:rPr>
            </w:pPr>
            <w:ins w:id="3594" w:author="Matthew McBee" w:date="2019-12-04T23:22:00Z">
              <w:r>
                <w:rPr>
                  <w:color w:val="000000"/>
                  <w:sz w:val="22"/>
                  <w:szCs w:val="22"/>
                </w:rPr>
                <w:t>121</w:t>
              </w:r>
            </w:ins>
          </w:p>
        </w:tc>
        <w:tc>
          <w:tcPr>
            <w:tcW w:w="271" w:type="dxa"/>
            <w:tcBorders>
              <w:top w:val="nil"/>
              <w:left w:val="nil"/>
              <w:bottom w:val="nil"/>
              <w:right w:val="nil"/>
            </w:tcBorders>
            <w:shd w:val="clear" w:color="auto" w:fill="auto"/>
            <w:noWrap/>
            <w:vAlign w:val="bottom"/>
            <w:hideMark/>
          </w:tcPr>
          <w:p w14:paraId="3FDD47E8" w14:textId="77777777" w:rsidR="00891C9C" w:rsidRDefault="00891C9C">
            <w:pPr>
              <w:rPr>
                <w:ins w:id="359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71C66CD" w14:textId="77777777" w:rsidR="00891C9C" w:rsidRDefault="00891C9C">
            <w:pPr>
              <w:jc w:val="right"/>
              <w:rPr>
                <w:ins w:id="3596" w:author="Matthew McBee" w:date="2019-12-04T23:22:00Z"/>
                <w:color w:val="000000"/>
                <w:sz w:val="22"/>
                <w:szCs w:val="22"/>
              </w:rPr>
            </w:pPr>
            <w:ins w:id="3597"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07A07FF2" w14:textId="77777777" w:rsidR="00891C9C" w:rsidRDefault="00891C9C">
            <w:pPr>
              <w:jc w:val="right"/>
              <w:rPr>
                <w:ins w:id="3598" w:author="Matthew McBee" w:date="2019-12-04T23:22:00Z"/>
                <w:color w:val="000000"/>
                <w:sz w:val="22"/>
                <w:szCs w:val="22"/>
              </w:rPr>
            </w:pPr>
            <w:ins w:id="3599"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359269B" w14:textId="77777777" w:rsidR="00891C9C" w:rsidRDefault="00891C9C">
            <w:pPr>
              <w:jc w:val="right"/>
              <w:rPr>
                <w:ins w:id="3600" w:author="Matthew McBee" w:date="2019-12-04T23:22:00Z"/>
                <w:color w:val="000000"/>
                <w:sz w:val="22"/>
                <w:szCs w:val="22"/>
              </w:rPr>
            </w:pPr>
            <w:ins w:id="3601"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E2ACAEB" w14:textId="77777777" w:rsidR="00891C9C" w:rsidRDefault="00891C9C">
            <w:pPr>
              <w:jc w:val="right"/>
              <w:rPr>
                <w:ins w:id="360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AB78591" w14:textId="77777777" w:rsidR="00891C9C" w:rsidRDefault="00891C9C">
            <w:pPr>
              <w:jc w:val="right"/>
              <w:rPr>
                <w:ins w:id="3603" w:author="Matthew McBee" w:date="2019-12-04T23:22:00Z"/>
                <w:color w:val="000000"/>
                <w:sz w:val="22"/>
                <w:szCs w:val="22"/>
              </w:rPr>
            </w:pPr>
            <w:ins w:id="3604"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D8BF09A" w14:textId="77777777" w:rsidR="00891C9C" w:rsidRDefault="00891C9C">
            <w:pPr>
              <w:jc w:val="right"/>
              <w:rPr>
                <w:ins w:id="3605" w:author="Matthew McBee" w:date="2019-12-04T23:22:00Z"/>
                <w:color w:val="000000"/>
                <w:sz w:val="22"/>
                <w:szCs w:val="22"/>
              </w:rPr>
            </w:pPr>
            <w:ins w:id="3606"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C9A377B" w14:textId="77777777" w:rsidR="00891C9C" w:rsidRDefault="00891C9C">
            <w:pPr>
              <w:jc w:val="right"/>
              <w:rPr>
                <w:ins w:id="3607" w:author="Matthew McBee" w:date="2019-12-04T23:22:00Z"/>
                <w:color w:val="000000"/>
                <w:sz w:val="22"/>
                <w:szCs w:val="22"/>
              </w:rPr>
            </w:pPr>
            <w:ins w:id="3608" w:author="Matthew McBee" w:date="2019-12-04T23:22:00Z">
              <w:r>
                <w:rPr>
                  <w:color w:val="000000"/>
                  <w:sz w:val="22"/>
                  <w:szCs w:val="22"/>
                </w:rPr>
                <w:t>0.500</w:t>
              </w:r>
            </w:ins>
          </w:p>
        </w:tc>
      </w:tr>
      <w:tr w:rsidR="00891C9C" w14:paraId="529E42CC" w14:textId="77777777" w:rsidTr="00891C9C">
        <w:trPr>
          <w:trHeight w:val="320"/>
          <w:ins w:id="3609" w:author="Matthew McBee" w:date="2019-12-04T23:22:00Z"/>
        </w:trPr>
        <w:tc>
          <w:tcPr>
            <w:tcW w:w="1170" w:type="dxa"/>
            <w:tcBorders>
              <w:top w:val="nil"/>
              <w:left w:val="nil"/>
              <w:bottom w:val="nil"/>
              <w:right w:val="nil"/>
            </w:tcBorders>
            <w:shd w:val="clear" w:color="auto" w:fill="auto"/>
            <w:noWrap/>
            <w:vAlign w:val="bottom"/>
            <w:hideMark/>
          </w:tcPr>
          <w:p w14:paraId="5927F501" w14:textId="77777777" w:rsidR="00891C9C" w:rsidRDefault="00891C9C">
            <w:pPr>
              <w:rPr>
                <w:ins w:id="3610" w:author="Matthew McBee" w:date="2019-12-04T23:22:00Z"/>
                <w:color w:val="000000"/>
                <w:sz w:val="22"/>
                <w:szCs w:val="22"/>
              </w:rPr>
            </w:pPr>
            <w:ins w:id="3611" w:author="Matthew McBee" w:date="2019-12-04T23:22:00Z">
              <w:r>
                <w:rPr>
                  <w:color w:val="000000"/>
                  <w:sz w:val="22"/>
                  <w:szCs w:val="22"/>
                </w:rPr>
                <w:t>122</w:t>
              </w:r>
            </w:ins>
          </w:p>
        </w:tc>
        <w:tc>
          <w:tcPr>
            <w:tcW w:w="271" w:type="dxa"/>
            <w:tcBorders>
              <w:top w:val="nil"/>
              <w:left w:val="nil"/>
              <w:bottom w:val="nil"/>
              <w:right w:val="nil"/>
            </w:tcBorders>
            <w:shd w:val="clear" w:color="auto" w:fill="auto"/>
            <w:noWrap/>
            <w:vAlign w:val="bottom"/>
            <w:hideMark/>
          </w:tcPr>
          <w:p w14:paraId="6CEF01B9" w14:textId="77777777" w:rsidR="00891C9C" w:rsidRDefault="00891C9C">
            <w:pPr>
              <w:rPr>
                <w:ins w:id="361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82218A9" w14:textId="77777777" w:rsidR="00891C9C" w:rsidRDefault="00891C9C">
            <w:pPr>
              <w:jc w:val="right"/>
              <w:rPr>
                <w:ins w:id="3613" w:author="Matthew McBee" w:date="2019-12-04T23:22:00Z"/>
                <w:color w:val="000000"/>
                <w:sz w:val="22"/>
                <w:szCs w:val="22"/>
              </w:rPr>
            </w:pPr>
            <w:ins w:id="3614"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3F18C803" w14:textId="77777777" w:rsidR="00891C9C" w:rsidRDefault="00891C9C">
            <w:pPr>
              <w:jc w:val="right"/>
              <w:rPr>
                <w:ins w:id="3615" w:author="Matthew McBee" w:date="2019-12-04T23:22:00Z"/>
                <w:color w:val="000000"/>
                <w:sz w:val="22"/>
                <w:szCs w:val="22"/>
              </w:rPr>
            </w:pPr>
            <w:ins w:id="3616"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4BDF2E8" w14:textId="77777777" w:rsidR="00891C9C" w:rsidRDefault="00891C9C">
            <w:pPr>
              <w:jc w:val="right"/>
              <w:rPr>
                <w:ins w:id="3617" w:author="Matthew McBee" w:date="2019-12-04T23:22:00Z"/>
                <w:color w:val="000000"/>
                <w:sz w:val="22"/>
                <w:szCs w:val="22"/>
              </w:rPr>
            </w:pPr>
            <w:ins w:id="3618"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61C839F" w14:textId="77777777" w:rsidR="00891C9C" w:rsidRDefault="00891C9C">
            <w:pPr>
              <w:jc w:val="right"/>
              <w:rPr>
                <w:ins w:id="361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EF266B2" w14:textId="77777777" w:rsidR="00891C9C" w:rsidRDefault="00891C9C">
            <w:pPr>
              <w:jc w:val="right"/>
              <w:rPr>
                <w:ins w:id="3620" w:author="Matthew McBee" w:date="2019-12-04T23:22:00Z"/>
                <w:color w:val="000000"/>
                <w:sz w:val="22"/>
                <w:szCs w:val="22"/>
              </w:rPr>
            </w:pPr>
            <w:ins w:id="3621"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45A7EEC" w14:textId="77777777" w:rsidR="00891C9C" w:rsidRDefault="00891C9C">
            <w:pPr>
              <w:jc w:val="right"/>
              <w:rPr>
                <w:ins w:id="3622" w:author="Matthew McBee" w:date="2019-12-04T23:22:00Z"/>
                <w:color w:val="000000"/>
                <w:sz w:val="22"/>
                <w:szCs w:val="22"/>
              </w:rPr>
            </w:pPr>
            <w:ins w:id="3623"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C40FC8" w14:textId="77777777" w:rsidR="00891C9C" w:rsidRDefault="00891C9C">
            <w:pPr>
              <w:jc w:val="right"/>
              <w:rPr>
                <w:ins w:id="3624" w:author="Matthew McBee" w:date="2019-12-04T23:22:00Z"/>
                <w:color w:val="000000"/>
                <w:sz w:val="22"/>
                <w:szCs w:val="22"/>
              </w:rPr>
            </w:pPr>
            <w:ins w:id="3625" w:author="Matthew McBee" w:date="2019-12-04T23:22:00Z">
              <w:r>
                <w:rPr>
                  <w:color w:val="000000"/>
                  <w:sz w:val="22"/>
                  <w:szCs w:val="22"/>
                </w:rPr>
                <w:t>0.500</w:t>
              </w:r>
            </w:ins>
          </w:p>
        </w:tc>
      </w:tr>
      <w:tr w:rsidR="00891C9C" w14:paraId="04B4E036" w14:textId="77777777" w:rsidTr="00891C9C">
        <w:trPr>
          <w:trHeight w:val="320"/>
          <w:ins w:id="3626" w:author="Matthew McBee" w:date="2019-12-04T23:22:00Z"/>
        </w:trPr>
        <w:tc>
          <w:tcPr>
            <w:tcW w:w="1170" w:type="dxa"/>
            <w:tcBorders>
              <w:top w:val="nil"/>
              <w:left w:val="nil"/>
              <w:bottom w:val="nil"/>
              <w:right w:val="nil"/>
            </w:tcBorders>
            <w:shd w:val="clear" w:color="auto" w:fill="auto"/>
            <w:noWrap/>
            <w:vAlign w:val="bottom"/>
            <w:hideMark/>
          </w:tcPr>
          <w:p w14:paraId="1C756F77" w14:textId="77777777" w:rsidR="00891C9C" w:rsidRDefault="00891C9C">
            <w:pPr>
              <w:rPr>
                <w:ins w:id="3627" w:author="Matthew McBee" w:date="2019-12-04T23:22:00Z"/>
                <w:color w:val="000000"/>
                <w:sz w:val="22"/>
                <w:szCs w:val="22"/>
              </w:rPr>
            </w:pPr>
            <w:ins w:id="3628" w:author="Matthew McBee" w:date="2019-12-04T23:22:00Z">
              <w:r>
                <w:rPr>
                  <w:color w:val="000000"/>
                  <w:sz w:val="22"/>
                  <w:szCs w:val="22"/>
                </w:rPr>
                <w:t>123</w:t>
              </w:r>
            </w:ins>
          </w:p>
        </w:tc>
        <w:tc>
          <w:tcPr>
            <w:tcW w:w="271" w:type="dxa"/>
            <w:tcBorders>
              <w:top w:val="nil"/>
              <w:left w:val="nil"/>
              <w:bottom w:val="nil"/>
              <w:right w:val="nil"/>
            </w:tcBorders>
            <w:shd w:val="clear" w:color="auto" w:fill="auto"/>
            <w:noWrap/>
            <w:vAlign w:val="bottom"/>
            <w:hideMark/>
          </w:tcPr>
          <w:p w14:paraId="6041FC86" w14:textId="77777777" w:rsidR="00891C9C" w:rsidRDefault="00891C9C">
            <w:pPr>
              <w:rPr>
                <w:ins w:id="362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E8187C8" w14:textId="77777777" w:rsidR="00891C9C" w:rsidRDefault="00891C9C">
            <w:pPr>
              <w:jc w:val="right"/>
              <w:rPr>
                <w:ins w:id="3630" w:author="Matthew McBee" w:date="2019-12-04T23:22:00Z"/>
                <w:color w:val="000000"/>
                <w:sz w:val="22"/>
                <w:szCs w:val="22"/>
              </w:rPr>
            </w:pPr>
            <w:ins w:id="3631"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2A42DB19" w14:textId="77777777" w:rsidR="00891C9C" w:rsidRDefault="00891C9C">
            <w:pPr>
              <w:jc w:val="right"/>
              <w:rPr>
                <w:ins w:id="3632" w:author="Matthew McBee" w:date="2019-12-04T23:22:00Z"/>
                <w:color w:val="000000"/>
                <w:sz w:val="22"/>
                <w:szCs w:val="22"/>
              </w:rPr>
            </w:pPr>
            <w:ins w:id="3633"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61DC26F2" w14:textId="77777777" w:rsidR="00891C9C" w:rsidRDefault="00891C9C">
            <w:pPr>
              <w:jc w:val="right"/>
              <w:rPr>
                <w:ins w:id="3634" w:author="Matthew McBee" w:date="2019-12-04T23:22:00Z"/>
                <w:color w:val="000000"/>
                <w:sz w:val="22"/>
                <w:szCs w:val="22"/>
              </w:rPr>
            </w:pPr>
            <w:ins w:id="3635"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55CEFC16" w14:textId="77777777" w:rsidR="00891C9C" w:rsidRDefault="00891C9C">
            <w:pPr>
              <w:jc w:val="right"/>
              <w:rPr>
                <w:ins w:id="363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0A9C099" w14:textId="77777777" w:rsidR="00891C9C" w:rsidRDefault="00891C9C">
            <w:pPr>
              <w:jc w:val="right"/>
              <w:rPr>
                <w:ins w:id="3637" w:author="Matthew McBee" w:date="2019-12-04T23:22:00Z"/>
                <w:color w:val="000000"/>
                <w:sz w:val="22"/>
                <w:szCs w:val="22"/>
              </w:rPr>
            </w:pPr>
            <w:ins w:id="3638"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0B4E5094" w14:textId="77777777" w:rsidR="00891C9C" w:rsidRDefault="00891C9C">
            <w:pPr>
              <w:jc w:val="right"/>
              <w:rPr>
                <w:ins w:id="3639" w:author="Matthew McBee" w:date="2019-12-04T23:22:00Z"/>
                <w:color w:val="000000"/>
                <w:sz w:val="22"/>
                <w:szCs w:val="22"/>
              </w:rPr>
            </w:pPr>
            <w:ins w:id="3640"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5675EA93" w14:textId="77777777" w:rsidR="00891C9C" w:rsidRDefault="00891C9C">
            <w:pPr>
              <w:jc w:val="right"/>
              <w:rPr>
                <w:ins w:id="3641" w:author="Matthew McBee" w:date="2019-12-04T23:22:00Z"/>
                <w:color w:val="000000"/>
                <w:sz w:val="22"/>
                <w:szCs w:val="22"/>
              </w:rPr>
            </w:pPr>
            <w:ins w:id="3642" w:author="Matthew McBee" w:date="2019-12-04T23:22:00Z">
              <w:r>
                <w:rPr>
                  <w:color w:val="000000"/>
                  <w:sz w:val="22"/>
                  <w:szCs w:val="22"/>
                </w:rPr>
                <w:t>0.500</w:t>
              </w:r>
            </w:ins>
          </w:p>
        </w:tc>
      </w:tr>
      <w:tr w:rsidR="00891C9C" w14:paraId="5BA6AAC1" w14:textId="77777777" w:rsidTr="00891C9C">
        <w:trPr>
          <w:trHeight w:val="320"/>
          <w:ins w:id="3643" w:author="Matthew McBee" w:date="2019-12-04T23:22:00Z"/>
        </w:trPr>
        <w:tc>
          <w:tcPr>
            <w:tcW w:w="1170" w:type="dxa"/>
            <w:tcBorders>
              <w:top w:val="nil"/>
              <w:left w:val="nil"/>
              <w:bottom w:val="nil"/>
              <w:right w:val="nil"/>
            </w:tcBorders>
            <w:shd w:val="clear" w:color="auto" w:fill="auto"/>
            <w:noWrap/>
            <w:vAlign w:val="bottom"/>
            <w:hideMark/>
          </w:tcPr>
          <w:p w14:paraId="2A0A2879" w14:textId="77777777" w:rsidR="00891C9C" w:rsidRDefault="00891C9C">
            <w:pPr>
              <w:rPr>
                <w:ins w:id="3644" w:author="Matthew McBee" w:date="2019-12-04T23:22:00Z"/>
                <w:color w:val="000000"/>
                <w:sz w:val="22"/>
                <w:szCs w:val="22"/>
              </w:rPr>
            </w:pPr>
            <w:ins w:id="3645" w:author="Matthew McBee" w:date="2019-12-04T23:22:00Z">
              <w:r>
                <w:rPr>
                  <w:color w:val="000000"/>
                  <w:sz w:val="22"/>
                  <w:szCs w:val="22"/>
                </w:rPr>
                <w:t>124</w:t>
              </w:r>
            </w:ins>
          </w:p>
        </w:tc>
        <w:tc>
          <w:tcPr>
            <w:tcW w:w="271" w:type="dxa"/>
            <w:tcBorders>
              <w:top w:val="nil"/>
              <w:left w:val="nil"/>
              <w:bottom w:val="nil"/>
              <w:right w:val="nil"/>
            </w:tcBorders>
            <w:shd w:val="clear" w:color="auto" w:fill="auto"/>
            <w:noWrap/>
            <w:vAlign w:val="bottom"/>
            <w:hideMark/>
          </w:tcPr>
          <w:p w14:paraId="62BF6DEA" w14:textId="77777777" w:rsidR="00891C9C" w:rsidRDefault="00891C9C">
            <w:pPr>
              <w:rPr>
                <w:ins w:id="364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4E8A08B" w14:textId="77777777" w:rsidR="00891C9C" w:rsidRDefault="00891C9C">
            <w:pPr>
              <w:jc w:val="right"/>
              <w:rPr>
                <w:ins w:id="3647" w:author="Matthew McBee" w:date="2019-12-04T23:22:00Z"/>
                <w:color w:val="000000"/>
                <w:sz w:val="22"/>
                <w:szCs w:val="22"/>
              </w:rPr>
            </w:pPr>
            <w:ins w:id="3648"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4B63DBF9" w14:textId="77777777" w:rsidR="00891C9C" w:rsidRDefault="00891C9C">
            <w:pPr>
              <w:jc w:val="right"/>
              <w:rPr>
                <w:ins w:id="3649" w:author="Matthew McBee" w:date="2019-12-04T23:22:00Z"/>
                <w:color w:val="000000"/>
                <w:sz w:val="22"/>
                <w:szCs w:val="22"/>
              </w:rPr>
            </w:pPr>
            <w:ins w:id="3650"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50FAB360" w14:textId="77777777" w:rsidR="00891C9C" w:rsidRDefault="00891C9C">
            <w:pPr>
              <w:jc w:val="right"/>
              <w:rPr>
                <w:ins w:id="3651" w:author="Matthew McBee" w:date="2019-12-04T23:22:00Z"/>
                <w:color w:val="000000"/>
                <w:sz w:val="22"/>
                <w:szCs w:val="22"/>
              </w:rPr>
            </w:pPr>
            <w:ins w:id="3652"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3CC05480" w14:textId="77777777" w:rsidR="00891C9C" w:rsidRDefault="00891C9C">
            <w:pPr>
              <w:jc w:val="right"/>
              <w:rPr>
                <w:ins w:id="365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976782F" w14:textId="77777777" w:rsidR="00891C9C" w:rsidRDefault="00891C9C">
            <w:pPr>
              <w:jc w:val="right"/>
              <w:rPr>
                <w:ins w:id="3654" w:author="Matthew McBee" w:date="2019-12-04T23:22:00Z"/>
                <w:color w:val="000000"/>
                <w:sz w:val="22"/>
                <w:szCs w:val="22"/>
              </w:rPr>
            </w:pPr>
            <w:ins w:id="3655"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10ED7A12" w14:textId="77777777" w:rsidR="00891C9C" w:rsidRDefault="00891C9C">
            <w:pPr>
              <w:jc w:val="right"/>
              <w:rPr>
                <w:ins w:id="3656" w:author="Matthew McBee" w:date="2019-12-04T23:22:00Z"/>
                <w:color w:val="000000"/>
                <w:sz w:val="22"/>
                <w:szCs w:val="22"/>
              </w:rPr>
            </w:pPr>
            <w:ins w:id="3657"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170B399" w14:textId="77777777" w:rsidR="00891C9C" w:rsidRDefault="00891C9C">
            <w:pPr>
              <w:jc w:val="right"/>
              <w:rPr>
                <w:ins w:id="3658" w:author="Matthew McBee" w:date="2019-12-04T23:22:00Z"/>
                <w:color w:val="000000"/>
                <w:sz w:val="22"/>
                <w:szCs w:val="22"/>
              </w:rPr>
            </w:pPr>
            <w:ins w:id="3659" w:author="Matthew McBee" w:date="2019-12-04T23:22:00Z">
              <w:r>
                <w:rPr>
                  <w:color w:val="000000"/>
                  <w:sz w:val="22"/>
                  <w:szCs w:val="22"/>
                </w:rPr>
                <w:t>0.500</w:t>
              </w:r>
            </w:ins>
          </w:p>
        </w:tc>
      </w:tr>
      <w:tr w:rsidR="00891C9C" w14:paraId="3A2A5147" w14:textId="77777777" w:rsidTr="00891C9C">
        <w:trPr>
          <w:trHeight w:val="320"/>
          <w:ins w:id="3660" w:author="Matthew McBee" w:date="2019-12-04T23:22:00Z"/>
        </w:trPr>
        <w:tc>
          <w:tcPr>
            <w:tcW w:w="1170" w:type="dxa"/>
            <w:tcBorders>
              <w:top w:val="nil"/>
              <w:left w:val="nil"/>
              <w:bottom w:val="nil"/>
              <w:right w:val="nil"/>
            </w:tcBorders>
            <w:shd w:val="clear" w:color="auto" w:fill="auto"/>
            <w:noWrap/>
            <w:vAlign w:val="bottom"/>
            <w:hideMark/>
          </w:tcPr>
          <w:p w14:paraId="23F19478" w14:textId="77777777" w:rsidR="00891C9C" w:rsidRDefault="00891C9C">
            <w:pPr>
              <w:rPr>
                <w:ins w:id="3661" w:author="Matthew McBee" w:date="2019-12-04T23:22:00Z"/>
                <w:color w:val="000000"/>
                <w:sz w:val="22"/>
                <w:szCs w:val="22"/>
              </w:rPr>
            </w:pPr>
            <w:ins w:id="3662" w:author="Matthew McBee" w:date="2019-12-04T23:22:00Z">
              <w:r>
                <w:rPr>
                  <w:color w:val="000000"/>
                  <w:sz w:val="22"/>
                  <w:szCs w:val="22"/>
                </w:rPr>
                <w:t>125</w:t>
              </w:r>
            </w:ins>
          </w:p>
        </w:tc>
        <w:tc>
          <w:tcPr>
            <w:tcW w:w="271" w:type="dxa"/>
            <w:tcBorders>
              <w:top w:val="nil"/>
              <w:left w:val="nil"/>
              <w:bottom w:val="nil"/>
              <w:right w:val="nil"/>
            </w:tcBorders>
            <w:shd w:val="clear" w:color="auto" w:fill="auto"/>
            <w:noWrap/>
            <w:vAlign w:val="bottom"/>
            <w:hideMark/>
          </w:tcPr>
          <w:p w14:paraId="05D9832F" w14:textId="77777777" w:rsidR="00891C9C" w:rsidRDefault="00891C9C">
            <w:pPr>
              <w:rPr>
                <w:ins w:id="366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48A4F69" w14:textId="77777777" w:rsidR="00891C9C" w:rsidRDefault="00891C9C">
            <w:pPr>
              <w:jc w:val="right"/>
              <w:rPr>
                <w:ins w:id="3664" w:author="Matthew McBee" w:date="2019-12-04T23:22:00Z"/>
                <w:color w:val="000000"/>
                <w:sz w:val="22"/>
                <w:szCs w:val="22"/>
              </w:rPr>
            </w:pPr>
            <w:ins w:id="3665"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49151E80" w14:textId="77777777" w:rsidR="00891C9C" w:rsidRDefault="00891C9C">
            <w:pPr>
              <w:jc w:val="right"/>
              <w:rPr>
                <w:ins w:id="3666" w:author="Matthew McBee" w:date="2019-12-04T23:22:00Z"/>
                <w:color w:val="000000"/>
                <w:sz w:val="22"/>
                <w:szCs w:val="22"/>
              </w:rPr>
            </w:pPr>
            <w:ins w:id="3667"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A3FE68C" w14:textId="77777777" w:rsidR="00891C9C" w:rsidRDefault="00891C9C">
            <w:pPr>
              <w:jc w:val="right"/>
              <w:rPr>
                <w:ins w:id="3668" w:author="Matthew McBee" w:date="2019-12-04T23:22:00Z"/>
                <w:color w:val="000000"/>
                <w:sz w:val="22"/>
                <w:szCs w:val="22"/>
              </w:rPr>
            </w:pPr>
            <w:ins w:id="3669"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107C5EBB" w14:textId="77777777" w:rsidR="00891C9C" w:rsidRDefault="00891C9C">
            <w:pPr>
              <w:jc w:val="right"/>
              <w:rPr>
                <w:ins w:id="367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E4AE58F" w14:textId="77777777" w:rsidR="00891C9C" w:rsidRDefault="00891C9C">
            <w:pPr>
              <w:jc w:val="right"/>
              <w:rPr>
                <w:ins w:id="3671" w:author="Matthew McBee" w:date="2019-12-04T23:22:00Z"/>
                <w:color w:val="000000"/>
                <w:sz w:val="22"/>
                <w:szCs w:val="22"/>
              </w:rPr>
            </w:pPr>
            <w:ins w:id="3672"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6A554636" w14:textId="77777777" w:rsidR="00891C9C" w:rsidRDefault="00891C9C">
            <w:pPr>
              <w:jc w:val="right"/>
              <w:rPr>
                <w:ins w:id="3673" w:author="Matthew McBee" w:date="2019-12-04T23:22:00Z"/>
                <w:color w:val="000000"/>
                <w:sz w:val="22"/>
                <w:szCs w:val="22"/>
              </w:rPr>
            </w:pPr>
            <w:ins w:id="367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64736659" w14:textId="77777777" w:rsidR="00891C9C" w:rsidRDefault="00891C9C">
            <w:pPr>
              <w:jc w:val="right"/>
              <w:rPr>
                <w:ins w:id="3675" w:author="Matthew McBee" w:date="2019-12-04T23:22:00Z"/>
                <w:color w:val="000000"/>
                <w:sz w:val="22"/>
                <w:szCs w:val="22"/>
              </w:rPr>
            </w:pPr>
            <w:ins w:id="3676" w:author="Matthew McBee" w:date="2019-12-04T23:22:00Z">
              <w:r>
                <w:rPr>
                  <w:color w:val="000000"/>
                  <w:sz w:val="22"/>
                  <w:szCs w:val="22"/>
                </w:rPr>
                <w:t>0.500</w:t>
              </w:r>
            </w:ins>
          </w:p>
        </w:tc>
      </w:tr>
      <w:tr w:rsidR="00891C9C" w14:paraId="3B403773" w14:textId="77777777" w:rsidTr="00891C9C">
        <w:trPr>
          <w:trHeight w:val="320"/>
          <w:ins w:id="3677" w:author="Matthew McBee" w:date="2019-12-04T23:22:00Z"/>
        </w:trPr>
        <w:tc>
          <w:tcPr>
            <w:tcW w:w="1170" w:type="dxa"/>
            <w:tcBorders>
              <w:top w:val="nil"/>
              <w:left w:val="nil"/>
              <w:bottom w:val="nil"/>
              <w:right w:val="nil"/>
            </w:tcBorders>
            <w:shd w:val="clear" w:color="auto" w:fill="auto"/>
            <w:noWrap/>
            <w:vAlign w:val="bottom"/>
            <w:hideMark/>
          </w:tcPr>
          <w:p w14:paraId="047CEEAF" w14:textId="77777777" w:rsidR="00891C9C" w:rsidRDefault="00891C9C">
            <w:pPr>
              <w:rPr>
                <w:ins w:id="3678" w:author="Matthew McBee" w:date="2019-12-04T23:22:00Z"/>
                <w:color w:val="000000"/>
                <w:sz w:val="22"/>
                <w:szCs w:val="22"/>
              </w:rPr>
            </w:pPr>
            <w:ins w:id="3679" w:author="Matthew McBee" w:date="2019-12-04T23:22:00Z">
              <w:r>
                <w:rPr>
                  <w:color w:val="000000"/>
                  <w:sz w:val="22"/>
                  <w:szCs w:val="22"/>
                </w:rPr>
                <w:t>126</w:t>
              </w:r>
            </w:ins>
          </w:p>
        </w:tc>
        <w:tc>
          <w:tcPr>
            <w:tcW w:w="271" w:type="dxa"/>
            <w:tcBorders>
              <w:top w:val="nil"/>
              <w:left w:val="nil"/>
              <w:bottom w:val="nil"/>
              <w:right w:val="nil"/>
            </w:tcBorders>
            <w:shd w:val="clear" w:color="auto" w:fill="auto"/>
            <w:noWrap/>
            <w:vAlign w:val="bottom"/>
            <w:hideMark/>
          </w:tcPr>
          <w:p w14:paraId="47DD538A" w14:textId="77777777" w:rsidR="00891C9C" w:rsidRDefault="00891C9C">
            <w:pPr>
              <w:rPr>
                <w:ins w:id="368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0DAB62B" w14:textId="77777777" w:rsidR="00891C9C" w:rsidRDefault="00891C9C">
            <w:pPr>
              <w:jc w:val="right"/>
              <w:rPr>
                <w:ins w:id="3681" w:author="Matthew McBee" w:date="2019-12-04T23:22:00Z"/>
                <w:color w:val="000000"/>
                <w:sz w:val="22"/>
                <w:szCs w:val="22"/>
              </w:rPr>
            </w:pPr>
            <w:ins w:id="3682"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8B4BB7" w14:textId="77777777" w:rsidR="00891C9C" w:rsidRDefault="00891C9C">
            <w:pPr>
              <w:jc w:val="right"/>
              <w:rPr>
                <w:ins w:id="3683" w:author="Matthew McBee" w:date="2019-12-04T23:22:00Z"/>
                <w:color w:val="000000"/>
                <w:sz w:val="22"/>
                <w:szCs w:val="22"/>
              </w:rPr>
            </w:pPr>
            <w:ins w:id="3684"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7E478E2" w14:textId="77777777" w:rsidR="00891C9C" w:rsidRDefault="00891C9C">
            <w:pPr>
              <w:jc w:val="right"/>
              <w:rPr>
                <w:ins w:id="3685" w:author="Matthew McBee" w:date="2019-12-04T23:22:00Z"/>
                <w:color w:val="000000"/>
                <w:sz w:val="22"/>
                <w:szCs w:val="22"/>
              </w:rPr>
            </w:pPr>
            <w:ins w:id="3686"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22FE41EE" w14:textId="77777777" w:rsidR="00891C9C" w:rsidRDefault="00891C9C">
            <w:pPr>
              <w:jc w:val="right"/>
              <w:rPr>
                <w:ins w:id="368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F341A69" w14:textId="77777777" w:rsidR="00891C9C" w:rsidRDefault="00891C9C">
            <w:pPr>
              <w:jc w:val="right"/>
              <w:rPr>
                <w:ins w:id="3688" w:author="Matthew McBee" w:date="2019-12-04T23:22:00Z"/>
                <w:color w:val="000000"/>
                <w:sz w:val="22"/>
                <w:szCs w:val="22"/>
              </w:rPr>
            </w:pPr>
            <w:ins w:id="3689"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5CE5E48B" w14:textId="77777777" w:rsidR="00891C9C" w:rsidRDefault="00891C9C">
            <w:pPr>
              <w:jc w:val="right"/>
              <w:rPr>
                <w:ins w:id="3690" w:author="Matthew McBee" w:date="2019-12-04T23:22:00Z"/>
                <w:color w:val="000000"/>
                <w:sz w:val="22"/>
                <w:szCs w:val="22"/>
              </w:rPr>
            </w:pPr>
            <w:ins w:id="3691"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A7D7D63" w14:textId="77777777" w:rsidR="00891C9C" w:rsidRDefault="00891C9C">
            <w:pPr>
              <w:jc w:val="right"/>
              <w:rPr>
                <w:ins w:id="3692" w:author="Matthew McBee" w:date="2019-12-04T23:22:00Z"/>
                <w:color w:val="000000"/>
                <w:sz w:val="22"/>
                <w:szCs w:val="22"/>
              </w:rPr>
            </w:pPr>
            <w:ins w:id="3693" w:author="Matthew McBee" w:date="2019-12-04T23:22:00Z">
              <w:r>
                <w:rPr>
                  <w:color w:val="000000"/>
                  <w:sz w:val="22"/>
                  <w:szCs w:val="22"/>
                </w:rPr>
                <w:t>0.500</w:t>
              </w:r>
            </w:ins>
          </w:p>
        </w:tc>
      </w:tr>
      <w:tr w:rsidR="00891C9C" w14:paraId="1ED234D8" w14:textId="77777777" w:rsidTr="00891C9C">
        <w:trPr>
          <w:trHeight w:val="320"/>
          <w:ins w:id="3694" w:author="Matthew McBee" w:date="2019-12-04T23:22:00Z"/>
        </w:trPr>
        <w:tc>
          <w:tcPr>
            <w:tcW w:w="1170" w:type="dxa"/>
            <w:tcBorders>
              <w:top w:val="nil"/>
              <w:left w:val="nil"/>
              <w:bottom w:val="nil"/>
              <w:right w:val="nil"/>
            </w:tcBorders>
            <w:shd w:val="clear" w:color="auto" w:fill="auto"/>
            <w:noWrap/>
            <w:vAlign w:val="bottom"/>
            <w:hideMark/>
          </w:tcPr>
          <w:p w14:paraId="299C139D" w14:textId="77777777" w:rsidR="00891C9C" w:rsidRDefault="00891C9C">
            <w:pPr>
              <w:rPr>
                <w:ins w:id="3695" w:author="Matthew McBee" w:date="2019-12-04T23:22:00Z"/>
                <w:color w:val="000000"/>
                <w:sz w:val="22"/>
                <w:szCs w:val="22"/>
              </w:rPr>
            </w:pPr>
            <w:ins w:id="3696" w:author="Matthew McBee" w:date="2019-12-04T23:22:00Z">
              <w:r>
                <w:rPr>
                  <w:color w:val="000000"/>
                  <w:sz w:val="22"/>
                  <w:szCs w:val="22"/>
                </w:rPr>
                <w:t>127</w:t>
              </w:r>
            </w:ins>
          </w:p>
        </w:tc>
        <w:tc>
          <w:tcPr>
            <w:tcW w:w="271" w:type="dxa"/>
            <w:tcBorders>
              <w:top w:val="nil"/>
              <w:left w:val="nil"/>
              <w:bottom w:val="nil"/>
              <w:right w:val="nil"/>
            </w:tcBorders>
            <w:shd w:val="clear" w:color="auto" w:fill="auto"/>
            <w:noWrap/>
            <w:vAlign w:val="bottom"/>
            <w:hideMark/>
          </w:tcPr>
          <w:p w14:paraId="63A949E5" w14:textId="77777777" w:rsidR="00891C9C" w:rsidRDefault="00891C9C">
            <w:pPr>
              <w:rPr>
                <w:ins w:id="369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7084CA8D" w14:textId="77777777" w:rsidR="00891C9C" w:rsidRDefault="00891C9C">
            <w:pPr>
              <w:jc w:val="right"/>
              <w:rPr>
                <w:ins w:id="3698" w:author="Matthew McBee" w:date="2019-12-04T23:22:00Z"/>
                <w:color w:val="000000"/>
                <w:sz w:val="22"/>
                <w:szCs w:val="22"/>
              </w:rPr>
            </w:pPr>
            <w:ins w:id="3699"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5B86CC" w14:textId="77777777" w:rsidR="00891C9C" w:rsidRDefault="00891C9C">
            <w:pPr>
              <w:jc w:val="right"/>
              <w:rPr>
                <w:ins w:id="3700" w:author="Matthew McBee" w:date="2019-12-04T23:22:00Z"/>
                <w:color w:val="000000"/>
                <w:sz w:val="22"/>
                <w:szCs w:val="22"/>
              </w:rPr>
            </w:pPr>
            <w:ins w:id="3701"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1F4F1874" w14:textId="77777777" w:rsidR="00891C9C" w:rsidRDefault="00891C9C">
            <w:pPr>
              <w:jc w:val="right"/>
              <w:rPr>
                <w:ins w:id="3702" w:author="Matthew McBee" w:date="2019-12-04T23:22:00Z"/>
                <w:color w:val="000000"/>
                <w:sz w:val="22"/>
                <w:szCs w:val="22"/>
              </w:rPr>
            </w:pPr>
            <w:ins w:id="3703"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3869D389" w14:textId="77777777" w:rsidR="00891C9C" w:rsidRDefault="00891C9C">
            <w:pPr>
              <w:jc w:val="right"/>
              <w:rPr>
                <w:ins w:id="370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E50DDA" w14:textId="77777777" w:rsidR="00891C9C" w:rsidRDefault="00891C9C">
            <w:pPr>
              <w:jc w:val="right"/>
              <w:rPr>
                <w:ins w:id="3705" w:author="Matthew McBee" w:date="2019-12-04T23:22:00Z"/>
                <w:color w:val="000000"/>
                <w:sz w:val="22"/>
                <w:szCs w:val="22"/>
              </w:rPr>
            </w:pPr>
            <w:ins w:id="3706"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4451514A" w14:textId="77777777" w:rsidR="00891C9C" w:rsidRDefault="00891C9C">
            <w:pPr>
              <w:jc w:val="right"/>
              <w:rPr>
                <w:ins w:id="3707" w:author="Matthew McBee" w:date="2019-12-04T23:22:00Z"/>
                <w:color w:val="000000"/>
                <w:sz w:val="22"/>
                <w:szCs w:val="22"/>
              </w:rPr>
            </w:pPr>
            <w:ins w:id="3708"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EA86FB3" w14:textId="77777777" w:rsidR="00891C9C" w:rsidRDefault="00891C9C">
            <w:pPr>
              <w:jc w:val="right"/>
              <w:rPr>
                <w:ins w:id="3709" w:author="Matthew McBee" w:date="2019-12-04T23:22:00Z"/>
                <w:color w:val="000000"/>
                <w:sz w:val="22"/>
                <w:szCs w:val="22"/>
              </w:rPr>
            </w:pPr>
            <w:ins w:id="3710" w:author="Matthew McBee" w:date="2019-12-04T23:22:00Z">
              <w:r>
                <w:rPr>
                  <w:color w:val="000000"/>
                  <w:sz w:val="22"/>
                  <w:szCs w:val="22"/>
                </w:rPr>
                <w:t>0.500</w:t>
              </w:r>
            </w:ins>
          </w:p>
        </w:tc>
      </w:tr>
      <w:tr w:rsidR="00891C9C" w14:paraId="0E6236D2" w14:textId="77777777" w:rsidTr="00891C9C">
        <w:trPr>
          <w:trHeight w:val="320"/>
          <w:ins w:id="3711" w:author="Matthew McBee" w:date="2019-12-04T23:22:00Z"/>
        </w:trPr>
        <w:tc>
          <w:tcPr>
            <w:tcW w:w="1170" w:type="dxa"/>
            <w:tcBorders>
              <w:top w:val="nil"/>
              <w:left w:val="nil"/>
              <w:bottom w:val="nil"/>
              <w:right w:val="nil"/>
            </w:tcBorders>
            <w:shd w:val="clear" w:color="auto" w:fill="auto"/>
            <w:noWrap/>
            <w:vAlign w:val="bottom"/>
            <w:hideMark/>
          </w:tcPr>
          <w:p w14:paraId="0141FE0A" w14:textId="77777777" w:rsidR="00891C9C" w:rsidRDefault="00891C9C">
            <w:pPr>
              <w:rPr>
                <w:ins w:id="3712" w:author="Matthew McBee" w:date="2019-12-04T23:22:00Z"/>
                <w:color w:val="000000"/>
                <w:sz w:val="22"/>
                <w:szCs w:val="22"/>
              </w:rPr>
            </w:pPr>
            <w:ins w:id="3713" w:author="Matthew McBee" w:date="2019-12-04T23:22:00Z">
              <w:r>
                <w:rPr>
                  <w:color w:val="000000"/>
                  <w:sz w:val="22"/>
                  <w:szCs w:val="22"/>
                </w:rPr>
                <w:t>128</w:t>
              </w:r>
            </w:ins>
          </w:p>
        </w:tc>
        <w:tc>
          <w:tcPr>
            <w:tcW w:w="271" w:type="dxa"/>
            <w:tcBorders>
              <w:top w:val="nil"/>
              <w:left w:val="nil"/>
              <w:bottom w:val="nil"/>
              <w:right w:val="nil"/>
            </w:tcBorders>
            <w:shd w:val="clear" w:color="auto" w:fill="auto"/>
            <w:noWrap/>
            <w:vAlign w:val="bottom"/>
            <w:hideMark/>
          </w:tcPr>
          <w:p w14:paraId="5BBB889E" w14:textId="77777777" w:rsidR="00891C9C" w:rsidRDefault="00891C9C">
            <w:pPr>
              <w:rPr>
                <w:ins w:id="371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474FE13" w14:textId="77777777" w:rsidR="00891C9C" w:rsidRDefault="00891C9C">
            <w:pPr>
              <w:jc w:val="right"/>
              <w:rPr>
                <w:ins w:id="3715" w:author="Matthew McBee" w:date="2019-12-04T23:22:00Z"/>
                <w:color w:val="000000"/>
                <w:sz w:val="22"/>
                <w:szCs w:val="22"/>
              </w:rPr>
            </w:pPr>
            <w:ins w:id="3716"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5743FAB0" w14:textId="77777777" w:rsidR="00891C9C" w:rsidRDefault="00891C9C">
            <w:pPr>
              <w:jc w:val="right"/>
              <w:rPr>
                <w:ins w:id="3717" w:author="Matthew McBee" w:date="2019-12-04T23:22:00Z"/>
                <w:color w:val="000000"/>
                <w:sz w:val="22"/>
                <w:szCs w:val="22"/>
              </w:rPr>
            </w:pPr>
            <w:ins w:id="3718"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65F51F55" w14:textId="77777777" w:rsidR="00891C9C" w:rsidRDefault="00891C9C">
            <w:pPr>
              <w:jc w:val="right"/>
              <w:rPr>
                <w:ins w:id="3719" w:author="Matthew McBee" w:date="2019-12-04T23:22:00Z"/>
                <w:color w:val="000000"/>
                <w:sz w:val="22"/>
                <w:szCs w:val="22"/>
              </w:rPr>
            </w:pPr>
            <w:ins w:id="3720"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07BFE137" w14:textId="77777777" w:rsidR="00891C9C" w:rsidRDefault="00891C9C">
            <w:pPr>
              <w:jc w:val="right"/>
              <w:rPr>
                <w:ins w:id="372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72FAC95" w14:textId="77777777" w:rsidR="00891C9C" w:rsidRDefault="00891C9C">
            <w:pPr>
              <w:jc w:val="right"/>
              <w:rPr>
                <w:ins w:id="3722" w:author="Matthew McBee" w:date="2019-12-04T23:22:00Z"/>
                <w:color w:val="000000"/>
                <w:sz w:val="22"/>
                <w:szCs w:val="22"/>
              </w:rPr>
            </w:pPr>
            <w:ins w:id="372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2AFCB369" w14:textId="77777777" w:rsidR="00891C9C" w:rsidRDefault="00891C9C">
            <w:pPr>
              <w:jc w:val="right"/>
              <w:rPr>
                <w:ins w:id="3724" w:author="Matthew McBee" w:date="2019-12-04T23:22:00Z"/>
                <w:color w:val="000000"/>
                <w:sz w:val="22"/>
                <w:szCs w:val="22"/>
              </w:rPr>
            </w:pPr>
            <w:ins w:id="3725"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3B7B9079" w14:textId="77777777" w:rsidR="00891C9C" w:rsidRDefault="00891C9C">
            <w:pPr>
              <w:jc w:val="right"/>
              <w:rPr>
                <w:ins w:id="3726" w:author="Matthew McBee" w:date="2019-12-04T23:22:00Z"/>
                <w:color w:val="000000"/>
                <w:sz w:val="22"/>
                <w:szCs w:val="22"/>
              </w:rPr>
            </w:pPr>
            <w:ins w:id="3727" w:author="Matthew McBee" w:date="2019-12-04T23:22:00Z">
              <w:r>
                <w:rPr>
                  <w:color w:val="000000"/>
                  <w:sz w:val="22"/>
                  <w:szCs w:val="22"/>
                </w:rPr>
                <w:t>0.250</w:t>
              </w:r>
            </w:ins>
          </w:p>
        </w:tc>
      </w:tr>
      <w:tr w:rsidR="00891C9C" w14:paraId="0929FBFF" w14:textId="77777777" w:rsidTr="00891C9C">
        <w:trPr>
          <w:trHeight w:val="320"/>
          <w:ins w:id="3728" w:author="Matthew McBee" w:date="2019-12-04T23:22:00Z"/>
        </w:trPr>
        <w:tc>
          <w:tcPr>
            <w:tcW w:w="1170" w:type="dxa"/>
            <w:tcBorders>
              <w:top w:val="nil"/>
              <w:left w:val="nil"/>
              <w:bottom w:val="nil"/>
              <w:right w:val="nil"/>
            </w:tcBorders>
            <w:shd w:val="clear" w:color="auto" w:fill="auto"/>
            <w:noWrap/>
            <w:vAlign w:val="bottom"/>
            <w:hideMark/>
          </w:tcPr>
          <w:p w14:paraId="68DDC6FE" w14:textId="77777777" w:rsidR="00891C9C" w:rsidRDefault="00891C9C">
            <w:pPr>
              <w:rPr>
                <w:ins w:id="3729" w:author="Matthew McBee" w:date="2019-12-04T23:22:00Z"/>
                <w:color w:val="000000"/>
                <w:sz w:val="22"/>
                <w:szCs w:val="22"/>
              </w:rPr>
            </w:pPr>
            <w:ins w:id="3730" w:author="Matthew McBee" w:date="2019-12-04T23:22:00Z">
              <w:r>
                <w:rPr>
                  <w:color w:val="000000"/>
                  <w:sz w:val="22"/>
                  <w:szCs w:val="22"/>
                </w:rPr>
                <w:t>129</w:t>
              </w:r>
            </w:ins>
          </w:p>
        </w:tc>
        <w:tc>
          <w:tcPr>
            <w:tcW w:w="271" w:type="dxa"/>
            <w:tcBorders>
              <w:top w:val="nil"/>
              <w:left w:val="nil"/>
              <w:bottom w:val="nil"/>
              <w:right w:val="nil"/>
            </w:tcBorders>
            <w:shd w:val="clear" w:color="auto" w:fill="auto"/>
            <w:noWrap/>
            <w:vAlign w:val="bottom"/>
            <w:hideMark/>
          </w:tcPr>
          <w:p w14:paraId="1F27DAAA" w14:textId="77777777" w:rsidR="00891C9C" w:rsidRDefault="00891C9C">
            <w:pPr>
              <w:rPr>
                <w:ins w:id="373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6FC5DCF" w14:textId="77777777" w:rsidR="00891C9C" w:rsidRDefault="00891C9C">
            <w:pPr>
              <w:jc w:val="right"/>
              <w:rPr>
                <w:ins w:id="3732" w:author="Matthew McBee" w:date="2019-12-04T23:22:00Z"/>
                <w:color w:val="000000"/>
                <w:sz w:val="22"/>
                <w:szCs w:val="22"/>
              </w:rPr>
            </w:pPr>
            <w:ins w:id="3733"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2AA7B4ED" w14:textId="77777777" w:rsidR="00891C9C" w:rsidRDefault="00891C9C">
            <w:pPr>
              <w:jc w:val="right"/>
              <w:rPr>
                <w:ins w:id="3734" w:author="Matthew McBee" w:date="2019-12-04T23:22:00Z"/>
                <w:color w:val="000000"/>
                <w:sz w:val="22"/>
                <w:szCs w:val="22"/>
              </w:rPr>
            </w:pPr>
            <w:ins w:id="3735"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ED4C30F" w14:textId="77777777" w:rsidR="00891C9C" w:rsidRDefault="00891C9C">
            <w:pPr>
              <w:jc w:val="right"/>
              <w:rPr>
                <w:ins w:id="3736" w:author="Matthew McBee" w:date="2019-12-04T23:22:00Z"/>
                <w:color w:val="000000"/>
                <w:sz w:val="22"/>
                <w:szCs w:val="22"/>
              </w:rPr>
            </w:pPr>
            <w:ins w:id="3737"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34C03EB" w14:textId="77777777" w:rsidR="00891C9C" w:rsidRDefault="00891C9C">
            <w:pPr>
              <w:jc w:val="right"/>
              <w:rPr>
                <w:ins w:id="373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63F36BF" w14:textId="77777777" w:rsidR="00891C9C" w:rsidRDefault="00891C9C">
            <w:pPr>
              <w:jc w:val="right"/>
              <w:rPr>
                <w:ins w:id="3739" w:author="Matthew McBee" w:date="2019-12-04T23:22:00Z"/>
                <w:color w:val="000000"/>
                <w:sz w:val="22"/>
                <w:szCs w:val="22"/>
              </w:rPr>
            </w:pPr>
            <w:ins w:id="374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2241833" w14:textId="77777777" w:rsidR="00891C9C" w:rsidRDefault="00891C9C">
            <w:pPr>
              <w:jc w:val="right"/>
              <w:rPr>
                <w:ins w:id="3741" w:author="Matthew McBee" w:date="2019-12-04T23:22:00Z"/>
                <w:color w:val="000000"/>
                <w:sz w:val="22"/>
                <w:szCs w:val="22"/>
              </w:rPr>
            </w:pPr>
            <w:ins w:id="3742"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4DC13C0F" w14:textId="77777777" w:rsidR="00891C9C" w:rsidRDefault="00891C9C">
            <w:pPr>
              <w:jc w:val="right"/>
              <w:rPr>
                <w:ins w:id="3743" w:author="Matthew McBee" w:date="2019-12-04T23:22:00Z"/>
                <w:color w:val="000000"/>
                <w:sz w:val="22"/>
                <w:szCs w:val="22"/>
              </w:rPr>
            </w:pPr>
            <w:ins w:id="3744" w:author="Matthew McBee" w:date="2019-12-04T23:22:00Z">
              <w:r>
                <w:rPr>
                  <w:color w:val="000000"/>
                  <w:sz w:val="22"/>
                  <w:szCs w:val="22"/>
                </w:rPr>
                <w:t>0.250</w:t>
              </w:r>
            </w:ins>
          </w:p>
        </w:tc>
      </w:tr>
      <w:tr w:rsidR="00891C9C" w14:paraId="518EFD68" w14:textId="77777777" w:rsidTr="00891C9C">
        <w:trPr>
          <w:trHeight w:val="320"/>
          <w:ins w:id="3745" w:author="Matthew McBee" w:date="2019-12-04T23:22:00Z"/>
        </w:trPr>
        <w:tc>
          <w:tcPr>
            <w:tcW w:w="1170" w:type="dxa"/>
            <w:tcBorders>
              <w:top w:val="nil"/>
              <w:left w:val="nil"/>
              <w:bottom w:val="nil"/>
              <w:right w:val="nil"/>
            </w:tcBorders>
            <w:shd w:val="clear" w:color="auto" w:fill="auto"/>
            <w:noWrap/>
            <w:vAlign w:val="bottom"/>
            <w:hideMark/>
          </w:tcPr>
          <w:p w14:paraId="2AB5125F" w14:textId="77777777" w:rsidR="00891C9C" w:rsidRDefault="00891C9C">
            <w:pPr>
              <w:rPr>
                <w:ins w:id="3746" w:author="Matthew McBee" w:date="2019-12-04T23:22:00Z"/>
                <w:color w:val="000000"/>
                <w:sz w:val="22"/>
                <w:szCs w:val="22"/>
              </w:rPr>
            </w:pPr>
            <w:ins w:id="3747" w:author="Matthew McBee" w:date="2019-12-04T23:22:00Z">
              <w:r>
                <w:rPr>
                  <w:color w:val="000000"/>
                  <w:sz w:val="22"/>
                  <w:szCs w:val="22"/>
                </w:rPr>
                <w:t>130</w:t>
              </w:r>
            </w:ins>
          </w:p>
        </w:tc>
        <w:tc>
          <w:tcPr>
            <w:tcW w:w="271" w:type="dxa"/>
            <w:tcBorders>
              <w:top w:val="nil"/>
              <w:left w:val="nil"/>
              <w:bottom w:val="nil"/>
              <w:right w:val="nil"/>
            </w:tcBorders>
            <w:shd w:val="clear" w:color="auto" w:fill="auto"/>
            <w:noWrap/>
            <w:vAlign w:val="bottom"/>
            <w:hideMark/>
          </w:tcPr>
          <w:p w14:paraId="7F8E8AD8" w14:textId="77777777" w:rsidR="00891C9C" w:rsidRDefault="00891C9C">
            <w:pPr>
              <w:rPr>
                <w:ins w:id="374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A71737C" w14:textId="77777777" w:rsidR="00891C9C" w:rsidRDefault="00891C9C">
            <w:pPr>
              <w:jc w:val="right"/>
              <w:rPr>
                <w:ins w:id="3749" w:author="Matthew McBee" w:date="2019-12-04T23:22:00Z"/>
                <w:color w:val="000000"/>
                <w:sz w:val="22"/>
                <w:szCs w:val="22"/>
              </w:rPr>
            </w:pPr>
            <w:ins w:id="3750"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0D682EFF" w14:textId="77777777" w:rsidR="00891C9C" w:rsidRDefault="00891C9C">
            <w:pPr>
              <w:jc w:val="right"/>
              <w:rPr>
                <w:ins w:id="3751" w:author="Matthew McBee" w:date="2019-12-04T23:22:00Z"/>
                <w:color w:val="000000"/>
                <w:sz w:val="22"/>
                <w:szCs w:val="22"/>
              </w:rPr>
            </w:pPr>
            <w:ins w:id="3752"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0DFA308" w14:textId="77777777" w:rsidR="00891C9C" w:rsidRDefault="00891C9C">
            <w:pPr>
              <w:jc w:val="right"/>
              <w:rPr>
                <w:ins w:id="3753" w:author="Matthew McBee" w:date="2019-12-04T23:22:00Z"/>
                <w:color w:val="000000"/>
                <w:sz w:val="22"/>
                <w:szCs w:val="22"/>
              </w:rPr>
            </w:pPr>
            <w:ins w:id="3754"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E7E652A" w14:textId="77777777" w:rsidR="00891C9C" w:rsidRDefault="00891C9C">
            <w:pPr>
              <w:jc w:val="right"/>
              <w:rPr>
                <w:ins w:id="375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1FBCE74" w14:textId="77777777" w:rsidR="00891C9C" w:rsidRDefault="00891C9C">
            <w:pPr>
              <w:jc w:val="right"/>
              <w:rPr>
                <w:ins w:id="3756" w:author="Matthew McBee" w:date="2019-12-04T23:22:00Z"/>
                <w:color w:val="000000"/>
                <w:sz w:val="22"/>
                <w:szCs w:val="22"/>
              </w:rPr>
            </w:pPr>
            <w:ins w:id="3757"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42C1BF3" w14:textId="77777777" w:rsidR="00891C9C" w:rsidRDefault="00891C9C">
            <w:pPr>
              <w:jc w:val="right"/>
              <w:rPr>
                <w:ins w:id="3758" w:author="Matthew McBee" w:date="2019-12-04T23:22:00Z"/>
                <w:color w:val="000000"/>
                <w:sz w:val="22"/>
                <w:szCs w:val="22"/>
              </w:rPr>
            </w:pPr>
            <w:ins w:id="3759"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7B38EAA7" w14:textId="77777777" w:rsidR="00891C9C" w:rsidRDefault="00891C9C">
            <w:pPr>
              <w:jc w:val="right"/>
              <w:rPr>
                <w:ins w:id="3760" w:author="Matthew McBee" w:date="2019-12-04T23:22:00Z"/>
                <w:color w:val="000000"/>
                <w:sz w:val="22"/>
                <w:szCs w:val="22"/>
              </w:rPr>
            </w:pPr>
            <w:ins w:id="3761" w:author="Matthew McBee" w:date="2019-12-04T23:22:00Z">
              <w:r>
                <w:rPr>
                  <w:color w:val="000000"/>
                  <w:sz w:val="22"/>
                  <w:szCs w:val="22"/>
                </w:rPr>
                <w:t>0.250</w:t>
              </w:r>
            </w:ins>
          </w:p>
        </w:tc>
      </w:tr>
      <w:tr w:rsidR="00891C9C" w14:paraId="334E1BE7" w14:textId="77777777" w:rsidTr="00891C9C">
        <w:trPr>
          <w:trHeight w:val="320"/>
          <w:ins w:id="3762"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59C589E" w14:textId="77777777" w:rsidR="00891C9C" w:rsidRDefault="00891C9C">
            <w:pPr>
              <w:rPr>
                <w:ins w:id="3763" w:author="Matthew McBee" w:date="2019-12-04T23:22:00Z"/>
                <w:color w:val="000000"/>
                <w:sz w:val="22"/>
                <w:szCs w:val="22"/>
              </w:rPr>
            </w:pPr>
            <w:ins w:id="3764"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A009D70" w14:textId="77777777" w:rsidR="00891C9C" w:rsidRDefault="00891C9C">
            <w:pPr>
              <w:rPr>
                <w:ins w:id="3765" w:author="Matthew McBee" w:date="2019-12-04T23:22:00Z"/>
                <w:color w:val="000000"/>
                <w:sz w:val="22"/>
                <w:szCs w:val="22"/>
              </w:rPr>
            </w:pPr>
            <w:ins w:id="3766"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54A484DD" w14:textId="77777777" w:rsidR="00891C9C" w:rsidRDefault="00891C9C">
            <w:pPr>
              <w:rPr>
                <w:ins w:id="3767" w:author="Matthew McBee" w:date="2019-12-04T23:22:00Z"/>
                <w:color w:val="000000"/>
                <w:sz w:val="22"/>
                <w:szCs w:val="22"/>
              </w:rPr>
            </w:pPr>
            <w:ins w:id="3768"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4689EE72" w14:textId="77777777" w:rsidR="00891C9C" w:rsidRDefault="00891C9C">
            <w:pPr>
              <w:rPr>
                <w:ins w:id="3769" w:author="Matthew McBee" w:date="2019-12-04T23:22:00Z"/>
                <w:color w:val="000000"/>
                <w:sz w:val="22"/>
                <w:szCs w:val="22"/>
              </w:rPr>
            </w:pPr>
            <w:ins w:id="3770"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348D754A" w14:textId="77777777" w:rsidR="00891C9C" w:rsidRDefault="00891C9C">
            <w:pPr>
              <w:rPr>
                <w:ins w:id="3771" w:author="Matthew McBee" w:date="2019-12-04T23:22:00Z"/>
                <w:color w:val="000000"/>
                <w:sz w:val="22"/>
                <w:szCs w:val="22"/>
              </w:rPr>
            </w:pPr>
            <w:ins w:id="3772"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31D9649C" w14:textId="77777777" w:rsidR="00891C9C" w:rsidRDefault="00891C9C">
            <w:pPr>
              <w:rPr>
                <w:ins w:id="3773" w:author="Matthew McBee" w:date="2019-12-04T23:22:00Z"/>
                <w:color w:val="000000"/>
                <w:sz w:val="22"/>
                <w:szCs w:val="22"/>
              </w:rPr>
            </w:pPr>
            <w:ins w:id="3774"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7BF58E82" w14:textId="77777777" w:rsidR="00891C9C" w:rsidRDefault="00891C9C">
            <w:pPr>
              <w:rPr>
                <w:ins w:id="3775" w:author="Matthew McBee" w:date="2019-12-04T23:22:00Z"/>
                <w:color w:val="000000"/>
                <w:sz w:val="22"/>
                <w:szCs w:val="22"/>
              </w:rPr>
            </w:pPr>
            <w:ins w:id="3776"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16690944" w14:textId="77777777" w:rsidR="00891C9C" w:rsidRDefault="00891C9C">
            <w:pPr>
              <w:rPr>
                <w:ins w:id="3777" w:author="Matthew McBee" w:date="2019-12-04T23:22:00Z"/>
                <w:color w:val="000000"/>
                <w:sz w:val="22"/>
                <w:szCs w:val="22"/>
              </w:rPr>
            </w:pPr>
            <w:ins w:id="3778"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569528E1" w14:textId="77777777" w:rsidR="00891C9C" w:rsidRDefault="00891C9C">
            <w:pPr>
              <w:rPr>
                <w:ins w:id="3779" w:author="Matthew McBee" w:date="2019-12-04T23:22:00Z"/>
                <w:color w:val="000000"/>
                <w:sz w:val="22"/>
                <w:szCs w:val="22"/>
              </w:rPr>
            </w:pPr>
            <w:ins w:id="3780" w:author="Matthew McBee" w:date="2019-12-04T23:22:00Z">
              <w:r>
                <w:rPr>
                  <w:color w:val="000000"/>
                  <w:sz w:val="22"/>
                  <w:szCs w:val="22"/>
                </w:rPr>
                <w:t> </w:t>
              </w:r>
            </w:ins>
          </w:p>
        </w:tc>
      </w:tr>
    </w:tbl>
    <w:p w14:paraId="19508BB0" w14:textId="77777777" w:rsidR="00891C9C" w:rsidRDefault="00891C9C" w:rsidP="00891C9C">
      <w:pPr>
        <w:rPr>
          <w:ins w:id="3781" w:author="Matthew McBee" w:date="2019-12-04T23:25:00Z"/>
        </w:rPr>
        <w:pPrChange w:id="3782" w:author="Matthew McBee" w:date="2019-12-04T23:27:00Z">
          <w:pPr>
            <w:spacing w:line="480" w:lineRule="auto"/>
          </w:pPr>
        </w:pPrChange>
      </w:pPr>
    </w:p>
    <w:p w14:paraId="4460768C" w14:textId="7ECB3694" w:rsidR="00FA5F0A" w:rsidRDefault="00891C9C" w:rsidP="00891C9C">
      <w:pPr>
        <w:rPr>
          <w:ins w:id="3783" w:author="Matthew McBee" w:date="2019-12-04T14:52:00Z"/>
        </w:rPr>
        <w:pPrChange w:id="3784" w:author="Matthew McBee" w:date="2019-12-04T23:27:00Z">
          <w:pPr>
            <w:spacing w:line="480" w:lineRule="auto"/>
          </w:pPr>
        </w:pPrChange>
      </w:pPr>
      <w:ins w:id="3785" w:author="Matthew McBee" w:date="2019-12-04T23:25:00Z">
        <w:r>
          <w:t xml:space="preserve">Note: </w:t>
        </w:r>
        <w:r w:rsidRPr="00891C9C">
          <w:rPr>
            <w:i/>
            <w:iCs/>
            <w:rPrChange w:id="3786" w:author="Matthew McBee" w:date="2019-12-04T23:27:00Z">
              <w:rPr/>
            </w:rPrChange>
          </w:rPr>
          <w:t>Non-sig</w:t>
        </w:r>
        <w:r>
          <w:t xml:space="preserve">: </w:t>
        </w:r>
      </w:ins>
      <w:ins w:id="3787" w:author="Matthew McBee" w:date="2019-12-04T23:26:00Z">
        <w:r>
          <w:t xml:space="preserve">the number of models using the specified attention cutpoint and missing data treatment that did not yield statistical significance. </w:t>
        </w:r>
        <w:r w:rsidRPr="00891C9C">
          <w:rPr>
            <w:i/>
            <w:iCs/>
            <w:rPrChange w:id="3788" w:author="Matthew McBee" w:date="2019-12-04T23:27:00Z">
              <w:rPr/>
            </w:rPrChange>
          </w:rPr>
          <w:t>Sig</w:t>
        </w:r>
        <w:r>
          <w:t>: the number of models that yielded statistical significance.</w:t>
        </w:r>
      </w:ins>
    </w:p>
    <w:p w14:paraId="4CAC284C" w14:textId="77777777" w:rsidR="00891C9C" w:rsidRDefault="00891C9C">
      <w:pPr>
        <w:rPr>
          <w:ins w:id="3789" w:author="Matthew McBee" w:date="2019-12-04T23:24:00Z"/>
        </w:rPr>
      </w:pPr>
      <w:ins w:id="3790" w:author="Matthew McBee" w:date="2019-12-04T23:24:00Z">
        <w:r>
          <w:br w:type="page"/>
        </w:r>
      </w:ins>
    </w:p>
    <w:p w14:paraId="36F34C45" w14:textId="491BDAF8" w:rsidR="004C75BC" w:rsidDel="00BB280A" w:rsidRDefault="004C75BC" w:rsidP="004C75BC">
      <w:pPr>
        <w:rPr>
          <w:del w:id="3791" w:author="Matthew McBee" w:date="2019-12-04T10:53:00Z"/>
        </w:rPr>
      </w:pPr>
      <w:del w:id="3792" w:author="Matthew McBee" w:date="2019-12-04T10:53:00Z">
        <w:r w:rsidDel="00BB280A">
          <w:br w:type="page"/>
        </w:r>
      </w:del>
    </w:p>
    <w:p w14:paraId="5BCF5385" w14:textId="4D01D3B5" w:rsidR="006720C4" w:rsidDel="00165274" w:rsidRDefault="006720C4" w:rsidP="006720C4">
      <w:pPr>
        <w:rPr>
          <w:del w:id="3793" w:author="Matthew McBee" w:date="2019-12-06T16:08:00Z"/>
        </w:rPr>
      </w:pPr>
      <w:del w:id="3794" w:author="Matthew McBee" w:date="2019-12-06T16:08:00Z">
        <w:r w:rsidDel="00165274">
          <w:delText>Figure 1</w:delText>
        </w:r>
      </w:del>
    </w:p>
    <w:p w14:paraId="120ABA4F" w14:textId="36719FDC" w:rsidR="006B1F40" w:rsidDel="006B1F40" w:rsidRDefault="006B1F40" w:rsidP="006720C4">
      <w:pPr>
        <w:rPr>
          <w:del w:id="3795" w:author="Matthew McBee" w:date="2019-12-04T11:05:00Z"/>
        </w:rPr>
      </w:pPr>
      <w:del w:id="3796" w:author="Matthew McBee" w:date="2019-12-06T16:08:00Z">
        <w:r w:rsidDel="00165274">
          <w:rPr>
            <w:noProof/>
          </w:rPr>
          <mc:AlternateContent>
            <mc:Choice Requires="wpg">
              <w:drawing>
                <wp:anchor distT="0" distB="0" distL="114300" distR="114300" simplePos="0" relativeHeight="251665408" behindDoc="0" locked="0" layoutInCell="1" allowOverlap="1" wp14:anchorId="5BCFF922" wp14:editId="3CF0B9A7">
                  <wp:simplePos x="0" y="0"/>
                  <wp:positionH relativeFrom="column">
                    <wp:posOffset>-92710</wp:posOffset>
                  </wp:positionH>
                  <wp:positionV relativeFrom="paragraph">
                    <wp:posOffset>249555</wp:posOffset>
                  </wp:positionV>
                  <wp:extent cx="5107305" cy="620649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5107305" cy="6206490"/>
                            <a:chOff x="0" y="0"/>
                            <a:chExt cx="4105275" cy="5486400"/>
                          </a:xfrm>
                        </wpg:grpSpPr>
                        <pic:pic xmlns:pic="http://schemas.openxmlformats.org/drawingml/2006/picture">
                          <pic:nvPicPr>
                            <pic:cNvPr id="6" name="Picture 6" descr="A close up of a logo&#10;&#10;Description automatically generated"/>
                            <pic:cNvPicPr>
                              <a:picLocks noChangeAspect="1"/>
                            </pic:cNvPicPr>
                          </pic:nvPicPr>
                          <pic:blipFill>
                            <a:blip r:embed="rId20"/>
                            <a:stretch>
                              <a:fillRect/>
                            </a:stretch>
                          </pic:blipFill>
                          <pic:spPr>
                            <a:xfrm>
                              <a:off x="0" y="2743200"/>
                              <a:ext cx="4105275" cy="2743200"/>
                            </a:xfrm>
                            <a:prstGeom prst="rect">
                              <a:avLst/>
                            </a:prstGeom>
                          </pic:spPr>
                        </pic:pic>
                        <pic:pic xmlns:pic="http://schemas.openxmlformats.org/drawingml/2006/picture">
                          <pic:nvPicPr>
                            <pic:cNvPr id="5" name="Picture 5"/>
                            <pic:cNvPicPr>
                              <a:picLocks noChangeAspect="1"/>
                            </pic:cNvPicPr>
                          </pic:nvPicPr>
                          <pic:blipFill>
                            <a:blip r:embed="rId21"/>
                            <a:stretch>
                              <a:fillRect/>
                            </a:stretch>
                          </pic:blipFill>
                          <pic:spPr>
                            <a:xfrm>
                              <a:off x="0" y="0"/>
                              <a:ext cx="4105275"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E5EDDC6" id="Group 7" o:spid="_x0000_s1026" style="position:absolute;margin-left:-7.3pt;margin-top:19.65pt;width:402.15pt;height:488.7pt;z-index:251665408;mso-width-relative:margin;mso-height-relative:margin" coordsize="41052,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xRjqP8AAKj/AAAUAAAAZHJzL21lZGlhL2ltYWdlMi5wbmeJUE5HDQoa&#13;&#10;CgAAAA1JSERSAAAFnwAAA8AIBgAAAFp8B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BAAElEQVR4AezdeZSdZ30f8N/sm2ZG&#13;&#10;mk0jjfbFWixZmw0GjFtDYw404RAwSZyQ05SWEtqkoSktNC0JzSFNS9K0BXwoJUkJxOAYDDa2Y8sL&#13;&#10;ci15t8CWF2wLsIX3SJYXycjam+eFEbItyTOje+/c930/7zlw79z7Ls/v81z++erh9zQc/vsjHAQI&#13;&#10;ECBAgAABAgQIECBAgAABAgQIECBAoIICjRW8l1sRIECAAAECBAgQIECAAAECBAgQIECAAIFMQPjs&#13;&#10;h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logo&#10;&#10;Description automatically generated" style="position:absolute;top:27432;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">
                    <v:imagedata r:id="rId22" o:title="A close up of a logo&#10;&#10;Description automatically generated"/>
                  </v:shape>
                  <v:shape id="Picture 5" o:spid="_x0000_s1028" type="#_x0000_t75" style="position:absolute;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">
                    <v:imagedata r:id="rId23" o:title=""/>
                  </v:shape>
                  <w10:wrap type="topAndBottom"/>
                </v:group>
              </w:pict>
            </mc:Fallback>
          </mc:AlternateContent>
        </w:r>
        <w:r w:rsidR="006720C4" w:rsidDel="00165274">
          <w:delText>Density plots for TV consumption at age 1.5 and age 3</w:delText>
        </w:r>
      </w:del>
    </w:p>
    <w:p w14:paraId="770A19AC" w14:textId="7D212734" w:rsidR="006B1F40" w:rsidDel="006B1F40" w:rsidRDefault="006720C4" w:rsidP="006720C4">
      <w:pPr>
        <w:rPr>
          <w:del w:id="3797" w:author="Matthew McBee" w:date="2019-12-04T11:05:00Z"/>
        </w:rPr>
      </w:pPr>
      <w:del w:id="3798" w:author="Matthew McBee" w:date="2019-12-04T10:53:00Z">
        <w:r w:rsidDel="00BB280A">
          <w:rPr>
            <w:noProof/>
          </w:rPr>
          <w:drawing>
            <wp:anchor distT="0" distB="0" distL="114300" distR="114300" simplePos="0" relativeHeight="251659264" behindDoc="0" locked="0" layoutInCell="1" allowOverlap="1" wp14:anchorId="4223AF02" wp14:editId="7745E7A3">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BB280A">
          <w:rPr>
            <w:noProof/>
          </w:rPr>
          <w:drawing>
            <wp:anchor distT="0" distB="0" distL="114300" distR="114300" simplePos="0" relativeHeight="251658240" behindDoc="0" locked="0" layoutInCell="1" allowOverlap="1" wp14:anchorId="38FE6A46" wp14:editId="4FD45DBD">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del w:id="3799" w:author="Matthew McBee" w:date="2019-12-04T11:05:00Z">
        <w:r w:rsidDel="006B1F40">
          <w:br w:type="page"/>
        </w:r>
      </w:del>
    </w:p>
    <w:p w14:paraId="5973BFEE" w14:textId="400E80D5" w:rsidR="006B1F40" w:rsidRDefault="006B1F40">
      <w:pPr>
        <w:rPr>
          <w:ins w:id="3800" w:author="Matthew McBee" w:date="2019-12-04T11:06:00Z"/>
        </w:rPr>
      </w:pPr>
    </w:p>
    <w:p w14:paraId="1C88B07B" w14:textId="0B57A330" w:rsidR="004C75BC" w:rsidRDefault="000F7945" w:rsidP="004C75BC">
      <w:r>
        <w:t xml:space="preserve">Figure </w:t>
      </w:r>
      <w:ins w:id="3801" w:author="Matthew McBee" w:date="2019-12-06T16:08:00Z">
        <w:r w:rsidR="00165274">
          <w:t>1</w:t>
        </w:r>
      </w:ins>
      <w:del w:id="3802" w:author="Matthew McBee" w:date="2019-12-06T16:08:00Z">
        <w:r w:rsidR="006720C4" w:rsidDel="00165274">
          <w:delText>2</w:delText>
        </w:r>
      </w:del>
    </w:p>
    <w:p w14:paraId="42E70D10" w14:textId="229F5E1A" w:rsidR="004C75BC" w:rsidRDefault="004C75BC" w:rsidP="004C75BC">
      <w:r>
        <w:t xml:space="preserve">Scatterplots </w:t>
      </w:r>
      <w:del w:id="3803" w:author="Matthew McBee" w:date="2019-12-06T16:08:00Z">
        <w:r w:rsidDel="00165274">
          <w:delText xml:space="preserve">between </w:delText>
        </w:r>
      </w:del>
      <w:ins w:id="3804" w:author="Matthew McBee" w:date="2019-12-06T16:08:00Z">
        <w:r w:rsidR="00165274">
          <w:t xml:space="preserve">of </w:t>
        </w:r>
      </w:ins>
      <w:r>
        <w:t>early childhood TV use</w:t>
      </w:r>
      <w:ins w:id="3805" w:author="Matthew McBee" w:date="2019-12-04T10:55:00Z">
        <w:r w:rsidR="00BB280A">
          <w:t xml:space="preserve"> </w:t>
        </w:r>
      </w:ins>
      <w:ins w:id="3806" w:author="Matthew McBee" w:date="2019-12-06T16:08:00Z">
        <w:r w:rsidR="00165274">
          <w:t>versus</w:t>
        </w:r>
      </w:ins>
      <w:ins w:id="3807" w:author="Matthew McBee" w:date="2019-12-04T10:55:00Z">
        <w:r w:rsidR="00BB280A">
          <w:t xml:space="preserve"> standardized within-sex attention score at age 7</w:t>
        </w:r>
      </w:ins>
      <w:ins w:id="3808" w:author="Matthew McBee" w:date="2019-12-04T10:54:00Z">
        <w:r w:rsidR="00BB280A">
          <w:t xml:space="preserve">. </w:t>
        </w:r>
      </w:ins>
      <w:del w:id="3809" w:author="Matthew McBee" w:date="2019-12-04T10:54:00Z">
        <w:r w:rsidRPr="00BB280A" w:rsidDel="00BB280A">
          <w:rPr>
            <w:i/>
            <w:iCs/>
            <w:rPrChange w:id="3810" w:author="Matthew McBee" w:date="2019-12-04T10:55:00Z">
              <w:rPr/>
            </w:rPrChange>
          </w:rPr>
          <w:delText xml:space="preserve"> (left</w:delText>
        </w:r>
      </w:del>
      <w:ins w:id="3811" w:author="Matthew McBee" w:date="2019-12-04T10:54:00Z">
        <w:r w:rsidR="00BB280A" w:rsidRPr="00BB280A">
          <w:rPr>
            <w:i/>
            <w:iCs/>
            <w:rPrChange w:id="3812" w:author="Matthew McBee" w:date="2019-12-04T10:55:00Z">
              <w:rPr/>
            </w:rPrChange>
          </w:rPr>
          <w:t>Left</w:t>
        </w:r>
      </w:ins>
      <w:r w:rsidRPr="00BB280A">
        <w:rPr>
          <w:i/>
          <w:iCs/>
          <w:rPrChange w:id="3813" w:author="Matthew McBee" w:date="2019-12-04T10:55:00Z">
            <w:rPr/>
          </w:rPrChange>
        </w:rPr>
        <w:t xml:space="preserve"> column</w:t>
      </w:r>
      <w:ins w:id="3814" w:author="Matthew McBee" w:date="2019-12-04T10:55:00Z">
        <w:r w:rsidR="00BB280A">
          <w:t xml:space="preserve">: TV measured at </w:t>
        </w:r>
      </w:ins>
      <w:del w:id="3815" w:author="Matthew McBee" w:date="2019-12-04T10:55:00Z">
        <w:r w:rsidDel="00BB280A">
          <w:delText xml:space="preserve"> </w:delText>
        </w:r>
      </w:del>
      <w:r>
        <w:t>age ~1.5</w:t>
      </w:r>
      <w:ins w:id="3816" w:author="Matthew McBee" w:date="2019-12-04T10:55:00Z">
        <w:r w:rsidR="00BB280A">
          <w:t xml:space="preserve">. </w:t>
        </w:r>
      </w:ins>
      <w:del w:id="3817" w:author="Matthew McBee" w:date="2019-12-04T10:55:00Z">
        <w:r w:rsidRPr="00BB280A" w:rsidDel="00BB280A">
          <w:rPr>
            <w:i/>
            <w:iCs/>
            <w:rPrChange w:id="3818" w:author="Matthew McBee" w:date="2019-12-04T10:55:00Z">
              <w:rPr/>
            </w:rPrChange>
          </w:rPr>
          <w:delText>, r</w:delText>
        </w:r>
      </w:del>
      <w:ins w:id="3819" w:author="Matthew McBee" w:date="2019-12-04T10:55:00Z">
        <w:r w:rsidR="00BB280A" w:rsidRPr="00BB280A">
          <w:rPr>
            <w:i/>
            <w:iCs/>
            <w:rPrChange w:id="3820" w:author="Matthew McBee" w:date="2019-12-04T10:55:00Z">
              <w:rPr/>
            </w:rPrChange>
          </w:rPr>
          <w:t>R</w:t>
        </w:r>
      </w:ins>
      <w:r w:rsidRPr="00BB280A">
        <w:rPr>
          <w:i/>
          <w:iCs/>
          <w:rPrChange w:id="3821" w:author="Matthew McBee" w:date="2019-12-04T10:55:00Z">
            <w:rPr/>
          </w:rPrChange>
        </w:rPr>
        <w:t>ight column</w:t>
      </w:r>
      <w:ins w:id="3822" w:author="Matthew McBee" w:date="2019-12-04T10:55:00Z">
        <w:r w:rsidR="00BB280A">
          <w:t xml:space="preserve">: TV measured at </w:t>
        </w:r>
      </w:ins>
      <w:del w:id="3823" w:author="Matthew McBee" w:date="2019-12-04T10:55:00Z">
        <w:r w:rsidDel="00BB280A">
          <w:delText xml:space="preserve"> </w:delText>
        </w:r>
      </w:del>
      <w:r>
        <w:t>age ~3</w:t>
      </w:r>
      <w:del w:id="3824" w:author="Matthew McBee" w:date="2019-12-04T10:55:00Z">
        <w:r w:rsidDel="00BB280A">
          <w:delText>) and standardized within-sex attention score at age 7</w:delText>
        </w:r>
      </w:del>
      <w:r>
        <w:t xml:space="preserve">. </w:t>
      </w:r>
      <w:r w:rsidRPr="0077366D">
        <w:rPr>
          <w:i/>
        </w:rPr>
        <w:t>Top row</w:t>
      </w:r>
      <w:r>
        <w:t xml:space="preserve">: raw data. </w:t>
      </w:r>
      <w:r w:rsidRPr="0077366D">
        <w:rPr>
          <w:i/>
        </w:rPr>
        <w:t>Bottom row</w:t>
      </w:r>
      <w:r>
        <w:t>: adjusted</w:t>
      </w:r>
      <w:ins w:id="3825" w:author="Matthew McBee" w:date="2019-12-04T11:07:00Z">
        <w:r w:rsidR="006B1F40">
          <w:t xml:space="preserve"> (residualized)</w:t>
        </w:r>
      </w:ins>
      <w:r>
        <w:t xml:space="preserve"> attention score with effect of covariates removed.</w:t>
      </w:r>
      <w:ins w:id="3826" w:author="Matthew McBee" w:date="2019-12-04T10:55:00Z">
        <w:r w:rsidR="00BB280A">
          <w:t xml:space="preserve"> Bottom panel: </w:t>
        </w:r>
      </w:ins>
      <w:ins w:id="3827" w:author="Matthew McBee" w:date="2019-12-04T10:56:00Z">
        <w:r w:rsidR="00BB280A">
          <w:t>red ‘x’ points are adjusted based on imputed covariate valu</w:t>
        </w:r>
      </w:ins>
      <w:ins w:id="3828" w:author="Matthew McBee" w:date="2019-12-04T10:57:00Z">
        <w:r w:rsidR="00BB280A">
          <w:t xml:space="preserve">es. Solid blue smoothing line fits to non-missing data only; red dashed smoothing line fit all data (including imputed values).  </w:t>
        </w:r>
      </w:ins>
    </w:p>
    <w:p w14:paraId="48D8BDC7" w14:textId="50E73960" w:rsidR="000B111F" w:rsidRDefault="00BB280A" w:rsidP="004C75BC">
      <w:ins w:id="3829" w:author="Matthew McBee" w:date="2019-12-04T10:54:00Z">
        <w:r>
          <w:rPr>
            <w:noProof/>
          </w:rPr>
          <w:drawing>
            <wp:anchor distT="0" distB="0" distL="114300" distR="114300" simplePos="0" relativeHeight="251661312" behindDoc="0" locked="0" layoutInCell="1" allowOverlap="1" wp14:anchorId="4AA1CAD8" wp14:editId="0D8336F9">
              <wp:simplePos x="0" y="0"/>
              <wp:positionH relativeFrom="column">
                <wp:posOffset>-175491</wp:posOffset>
              </wp:positionH>
              <wp:positionV relativeFrom="paragraph">
                <wp:posOffset>186690</wp:posOffset>
              </wp:positionV>
              <wp:extent cx="5941970" cy="5093208"/>
              <wp:effectExtent l="0" t="0" r="1905" b="0"/>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plots_std.png"/>
                      <pic:cNvPicPr/>
                    </pic:nvPicPr>
                    <pic:blipFill>
                      <a:blip r:embed="rId26"/>
                      <a:stretch>
                        <a:fillRect/>
                      </a:stretch>
                    </pic:blipFill>
                    <pic:spPr>
                      <a:xfrm>
                        <a:off x="0" y="0"/>
                        <a:ext cx="5941970" cy="5093208"/>
                      </a:xfrm>
                      <a:prstGeom prst="rect">
                        <a:avLst/>
                      </a:prstGeom>
                    </pic:spPr>
                  </pic:pic>
                </a:graphicData>
              </a:graphic>
              <wp14:sizeRelV relativeFrom="margin">
                <wp14:pctHeight>0</wp14:pctHeight>
              </wp14:sizeRelV>
            </wp:anchor>
          </w:drawing>
        </w:r>
      </w:ins>
    </w:p>
    <w:p w14:paraId="34ED095D" w14:textId="286F22BF" w:rsidR="004C75BC" w:rsidRDefault="000B111F" w:rsidP="004C75BC">
      <w:pPr>
        <w:spacing w:line="480" w:lineRule="auto"/>
      </w:pPr>
      <w:del w:id="3830" w:author="Matthew McBee" w:date="2019-12-04T10:53:00Z">
        <w:r w:rsidDel="00BB280A">
          <w:rPr>
            <w:noProof/>
          </w:rPr>
          <w:drawing>
            <wp:inline distT="0" distB="0" distL="0" distR="0" wp14:anchorId="47A099F5" wp14:editId="33F5B4FC">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48CF381" w14:textId="33B686A7" w:rsidR="004C75BC" w:rsidRDefault="00BB280A" w:rsidP="004C75BC">
      <w:pPr>
        <w:rPr>
          <w:ins w:id="3831" w:author="Matthew McBee" w:date="2019-12-04T10:59:00Z"/>
        </w:rPr>
      </w:pPr>
      <w:ins w:id="3832" w:author="Matthew McBee" w:date="2019-12-04T10:58:00Z">
        <w:r>
          <w:t>Note: point locations are slightly jittered to reduce overplotting</w:t>
        </w:r>
      </w:ins>
      <w:del w:id="3833" w:author="Matthew McBee" w:date="2019-12-04T10:58:00Z">
        <w:r w:rsidR="004C75BC" w:rsidDel="00BB280A">
          <w:br w:type="page"/>
        </w:r>
      </w:del>
    </w:p>
    <w:p w14:paraId="51C5CA5B" w14:textId="77777777" w:rsidR="00053464" w:rsidRDefault="00053464">
      <w:pPr>
        <w:rPr>
          <w:ins w:id="3834" w:author="Matthew McBee" w:date="2019-12-04T14:23:00Z"/>
        </w:rPr>
        <w:sectPr w:rsidR="00053464" w:rsidSect="00D2098F">
          <w:headerReference w:type="default" r:id="rId28"/>
          <w:footerReference w:type="even" r:id="rId29"/>
          <w:footerReference w:type="default" r:id="rId30"/>
          <w:pgSz w:w="12240" w:h="15840"/>
          <w:pgMar w:top="1440" w:right="1440" w:bottom="1440" w:left="1440" w:header="720" w:footer="720" w:gutter="0"/>
          <w:cols w:space="720"/>
          <w:docGrid w:linePitch="360"/>
        </w:sectPr>
      </w:pPr>
    </w:p>
    <w:p w14:paraId="6C41D262" w14:textId="4B99E268" w:rsidR="00BB280A" w:rsidRPr="006B1F40" w:rsidDel="00BB280A" w:rsidRDefault="00BB280A" w:rsidP="004C75BC">
      <w:pPr>
        <w:rPr>
          <w:del w:id="3835" w:author="Matthew McBee" w:date="2019-12-04T10:59:00Z"/>
        </w:rPr>
      </w:pPr>
    </w:p>
    <w:p w14:paraId="0993CDC9" w14:textId="3C060977" w:rsidR="00FD683E" w:rsidRPr="006B1F40" w:rsidDel="00BB280A" w:rsidRDefault="00FD683E" w:rsidP="00FD683E">
      <w:pPr>
        <w:rPr>
          <w:del w:id="3836" w:author="Matthew McBee" w:date="2019-12-04T10:59:00Z"/>
        </w:rPr>
      </w:pPr>
      <w:del w:id="3837" w:author="Matthew McBee" w:date="2019-12-04T10:59:00Z">
        <w:r w:rsidRPr="006B1F40" w:rsidDel="00BB280A">
          <w:delText>Figure 3</w:delText>
        </w:r>
      </w:del>
    </w:p>
    <w:p w14:paraId="064A4C79" w14:textId="2326F40F" w:rsidR="00FD683E" w:rsidRPr="006B1F40" w:rsidDel="00BB280A" w:rsidRDefault="00FD683E" w:rsidP="00FD683E">
      <w:pPr>
        <w:rPr>
          <w:del w:id="3838" w:author="Matthew McBee" w:date="2019-12-04T10:59:00Z"/>
        </w:rPr>
      </w:pPr>
      <w:del w:id="3839" w:author="Matthew McBee" w:date="2019-12-04T10:59:00Z">
        <w:r w:rsidRPr="006B1F40" w:rsidDel="00BB280A">
          <w:delText xml:space="preserve">Propensity score distributions for the low- and high-TV groups. </w:delText>
        </w:r>
        <w:r w:rsidRPr="006B1F40" w:rsidDel="00BB280A">
          <w:rPr>
            <w:i/>
          </w:rPr>
          <w:delText>Top row</w:delText>
        </w:r>
        <w:r w:rsidRPr="006B1F40" w:rsidDel="00BB280A">
          <w:delText>: 20</w:delText>
        </w:r>
        <w:r w:rsidRPr="006B1F40" w:rsidDel="00BB280A">
          <w:rPr>
            <w:vertAlign w:val="superscript"/>
          </w:rPr>
          <w:delText>th</w:delText>
        </w:r>
        <w:r w:rsidRPr="006B1F40" w:rsidDel="00BB280A">
          <w:delText>/80</w:delText>
        </w:r>
        <w:r w:rsidRPr="006B1F40" w:rsidDel="00BB280A">
          <w:rPr>
            <w:vertAlign w:val="superscript"/>
          </w:rPr>
          <w:delText>th</w:delText>
        </w:r>
        <w:r w:rsidRPr="006B1F40" w:rsidDel="00BB280A">
          <w:delText xml:space="preserve"> percentile cut points for defining the groups. </w:delText>
        </w:r>
        <w:r w:rsidRPr="006B1F40" w:rsidDel="00BB280A">
          <w:rPr>
            <w:i/>
          </w:rPr>
          <w:delText>Bottom row</w:delText>
        </w:r>
        <w:r w:rsidRPr="006B1F40" w:rsidDel="00BB280A">
          <w:delText xml:space="preserve">: median split cut point. </w:delText>
        </w:r>
        <w:r w:rsidRPr="006B1F40" w:rsidDel="00BB280A">
          <w:rPr>
            <w:i/>
          </w:rPr>
          <w:delText>Left column</w:delText>
        </w:r>
        <w:r w:rsidRPr="006B1F40" w:rsidDel="00BB280A">
          <w:delText>: TV use measured at age 1.5.</w:delText>
        </w:r>
        <w:r w:rsidRPr="006B1F40" w:rsidDel="00BB280A">
          <w:rPr>
            <w:i/>
          </w:rPr>
          <w:delText xml:space="preserve"> Right column</w:delText>
        </w:r>
        <w:r w:rsidRPr="006B1F40" w:rsidDel="00BB280A">
          <w:delText>: TV use measured at age 3.</w:delText>
        </w:r>
      </w:del>
    </w:p>
    <w:p w14:paraId="6B647720" w14:textId="286D9D85" w:rsidR="00FD683E" w:rsidRPr="006B1F40" w:rsidDel="00BB280A" w:rsidRDefault="00FD683E" w:rsidP="00FD683E">
      <w:pPr>
        <w:rPr>
          <w:del w:id="3840" w:author="Matthew McBee" w:date="2019-12-04T10:59:00Z"/>
        </w:rPr>
      </w:pPr>
    </w:p>
    <w:p w14:paraId="083AF72C" w14:textId="503F5EFE" w:rsidR="00FD683E" w:rsidRPr="006B1F40" w:rsidDel="00BB280A" w:rsidRDefault="00FD683E" w:rsidP="00FD683E">
      <w:pPr>
        <w:spacing w:line="480" w:lineRule="auto"/>
        <w:rPr>
          <w:del w:id="3841" w:author="Matthew McBee" w:date="2019-12-04T10:59:00Z"/>
        </w:rPr>
      </w:pPr>
      <w:del w:id="3842" w:author="Matthew McBee" w:date="2019-12-04T10:59:00Z">
        <w:r w:rsidRPr="006B1F40" w:rsidDel="00BB280A">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5928FFDD" w14:textId="7D747D4B" w:rsidR="00FD683E" w:rsidRPr="006B1F40" w:rsidDel="00BB280A" w:rsidRDefault="00FD683E" w:rsidP="00FD683E">
      <w:pPr>
        <w:spacing w:line="480" w:lineRule="auto"/>
        <w:rPr>
          <w:del w:id="3843" w:author="Matthew McBee" w:date="2019-12-04T10:59:00Z"/>
        </w:rPr>
      </w:pPr>
      <w:del w:id="3844" w:author="Matthew McBee" w:date="2019-12-04T10:59:00Z">
        <w:r w:rsidRPr="006B1F40" w:rsidDel="00BB280A">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4AD1C5B4" w14:textId="4E6BEA86" w:rsidR="00FD683E" w:rsidRPr="006B1F40" w:rsidDel="00BB280A" w:rsidRDefault="00FD683E">
      <w:pPr>
        <w:rPr>
          <w:del w:id="3845" w:author="Matthew McBee" w:date="2019-12-04T10:59:00Z"/>
        </w:rPr>
      </w:pPr>
      <w:del w:id="3846" w:author="Matthew McBee" w:date="2019-12-04T10:59:00Z">
        <w:r w:rsidRPr="006B1F40" w:rsidDel="00BB280A">
          <w:br w:type="page"/>
        </w:r>
      </w:del>
    </w:p>
    <w:p w14:paraId="7AB763BE" w14:textId="470C9AE0" w:rsidR="004C75BC" w:rsidRPr="006B1F40" w:rsidDel="00BB280A" w:rsidRDefault="00071AC1" w:rsidP="004C75BC">
      <w:pPr>
        <w:rPr>
          <w:del w:id="3847" w:author="Matthew McBee" w:date="2019-12-04T10:59:00Z"/>
        </w:rPr>
      </w:pPr>
      <w:del w:id="3848" w:author="Matthew McBee" w:date="2019-12-04T10:59:00Z">
        <w:r w:rsidRPr="006B1F40" w:rsidDel="00BB280A">
          <w:delText xml:space="preserve">Figure </w:delText>
        </w:r>
        <w:r w:rsidR="00FD683E" w:rsidRPr="006B1F40" w:rsidDel="00BB280A">
          <w:delText>4</w:delText>
        </w:r>
      </w:del>
    </w:p>
    <w:p w14:paraId="687A6C67" w14:textId="177EF9D3" w:rsidR="004C75BC" w:rsidRPr="006B1F40" w:rsidDel="00BB280A" w:rsidRDefault="004C75BC" w:rsidP="004C75BC">
      <w:pPr>
        <w:rPr>
          <w:del w:id="3849" w:author="Matthew McBee" w:date="2019-12-04T10:59:00Z"/>
        </w:rPr>
      </w:pPr>
      <w:del w:id="3850" w:author="Matthew McBee" w:date="2019-12-04T10:59:00Z">
        <w:r w:rsidRPr="006B1F40" w:rsidDel="00BB280A">
          <w:delText>Relative influence of variables in the propensity score model predicting TV use at age 1.5.</w:delText>
        </w:r>
      </w:del>
    </w:p>
    <w:p w14:paraId="3B9D9957" w14:textId="7D42C746" w:rsidR="004C75BC" w:rsidRPr="006B1F40" w:rsidDel="00BB280A" w:rsidRDefault="004C75BC" w:rsidP="004C75BC">
      <w:pPr>
        <w:rPr>
          <w:del w:id="3851" w:author="Matthew McBee" w:date="2019-12-04T10:59:00Z"/>
        </w:rPr>
      </w:pPr>
    </w:p>
    <w:p w14:paraId="281063FE" w14:textId="5F71CAC7" w:rsidR="004C75BC" w:rsidRPr="006B1F40" w:rsidDel="00BB280A" w:rsidRDefault="00CB38BF" w:rsidP="004C75BC">
      <w:pPr>
        <w:rPr>
          <w:del w:id="3852" w:author="Matthew McBee" w:date="2019-12-04T10:59:00Z"/>
        </w:rPr>
      </w:pPr>
      <w:del w:id="3853" w:author="Matthew McBee" w:date="2019-12-04T10:59:00Z">
        <w:r w:rsidRPr="006B1F40" w:rsidDel="00BB280A">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del>
    </w:p>
    <w:p w14:paraId="6BD1DFF6" w14:textId="2B7D0BF6" w:rsidR="004735F6" w:rsidRPr="006B1F40" w:rsidDel="00BB280A" w:rsidRDefault="004735F6" w:rsidP="004C75BC">
      <w:pPr>
        <w:rPr>
          <w:del w:id="3854" w:author="Matthew McBee" w:date="2019-12-04T10:59:00Z"/>
        </w:rPr>
      </w:pPr>
    </w:p>
    <w:p w14:paraId="17D8C265" w14:textId="6A9D2C65" w:rsidR="004C75BC" w:rsidRPr="006B1F40" w:rsidDel="00BB280A" w:rsidRDefault="004C75BC" w:rsidP="004C75BC">
      <w:pPr>
        <w:rPr>
          <w:del w:id="3855" w:author="Matthew McBee" w:date="2019-12-04T10:59:00Z"/>
        </w:rPr>
      </w:pPr>
      <w:del w:id="3856" w:author="Matthew McBee" w:date="2019-12-04T10:59:00Z">
        <w:r w:rsidRPr="006B1F40" w:rsidDel="00BB280A">
          <w:delText>Note: Based on TV use groups based on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7B1F62" w:rsidRPr="006B1F40" w:rsidDel="00BB280A">
          <w:rPr>
            <w:i/>
          </w:rPr>
          <w:delText xml:space="preserve">Age </w:delText>
        </w:r>
        <w:r w:rsidR="007B1F62" w:rsidRPr="006B1F40" w:rsidDel="00BB280A">
          <w:delText xml:space="preserve">= </w:delText>
        </w:r>
        <w:r w:rsidR="00F741BA" w:rsidRPr="006B1F40" w:rsidDel="00BB280A">
          <w:delText xml:space="preserve">child </w:delText>
        </w:r>
        <w:r w:rsidR="007B1F62" w:rsidRPr="006B1F40" w:rsidDel="00BB280A">
          <w:delText xml:space="preserve">age at index year. </w:delText>
        </w:r>
        <w:r w:rsidR="007B1F62" w:rsidRPr="006B1F40" w:rsidDel="00BB280A">
          <w:rPr>
            <w:i/>
          </w:rPr>
          <w:delText>CESD9</w:delText>
        </w:r>
        <w:r w:rsidR="007B1F62" w:rsidRPr="006B1F40" w:rsidDel="00BB280A">
          <w:delText xml:space="preserve">2 = maternal CES-D depression score measured in 1992. </w:delText>
        </w:r>
        <w:r w:rsidR="007B1F62" w:rsidRPr="006B1F40" w:rsidDel="00BB280A">
          <w:rPr>
            <w:i/>
          </w:rPr>
          <w:delText>Income</w:delText>
        </w:r>
        <w:r w:rsidR="007B1F62" w:rsidRPr="006B1F40" w:rsidDel="00BB280A">
          <w:delText xml:space="preserve"> = family income</w:delText>
        </w:r>
        <w:r w:rsidR="00B31E32" w:rsidRPr="006B1F40" w:rsidDel="00BB280A">
          <w:delText xml:space="preserve">. </w:delText>
        </w:r>
        <w:r w:rsidR="00F72A9A" w:rsidRPr="006B1F40" w:rsidDel="00BB280A">
          <w:rPr>
            <w:i/>
          </w:rPr>
          <w:delText>Rosen87</w:delText>
        </w:r>
        <w:r w:rsidR="00F72A9A" w:rsidRPr="006B1F40" w:rsidDel="00BB280A">
          <w:delText xml:space="preserve"> = maternal Rosenberg self-esteem score measured in 1987. </w:delText>
        </w:r>
        <w:r w:rsidR="00F72A9A" w:rsidRPr="006B1F40" w:rsidDel="00BB280A">
          <w:rPr>
            <w:i/>
          </w:rPr>
          <w:delText>CogStim13</w:delText>
        </w:r>
        <w:r w:rsidR="00F72A9A" w:rsidRPr="006B1F40" w:rsidDel="00BB280A">
          <w:delText xml:space="preserve"> = cognitive</w:delText>
        </w:r>
        <w:r w:rsidR="00B31E32" w:rsidRPr="006B1F40" w:rsidDel="00BB280A">
          <w:delText xml:space="preserve"> stimulation of home environment</w:delText>
        </w:r>
        <w:r w:rsidR="00F72A9A" w:rsidRPr="006B1F40" w:rsidDel="00BB280A">
          <w:delText xml:space="preserve">. </w:delText>
        </w:r>
        <w:r w:rsidR="00F72A9A" w:rsidRPr="006B1F40" w:rsidDel="00BB280A">
          <w:rPr>
            <w:i/>
          </w:rPr>
          <w:delText>EmoSupp13</w:delText>
        </w:r>
        <w:r w:rsidR="00F72A9A" w:rsidRPr="006B1F40" w:rsidDel="00BB280A">
          <w:delText xml:space="preserve"> = emotional support of home environment. </w:delText>
        </w:r>
        <w:r w:rsidR="00F72A9A" w:rsidRPr="006B1F40" w:rsidDel="00BB280A">
          <w:rPr>
            <w:i/>
          </w:rPr>
          <w:delText>PartnerEdu</w:delText>
        </w:r>
        <w:r w:rsidR="00F72A9A" w:rsidRPr="006B1F40" w:rsidDel="00BB280A">
          <w:delText xml:space="preserve"> = partner’s educational attainment. </w:delText>
        </w:r>
        <w:r w:rsidR="00F72A9A" w:rsidRPr="006B1F40" w:rsidDel="00BB280A">
          <w:rPr>
            <w:i/>
          </w:rPr>
          <w:delText>temperament</w:delText>
        </w:r>
        <w:r w:rsidR="00F72A9A" w:rsidRPr="006B1F40" w:rsidDel="00BB280A">
          <w:delText xml:space="preserve"> = child’s temperament score. </w:delText>
        </w:r>
        <w:r w:rsidR="00F72A9A" w:rsidRPr="006B1F40" w:rsidDel="00BB280A">
          <w:rPr>
            <w:i/>
          </w:rPr>
          <w:delText xml:space="preserve">BMI </w:delText>
        </w:r>
        <w:r w:rsidR="00F72A9A" w:rsidRPr="006B1F40" w:rsidDel="00BB280A">
          <w:delText xml:space="preserve">= child’s body mass index. </w:delText>
        </w:r>
        <w:r w:rsidR="00F741BA" w:rsidRPr="006B1F40" w:rsidDel="00BB280A">
          <w:rPr>
            <w:i/>
          </w:rPr>
          <w:delText>momEdu</w:delText>
        </w:r>
        <w:r w:rsidR="00F741BA" w:rsidRPr="006B1F40" w:rsidDel="00BB280A">
          <w:delText xml:space="preserve"> = mother’s educational attainment. </w:delText>
        </w:r>
        <w:r w:rsidR="00F72A9A" w:rsidRPr="006B1F40" w:rsidDel="00BB280A">
          <w:rPr>
            <w:i/>
          </w:rPr>
          <w:delText>SMSA</w:delText>
        </w:r>
        <w:r w:rsidR="00F72A9A" w:rsidRPr="006B1F40" w:rsidDel="00BB280A">
          <w:delText xml:space="preserve"> = statistical metropolitan sampling area category for the home</w:delText>
        </w:r>
        <w:r w:rsidR="00466E2D" w:rsidRPr="006B1F40" w:rsidDel="00BB280A">
          <w:delText xml:space="preserve">. </w:delText>
        </w:r>
        <w:r w:rsidR="00F72A9A" w:rsidRPr="006B1F40" w:rsidDel="00BB280A">
          <w:rPr>
            <w:i/>
          </w:rPr>
          <w:delText xml:space="preserve">poorHealth </w:delText>
        </w:r>
        <w:r w:rsidR="00F72A9A" w:rsidRPr="006B1F40" w:rsidDel="00BB280A">
          <w:delText xml:space="preserve">= </w:delText>
        </w:r>
        <w:r w:rsidR="00466E2D" w:rsidRPr="006B1F40" w:rsidDel="00BB280A">
          <w:delText>binary indicator of child health problems</w:delText>
        </w:r>
        <w:r w:rsidR="00B31E32" w:rsidRPr="006B1F40" w:rsidDel="00BB280A">
          <w:delText xml:space="preserve"> limiting usual activities</w:delText>
        </w:r>
        <w:r w:rsidR="00466E2D" w:rsidRPr="006B1F40" w:rsidDel="00BB280A">
          <w:delText xml:space="preserve">. </w:delText>
        </w:r>
        <w:r w:rsidR="00466E2D" w:rsidRPr="006B1F40" w:rsidDel="00BB280A">
          <w:rPr>
            <w:i/>
          </w:rPr>
          <w:delText>momAge</w:delText>
        </w:r>
        <w:r w:rsidR="00466E2D" w:rsidRPr="006B1F40" w:rsidDel="00BB280A">
          <w:delText xml:space="preserve"> </w:delText>
        </w:r>
        <w:r w:rsidR="00F741BA" w:rsidRPr="006B1F40" w:rsidDel="00BB280A">
          <w:delText xml:space="preserve">= </w:delText>
        </w:r>
        <w:r w:rsidR="00466E2D" w:rsidRPr="006B1F40" w:rsidDel="00BB280A">
          <w:delText xml:space="preserve">mother’s age when child was born. </w:delText>
        </w:r>
        <w:r w:rsidR="00466E2D" w:rsidRPr="006B1F40" w:rsidDel="00BB280A">
          <w:rPr>
            <w:i/>
          </w:rPr>
          <w:delText>smoking</w:delText>
        </w:r>
        <w:r w:rsidR="001827EB" w:rsidRPr="006B1F40" w:rsidDel="00BB280A">
          <w:delText xml:space="preserve"> = binary indicator of </w:delText>
        </w:r>
        <w:r w:rsidR="00466E2D" w:rsidRPr="006B1F40" w:rsidDel="00BB280A">
          <w:delText>maternal smoking during pregnan</w:delText>
        </w:r>
        <w:r w:rsidR="001827EB" w:rsidRPr="006B1F40" w:rsidDel="00BB280A">
          <w:delText>c</w:delText>
        </w:r>
        <w:r w:rsidR="00466E2D" w:rsidRPr="006B1F40" w:rsidDel="00BB280A">
          <w:delText>y</w:delText>
        </w:r>
        <w:r w:rsidR="001827EB" w:rsidRPr="006B1F40" w:rsidDel="00BB280A">
          <w:delText xml:space="preserve">. </w:delText>
        </w:r>
        <w:r w:rsidR="001827EB" w:rsidRPr="006B1F40" w:rsidDel="00BB280A">
          <w:rPr>
            <w:i/>
          </w:rPr>
          <w:delText>lowBirthWt</w:delText>
        </w:r>
        <w:r w:rsidR="001827EB" w:rsidRPr="006B1F40" w:rsidDel="00BB280A">
          <w:delText xml:space="preserve"> = binary indicator of low birth weight. </w:delText>
        </w:r>
        <w:r w:rsidR="001827EB" w:rsidRPr="006B1F40" w:rsidDel="00BB280A">
          <w:rPr>
            <w:i/>
          </w:rPr>
          <w:delText>race</w:delText>
        </w:r>
        <w:r w:rsidR="001827EB" w:rsidRPr="006B1F40" w:rsidDel="00BB280A">
          <w:delText xml:space="preserve"> = </w:delText>
        </w:r>
        <w:r w:rsidR="00F272D4" w:rsidRPr="006B1F40" w:rsidDel="00BB280A">
          <w:delText xml:space="preserve">child’s race category. </w:delText>
        </w:r>
        <w:r w:rsidR="00F272D4" w:rsidRPr="006B1F40" w:rsidDel="00BB280A">
          <w:rPr>
            <w:i/>
          </w:rPr>
          <w:delText>kidsInHouse</w:delText>
        </w:r>
        <w:r w:rsidR="00F272D4" w:rsidRPr="006B1F40" w:rsidDel="00BB280A">
          <w:delText xml:space="preserve"> = number of children </w:delText>
        </w:r>
        <w:r w:rsidR="001C1839" w:rsidRPr="006B1F40" w:rsidDel="00BB280A">
          <w:delText xml:space="preserve">of the mother </w:delText>
        </w:r>
        <w:r w:rsidR="00F272D4" w:rsidRPr="006B1F40" w:rsidDel="00BB280A">
          <w:delText xml:space="preserve">in the household. </w:delText>
        </w:r>
        <w:r w:rsidR="00F272D4" w:rsidRPr="006B1F40" w:rsidDel="00BB280A">
          <w:rPr>
            <w:i/>
          </w:rPr>
          <w:delText>preterm</w:delText>
        </w:r>
        <w:r w:rsidR="00F272D4" w:rsidRPr="006B1F40" w:rsidDel="00BB280A">
          <w:delText xml:space="preserve"> = child was </w:delText>
        </w:r>
        <w:r w:rsidR="001C1839" w:rsidRPr="006B1F40" w:rsidDel="00BB280A">
          <w:delText>born at &lt; 37 weeks gestation.</w:delText>
        </w:r>
        <w:r w:rsidR="00F272D4" w:rsidRPr="006B1F40" w:rsidDel="00BB280A">
          <w:delText xml:space="preserve"> </w:delText>
        </w:r>
        <w:r w:rsidR="00F272D4" w:rsidRPr="006B1F40" w:rsidDel="00BB280A">
          <w:rPr>
            <w:i/>
          </w:rPr>
          <w:delText>alcohol</w:delText>
        </w:r>
        <w:r w:rsidR="00F272D4" w:rsidRPr="006B1F40" w:rsidDel="00BB280A">
          <w:delText xml:space="preserve"> = binary indicator of maternal alcohol use during pregnancy. </w:delText>
        </w:r>
        <w:r w:rsidR="00F272D4" w:rsidRPr="006B1F40" w:rsidDel="00BB280A">
          <w:rPr>
            <w:i/>
          </w:rPr>
          <w:delText>fatherabsent</w:delText>
        </w:r>
        <w:r w:rsidR="00F272D4" w:rsidRPr="006B1F40" w:rsidDel="00BB280A">
          <w:delText xml:space="preserve"> = child’s father does not live in the household. </w:delText>
        </w:r>
        <w:r w:rsidR="00F272D4" w:rsidRPr="006B1F40" w:rsidDel="00BB280A">
          <w:rPr>
            <w:i/>
          </w:rPr>
          <w:delText>female</w:delText>
        </w:r>
        <w:r w:rsidR="00F272D4" w:rsidRPr="006B1F40" w:rsidDel="00BB280A">
          <w:delText xml:space="preserve"> = binary indicator that child is female.</w:delText>
        </w:r>
      </w:del>
    </w:p>
    <w:p w14:paraId="71A65C3A" w14:textId="3345F526" w:rsidR="004C75BC" w:rsidRPr="006B1F40" w:rsidDel="00BB280A" w:rsidRDefault="004C75BC" w:rsidP="004C75BC">
      <w:pPr>
        <w:spacing w:line="480" w:lineRule="auto"/>
        <w:rPr>
          <w:del w:id="3857" w:author="Matthew McBee" w:date="2019-12-04T10:59:00Z"/>
        </w:rPr>
      </w:pPr>
      <w:del w:id="3858" w:author="Matthew McBee" w:date="2019-12-04T10:59:00Z">
        <w:r w:rsidRPr="006B1F40" w:rsidDel="00BB280A">
          <w:br w:type="page"/>
        </w:r>
      </w:del>
    </w:p>
    <w:p w14:paraId="162D1E79" w14:textId="17D4E6E6" w:rsidR="004C75BC" w:rsidRPr="006B1F40" w:rsidDel="00BB280A" w:rsidRDefault="004C75BC" w:rsidP="004C75BC">
      <w:pPr>
        <w:rPr>
          <w:del w:id="3859" w:author="Matthew McBee" w:date="2019-12-04T10:59:00Z"/>
        </w:rPr>
      </w:pPr>
      <w:del w:id="3860" w:author="Matthew McBee" w:date="2019-12-04T10:59:00Z">
        <w:r w:rsidRPr="006B1F40" w:rsidDel="00BB280A">
          <w:delText>Fi</w:delText>
        </w:r>
        <w:r w:rsidR="00071AC1" w:rsidRPr="006B1F40" w:rsidDel="00BB280A">
          <w:delText xml:space="preserve">gure </w:delText>
        </w:r>
        <w:r w:rsidR="00FD683E" w:rsidRPr="006B1F40" w:rsidDel="00BB280A">
          <w:delText>5</w:delText>
        </w:r>
      </w:del>
    </w:p>
    <w:p w14:paraId="5BF6D61B" w14:textId="3D768D8B" w:rsidR="004C75BC" w:rsidRPr="006B1F40" w:rsidDel="00BB280A" w:rsidRDefault="004C75BC" w:rsidP="004C75BC">
      <w:pPr>
        <w:rPr>
          <w:del w:id="3861" w:author="Matthew McBee" w:date="2019-12-04T10:59:00Z"/>
        </w:rPr>
      </w:pPr>
      <w:del w:id="3862" w:author="Matthew McBee" w:date="2019-12-04T10:59:00Z">
        <w:r w:rsidRPr="006B1F40" w:rsidDel="00BB280A">
          <w:delText>Relative influence of variables in the propensity score model predicting TV use at age 3.</w:delText>
        </w:r>
      </w:del>
    </w:p>
    <w:p w14:paraId="2780B4F5" w14:textId="0820D19C" w:rsidR="004C75BC" w:rsidRPr="006B1F40" w:rsidDel="00BB280A" w:rsidRDefault="004C75BC" w:rsidP="004C75BC">
      <w:pPr>
        <w:rPr>
          <w:del w:id="3863" w:author="Matthew McBee" w:date="2019-12-04T10:59:00Z"/>
        </w:rPr>
      </w:pPr>
    </w:p>
    <w:p w14:paraId="0FAAEB1B" w14:textId="0078230F" w:rsidR="004C75BC" w:rsidRPr="006B1F40" w:rsidDel="00BB280A" w:rsidRDefault="004735F6" w:rsidP="004C75BC">
      <w:pPr>
        <w:rPr>
          <w:del w:id="3864" w:author="Matthew McBee" w:date="2019-12-04T10:59:00Z"/>
        </w:rPr>
      </w:pPr>
      <w:del w:id="3865" w:author="Matthew McBee" w:date="2019-12-04T10:59:00Z">
        <w:r w:rsidRPr="006B1F40" w:rsidDel="00BB280A">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del>
    </w:p>
    <w:p w14:paraId="2B0A24F4" w14:textId="1BE5A522" w:rsidR="004C75BC" w:rsidRPr="006B1F40" w:rsidDel="00BB280A" w:rsidRDefault="004C75BC" w:rsidP="004C75BC">
      <w:pPr>
        <w:rPr>
          <w:del w:id="3866" w:author="Matthew McBee" w:date="2019-12-04T10:59:00Z"/>
        </w:rPr>
      </w:pPr>
    </w:p>
    <w:p w14:paraId="3F387CAF" w14:textId="7FD81737" w:rsidR="004C75BC" w:rsidRPr="006B1F40" w:rsidDel="00BB280A" w:rsidRDefault="004C75BC" w:rsidP="004C75BC">
      <w:pPr>
        <w:rPr>
          <w:del w:id="3867" w:author="Matthew McBee" w:date="2019-12-04T10:59:00Z"/>
        </w:rPr>
      </w:pPr>
      <w:del w:id="3868" w:author="Matthew McBee" w:date="2019-12-04T10:59:00Z">
        <w:r w:rsidRPr="006B1F40" w:rsidDel="00BB280A">
          <w:delText>Note: Based on TV use groups defined by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FC3F19" w:rsidRPr="006B1F40" w:rsidDel="00BB280A">
          <w:delText xml:space="preserve">Note for Figure 4 describes variable labels. </w:delText>
        </w:r>
      </w:del>
    </w:p>
    <w:p w14:paraId="75140975" w14:textId="1FFF858E" w:rsidR="004C75BC" w:rsidRPr="006B1F40" w:rsidDel="00BB280A" w:rsidRDefault="004C75BC" w:rsidP="004C75BC">
      <w:pPr>
        <w:spacing w:line="480" w:lineRule="auto"/>
        <w:rPr>
          <w:del w:id="3869" w:author="Matthew McBee" w:date="2019-12-04T10:59:00Z"/>
        </w:rPr>
      </w:pPr>
    </w:p>
    <w:p w14:paraId="1CBBBD13" w14:textId="2C65BE67" w:rsidR="004C75BC" w:rsidRPr="006B1F40" w:rsidDel="00BB280A" w:rsidRDefault="004C75BC" w:rsidP="004C75BC">
      <w:pPr>
        <w:rPr>
          <w:del w:id="3870" w:author="Matthew McBee" w:date="2019-12-04T10:59:00Z"/>
        </w:rPr>
        <w:sectPr w:rsidR="004C75BC" w:rsidRPr="006B1F40" w:rsidDel="00BB280A" w:rsidSect="00C80935">
          <w:pgSz w:w="12240" w:h="15840"/>
          <w:pgMar w:top="1440" w:right="1440" w:bottom="1440" w:left="1440" w:header="720" w:footer="720" w:gutter="0"/>
          <w:cols w:space="720"/>
          <w:docGrid w:linePitch="360"/>
        </w:sectPr>
      </w:pPr>
    </w:p>
    <w:p w14:paraId="235EDEFF" w14:textId="79E16F1F" w:rsidR="00FF08C3" w:rsidRPr="006B1F40" w:rsidDel="00BB280A" w:rsidRDefault="00FF08C3" w:rsidP="00FF08C3">
      <w:pPr>
        <w:rPr>
          <w:del w:id="3871" w:author="Matthew McBee" w:date="2019-12-04T10:59:00Z"/>
        </w:rPr>
      </w:pPr>
      <w:del w:id="3872" w:author="Matthew McBee" w:date="2019-12-04T10:59:00Z">
        <w:r w:rsidRPr="006B1F40" w:rsidDel="00BB280A">
          <w:delText>Figure 6</w:delText>
        </w:r>
      </w:del>
    </w:p>
    <w:p w14:paraId="099DA77E" w14:textId="5B2F66A2" w:rsidR="00FF08C3" w:rsidRPr="006B1F40" w:rsidDel="00BB280A" w:rsidRDefault="00FF08C3" w:rsidP="00FF08C3">
      <w:pPr>
        <w:rPr>
          <w:del w:id="3873" w:author="Matthew McBee" w:date="2019-12-04T10:59:00Z"/>
          <w:noProof/>
        </w:rPr>
      </w:pPr>
      <w:del w:id="3874" w:author="Matthew McBee" w:date="2019-12-04T10:59:00Z">
        <w:r w:rsidRPr="006B1F40" w:rsidDel="00BB280A">
          <w:delText>Covariate balance for stratification model continuous variables. TV use measured at age ~1.5.</w:delText>
        </w:r>
        <w:r w:rsidRPr="006B1F40" w:rsidDel="00BB280A">
          <w:rPr>
            <w:noProof/>
          </w:rPr>
          <w:delText xml:space="preserve"> </w:delText>
        </w:r>
      </w:del>
    </w:p>
    <w:p w14:paraId="002F51DD" w14:textId="44813057" w:rsidR="00FF08C3" w:rsidRPr="006B1F40" w:rsidDel="00BB280A" w:rsidRDefault="00FF08C3" w:rsidP="00FF08C3">
      <w:pPr>
        <w:rPr>
          <w:del w:id="3875" w:author="Matthew McBee" w:date="2019-12-04T10:59:00Z"/>
          <w:noProof/>
        </w:rPr>
      </w:pPr>
    </w:p>
    <w:p w14:paraId="32642A88" w14:textId="50158CCD" w:rsidR="00FF08C3" w:rsidRPr="006B1F40" w:rsidDel="00BB280A" w:rsidRDefault="00FF08C3" w:rsidP="00FF08C3">
      <w:pPr>
        <w:rPr>
          <w:del w:id="3876" w:author="Matthew McBee" w:date="2019-12-04T10:59:00Z"/>
        </w:rPr>
      </w:pPr>
      <w:del w:id="3877" w:author="Matthew McBee" w:date="2019-12-04T10:59:00Z">
        <w:r w:rsidRPr="006B1F40" w:rsidDel="00BB280A">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del>
    </w:p>
    <w:p w14:paraId="47C0736E" w14:textId="65C786D0" w:rsidR="00FF08C3" w:rsidRPr="006B1F40" w:rsidDel="00BB280A" w:rsidRDefault="00FF08C3" w:rsidP="00FF08C3">
      <w:pPr>
        <w:rPr>
          <w:del w:id="3878" w:author="Matthew McBee" w:date="2019-12-04T10:59:00Z"/>
        </w:rPr>
      </w:pPr>
    </w:p>
    <w:p w14:paraId="3D192AE3" w14:textId="357C7BEF" w:rsidR="00FF08C3" w:rsidRPr="006B1F40" w:rsidDel="00BB280A" w:rsidRDefault="00FF08C3" w:rsidP="00FF08C3">
      <w:pPr>
        <w:rPr>
          <w:del w:id="3879" w:author="Matthew McBee" w:date="2019-12-04T10:59:00Z"/>
        </w:rPr>
      </w:pPr>
      <w:del w:id="3880" w:author="Matthew McBee" w:date="2019-12-04T10:59:00Z">
        <w:r w:rsidRPr="006B1F40" w:rsidDel="00BB280A">
          <w:br w:type="page"/>
        </w:r>
      </w:del>
    </w:p>
    <w:p w14:paraId="77ED9F1B" w14:textId="50FF4B79" w:rsidR="00FF08C3" w:rsidRPr="006B1F40" w:rsidDel="00BB280A" w:rsidRDefault="00FF08C3" w:rsidP="00FF08C3">
      <w:pPr>
        <w:rPr>
          <w:del w:id="3881" w:author="Matthew McBee" w:date="2019-12-04T10:59:00Z"/>
        </w:rPr>
      </w:pPr>
      <w:del w:id="3882" w:author="Matthew McBee" w:date="2019-12-04T10:59:00Z">
        <w:r w:rsidRPr="006B1F40" w:rsidDel="00BB280A">
          <w:delText>Figure 7</w:delText>
        </w:r>
      </w:del>
    </w:p>
    <w:p w14:paraId="71FDD441" w14:textId="5E042CB3" w:rsidR="00FF08C3" w:rsidRPr="006B1F40" w:rsidDel="00BB280A" w:rsidRDefault="00FF08C3" w:rsidP="00FF08C3">
      <w:pPr>
        <w:rPr>
          <w:del w:id="3883" w:author="Matthew McBee" w:date="2019-12-04T10:59:00Z"/>
        </w:rPr>
      </w:pPr>
      <w:del w:id="3884" w:author="Matthew McBee" w:date="2019-12-04T10:59:00Z">
        <w:r w:rsidRPr="006B1F40" w:rsidDel="00BB280A">
          <w:delText>Covariate balance for stratification model categorical variables. TV use measured at age ~1.5.</w:delText>
        </w:r>
      </w:del>
    </w:p>
    <w:p w14:paraId="31C4AEC9" w14:textId="6133C111" w:rsidR="00FF08C3" w:rsidRPr="006B1F40" w:rsidDel="00BB280A" w:rsidRDefault="00FF08C3" w:rsidP="00FF08C3">
      <w:pPr>
        <w:rPr>
          <w:del w:id="3885" w:author="Matthew McBee" w:date="2019-12-04T10:59:00Z"/>
        </w:rPr>
      </w:pPr>
    </w:p>
    <w:p w14:paraId="61722185" w14:textId="6783DBB6" w:rsidR="00FF08C3" w:rsidRPr="006B1F40" w:rsidDel="00BB280A" w:rsidRDefault="00FF08C3" w:rsidP="00FF08C3">
      <w:pPr>
        <w:rPr>
          <w:del w:id="3886" w:author="Matthew McBee" w:date="2019-12-04T10:59:00Z"/>
        </w:rPr>
      </w:pPr>
      <w:del w:id="3887" w:author="Matthew McBee" w:date="2019-12-04T10:59:00Z">
        <w:r w:rsidRPr="006B1F40" w:rsidDel="00BB280A">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del>
    </w:p>
    <w:p w14:paraId="727CD69C" w14:textId="724416C9" w:rsidR="00FF08C3" w:rsidRPr="006B1F40" w:rsidDel="00BB280A" w:rsidRDefault="00FF08C3" w:rsidP="00FF08C3">
      <w:pPr>
        <w:rPr>
          <w:del w:id="3888" w:author="Matthew McBee" w:date="2019-12-04T10:59:00Z"/>
        </w:rPr>
      </w:pPr>
      <w:del w:id="3889" w:author="Matthew McBee" w:date="2019-12-04T10:59:00Z">
        <w:r w:rsidRPr="006B1F40" w:rsidDel="00BB280A">
          <w:br w:type="page"/>
        </w:r>
      </w:del>
    </w:p>
    <w:p w14:paraId="1EDDAE6E" w14:textId="7A50C8F7" w:rsidR="004C75BC" w:rsidRPr="006B1F40" w:rsidDel="00BB280A" w:rsidRDefault="00071AC1" w:rsidP="004C75BC">
      <w:pPr>
        <w:rPr>
          <w:del w:id="3890" w:author="Matthew McBee" w:date="2019-12-04T10:59:00Z"/>
        </w:rPr>
      </w:pPr>
      <w:del w:id="3891" w:author="Matthew McBee" w:date="2019-12-04T10:59:00Z">
        <w:r w:rsidRPr="006B1F40" w:rsidDel="00BB280A">
          <w:delText xml:space="preserve">Figure </w:delText>
        </w:r>
        <w:r w:rsidR="00FF08C3" w:rsidRPr="006B1F40" w:rsidDel="00BB280A">
          <w:delText>8</w:delText>
        </w:r>
      </w:del>
    </w:p>
    <w:p w14:paraId="39798150" w14:textId="700A35E0" w:rsidR="004C75BC" w:rsidRPr="006B1F40" w:rsidDel="00BB280A" w:rsidRDefault="004C75BC" w:rsidP="004C75BC">
      <w:pPr>
        <w:rPr>
          <w:del w:id="3892" w:author="Matthew McBee" w:date="2019-12-04T10:59:00Z"/>
        </w:rPr>
      </w:pPr>
      <w:del w:id="3893" w:author="Matthew McBee" w:date="2019-12-04T10:59:00Z">
        <w:r w:rsidRPr="006B1F40" w:rsidDel="00BB280A">
          <w:delText>Summary of propensity score and regression model results for the standardized within-sex attention outcome.</w:delText>
        </w:r>
      </w:del>
    </w:p>
    <w:p w14:paraId="05629B41" w14:textId="52C1C3D1" w:rsidR="004C75BC" w:rsidRPr="006B1F40" w:rsidDel="00BB280A" w:rsidRDefault="004C75BC" w:rsidP="004C75BC">
      <w:pPr>
        <w:rPr>
          <w:del w:id="3894" w:author="Matthew McBee" w:date="2019-12-04T10:59:00Z"/>
        </w:rPr>
      </w:pPr>
    </w:p>
    <w:p w14:paraId="6B1D3A51" w14:textId="29C9F90D" w:rsidR="00852A55" w:rsidRPr="006B1F40" w:rsidDel="00BB280A" w:rsidRDefault="00852A55" w:rsidP="004C75BC">
      <w:pPr>
        <w:rPr>
          <w:del w:id="3895" w:author="Matthew McBee" w:date="2019-12-04T10:59:00Z"/>
        </w:rPr>
      </w:pPr>
      <w:del w:id="3896" w:author="Matthew McBee" w:date="2019-12-04T10:59:00Z">
        <w:r w:rsidRPr="006B1F40" w:rsidDel="00BB280A">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FF51E8E" w14:textId="44643B45" w:rsidR="00852A55" w:rsidRPr="006B1F40" w:rsidDel="00BB280A" w:rsidRDefault="00852A55" w:rsidP="004C75BC">
      <w:pPr>
        <w:rPr>
          <w:del w:id="3897" w:author="Matthew McBee" w:date="2019-12-04T10:59:00Z"/>
        </w:rPr>
      </w:pPr>
    </w:p>
    <w:p w14:paraId="32EAC124" w14:textId="0A6BBDCE" w:rsidR="004C75BC" w:rsidRPr="006B1F40" w:rsidDel="00BB280A" w:rsidRDefault="004C75BC" w:rsidP="004C75BC">
      <w:pPr>
        <w:rPr>
          <w:del w:id="3898" w:author="Matthew McBee" w:date="2019-12-04T10:59:00Z"/>
        </w:rPr>
      </w:pPr>
      <w:del w:id="3899"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The regression coefficients represent the effect of a one-unit change of TV use on attention, where the unit is defined by the </w:delText>
        </w:r>
        <w:r w:rsidR="003003B8" w:rsidRPr="006B1F40" w:rsidDel="00BB280A">
          <w:delText xml:space="preserve">distance </w:delText>
        </w:r>
        <w:r w:rsidRPr="006B1F40" w:rsidDel="00BB280A">
          <w:delText xml:space="preserve">in median TV use </w:delText>
        </w:r>
        <w:r w:rsidR="003003B8" w:rsidRPr="006B1F40" w:rsidDel="00BB280A">
          <w:delText>from the low</w:delText>
        </w:r>
        <w:r w:rsidRPr="006B1F40" w:rsidDel="00BB280A">
          <w:delText>-TV</w:delText>
        </w:r>
        <w:r w:rsidR="003003B8" w:rsidRPr="006B1F40" w:rsidDel="00BB280A">
          <w:delText xml:space="preserve"> to the high</w:delText>
        </w:r>
        <w:r w:rsidRPr="006B1F40" w:rsidDel="00BB280A">
          <w:delText xml:space="preserve">-TV categories. Thus, the regression estimate is on a similar scale as the propensity score estimates. The linear regression and stratified propensity score models did not employ </w:delText>
        </w:r>
        <w:r w:rsidR="00864861" w:rsidRPr="006B1F40" w:rsidDel="00BB280A">
          <w:delText>cut point</w:delText>
        </w:r>
        <w:r w:rsidRPr="006B1F40" w:rsidDel="00BB280A">
          <w:delText>s.</w:delText>
        </w:r>
      </w:del>
    </w:p>
    <w:p w14:paraId="73004237" w14:textId="1E95ED4F" w:rsidR="004C75BC" w:rsidRPr="006B1F40" w:rsidDel="00BB280A" w:rsidRDefault="004C75BC" w:rsidP="004C75BC">
      <w:pPr>
        <w:rPr>
          <w:del w:id="3900" w:author="Matthew McBee" w:date="2019-12-04T10:59:00Z"/>
        </w:rPr>
      </w:pPr>
    </w:p>
    <w:p w14:paraId="6BF92466" w14:textId="1EFE7D74" w:rsidR="004C75BC" w:rsidRPr="006B1F40" w:rsidDel="00BB280A" w:rsidRDefault="004C75BC" w:rsidP="004C75BC">
      <w:pPr>
        <w:rPr>
          <w:del w:id="3901" w:author="Matthew McBee" w:date="2019-12-04T10:59:00Z"/>
        </w:rPr>
      </w:pPr>
      <w:del w:id="3902" w:author="Matthew McBee" w:date="2019-12-04T10:59:00Z">
        <w:r w:rsidRPr="006B1F40" w:rsidDel="00BB280A">
          <w:br w:type="page"/>
        </w:r>
      </w:del>
    </w:p>
    <w:p w14:paraId="4FF656F6" w14:textId="1E6BE2BF" w:rsidR="004C75BC" w:rsidRPr="006B1F40" w:rsidDel="00BB280A" w:rsidRDefault="00071AC1" w:rsidP="004C75BC">
      <w:pPr>
        <w:rPr>
          <w:del w:id="3903" w:author="Matthew McBee" w:date="2019-12-04T10:59:00Z"/>
        </w:rPr>
      </w:pPr>
      <w:del w:id="3904" w:author="Matthew McBee" w:date="2019-12-04T10:59:00Z">
        <w:r w:rsidRPr="006B1F40" w:rsidDel="00BB280A">
          <w:delText xml:space="preserve">Figure </w:delText>
        </w:r>
        <w:r w:rsidR="00FF08C3" w:rsidRPr="006B1F40" w:rsidDel="00BB280A">
          <w:delText>9</w:delText>
        </w:r>
      </w:del>
    </w:p>
    <w:p w14:paraId="38730996" w14:textId="44E16F68" w:rsidR="004C75BC" w:rsidRPr="006B1F40" w:rsidDel="00BB280A" w:rsidRDefault="004C75BC" w:rsidP="004C75BC">
      <w:pPr>
        <w:rPr>
          <w:del w:id="3905" w:author="Matthew McBee" w:date="2019-12-04T10:59:00Z"/>
        </w:rPr>
      </w:pPr>
      <w:del w:id="3906" w:author="Matthew McBee" w:date="2019-12-04T10:59:00Z">
        <w:r w:rsidRPr="006B1F40" w:rsidDel="00BB280A">
          <w:delText>Summary of propensity score and regression model results for the raw attention outcome.</w:delText>
        </w:r>
      </w:del>
    </w:p>
    <w:p w14:paraId="3043A0C0" w14:textId="177BC8C4" w:rsidR="004C75BC" w:rsidRPr="006B1F40" w:rsidDel="00BB280A" w:rsidRDefault="004C75BC" w:rsidP="004C75BC">
      <w:pPr>
        <w:rPr>
          <w:del w:id="3907" w:author="Matthew McBee" w:date="2019-12-04T10:59:00Z"/>
        </w:rPr>
      </w:pPr>
    </w:p>
    <w:p w14:paraId="6FB58C78" w14:textId="2F0E0603" w:rsidR="00A160B3" w:rsidRPr="006B1F40" w:rsidDel="00BB280A" w:rsidRDefault="00A160B3" w:rsidP="004C75BC">
      <w:pPr>
        <w:rPr>
          <w:del w:id="3908" w:author="Matthew McBee" w:date="2019-12-04T10:59:00Z"/>
        </w:rPr>
      </w:pPr>
      <w:del w:id="3909" w:author="Matthew McBee" w:date="2019-12-04T10:59:00Z">
        <w:r w:rsidRPr="006B1F40" w:rsidDel="00BB280A">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3F4E7984" w14:textId="4809772F" w:rsidR="00A160B3" w:rsidRPr="006B1F40" w:rsidDel="00BB280A" w:rsidRDefault="00A160B3" w:rsidP="004C75BC">
      <w:pPr>
        <w:rPr>
          <w:del w:id="3910" w:author="Matthew McBee" w:date="2019-12-04T10:59:00Z"/>
        </w:rPr>
      </w:pPr>
    </w:p>
    <w:p w14:paraId="2D7AB6C0" w14:textId="5E8247B0" w:rsidR="004C75BC" w:rsidRPr="006B1F40" w:rsidDel="00BB280A" w:rsidRDefault="004C75BC" w:rsidP="004C75BC">
      <w:pPr>
        <w:rPr>
          <w:del w:id="3911" w:author="Matthew McBee" w:date="2019-12-04T10:59:00Z"/>
        </w:rPr>
      </w:pPr>
      <w:del w:id="3912"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w:delText>
        </w:r>
        <w:r w:rsidR="002536ED" w:rsidRPr="006B1F40" w:rsidDel="00BB280A">
          <w:delText xml:space="preserve">The regression coefficients represent the effect of a one-unit change of TV use on attention, where the unit is defined by the distance in median TV use from the low-TV to the high-TV categories. </w:delText>
        </w:r>
        <w:r w:rsidRPr="006B1F40" w:rsidDel="00BB280A">
          <w:delText xml:space="preserve">Thus, the regression estimate is on a similar scale as the propensity score estimates. </w:delText>
        </w:r>
      </w:del>
    </w:p>
    <w:p w14:paraId="57C1A4C9" w14:textId="1D391740" w:rsidR="004C75BC" w:rsidRPr="006B1F40" w:rsidDel="00BB280A" w:rsidRDefault="004C75BC" w:rsidP="004C75BC">
      <w:pPr>
        <w:rPr>
          <w:del w:id="3913" w:author="Matthew McBee" w:date="2019-12-04T10:59:00Z"/>
        </w:rPr>
      </w:pPr>
    </w:p>
    <w:p w14:paraId="3ADBA656" w14:textId="06D9EAE5" w:rsidR="004C75BC" w:rsidRPr="006B1F40" w:rsidDel="00BB280A" w:rsidRDefault="004C75BC" w:rsidP="004C75BC">
      <w:pPr>
        <w:rPr>
          <w:del w:id="3914" w:author="Matthew McBee" w:date="2019-12-04T10:59:00Z"/>
        </w:rPr>
      </w:pPr>
      <w:del w:id="3915" w:author="Matthew McBee" w:date="2019-12-04T10:59:00Z">
        <w:r w:rsidRPr="006B1F40" w:rsidDel="00BB280A">
          <w:br w:type="page"/>
        </w:r>
      </w:del>
    </w:p>
    <w:p w14:paraId="1788F9A0" w14:textId="0B7E837C" w:rsidR="004C75BC" w:rsidRPr="006B1F40" w:rsidDel="00BB280A" w:rsidRDefault="002101B4" w:rsidP="004C75BC">
      <w:pPr>
        <w:rPr>
          <w:del w:id="3916" w:author="Matthew McBee" w:date="2019-12-04T10:59:00Z"/>
        </w:rPr>
      </w:pPr>
      <w:del w:id="3917" w:author="Matthew McBee" w:date="2019-12-04T10:59:00Z">
        <w:r w:rsidRPr="006B1F40" w:rsidDel="00BB280A">
          <w:delText xml:space="preserve">Figure </w:delText>
        </w:r>
        <w:r w:rsidR="00FF08C3" w:rsidRPr="006B1F40" w:rsidDel="00BB280A">
          <w:delText>10</w:delText>
        </w:r>
      </w:del>
    </w:p>
    <w:p w14:paraId="7CDD346E" w14:textId="699F1FDF" w:rsidR="004C75BC" w:rsidRPr="006B1F40" w:rsidDel="00BB280A" w:rsidRDefault="004C75BC" w:rsidP="004C75BC">
      <w:pPr>
        <w:rPr>
          <w:del w:id="3918" w:author="Matthew McBee" w:date="2019-12-04T10:59:00Z"/>
        </w:rPr>
      </w:pPr>
      <w:del w:id="3919" w:author="Matthew McBee" w:date="2019-12-04T10:59:00Z">
        <w:r w:rsidRPr="006B1F40" w:rsidDel="00BB280A">
          <w:delText xml:space="preserve">Logistic regression model results by age when TV use was measured and </w:delText>
        </w:r>
        <w:r w:rsidR="00864861" w:rsidRPr="006B1F40" w:rsidDel="00BB280A">
          <w:delText>cut point</w:delText>
        </w:r>
        <w:r w:rsidRPr="006B1F40" w:rsidDel="00BB280A">
          <w:delText xml:space="preserve"> defining problematic attention. </w:delText>
        </w:r>
      </w:del>
    </w:p>
    <w:p w14:paraId="4D3160D6" w14:textId="18968BF9" w:rsidR="004C75BC" w:rsidRPr="006B1F40" w:rsidDel="00BB280A" w:rsidRDefault="004C75BC" w:rsidP="004C75BC">
      <w:pPr>
        <w:rPr>
          <w:del w:id="3920" w:author="Matthew McBee" w:date="2019-12-04T10:59:00Z"/>
        </w:rPr>
      </w:pPr>
    </w:p>
    <w:p w14:paraId="2FC7583E" w14:textId="16023C50" w:rsidR="00983847" w:rsidRPr="006B1F40" w:rsidDel="00BB280A" w:rsidRDefault="00983847" w:rsidP="004C75BC">
      <w:pPr>
        <w:rPr>
          <w:del w:id="3921" w:author="Matthew McBee" w:date="2019-12-04T10:59:00Z"/>
        </w:rPr>
      </w:pPr>
      <w:del w:id="3922" w:author="Matthew McBee" w:date="2019-12-04T10:59:00Z">
        <w:r w:rsidRPr="006B1F40" w:rsidDel="00BB280A">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7A5CDBC3" w14:textId="6ED0792A" w:rsidR="004C75BC" w:rsidRPr="006B1F40" w:rsidDel="00BB280A" w:rsidRDefault="004C75BC" w:rsidP="004C75BC">
      <w:pPr>
        <w:rPr>
          <w:del w:id="3923" w:author="Matthew McBee" w:date="2019-12-04T10:59:00Z"/>
        </w:rPr>
      </w:pPr>
    </w:p>
    <w:p w14:paraId="5767C8DE" w14:textId="2F722788" w:rsidR="004C75BC" w:rsidRPr="006B1F40" w:rsidDel="00BB280A" w:rsidRDefault="004C75BC" w:rsidP="004C75BC">
      <w:pPr>
        <w:rPr>
          <w:del w:id="3924" w:author="Matthew McBee" w:date="2019-12-04T10:59:00Z"/>
        </w:rPr>
      </w:pPr>
      <w:del w:id="3925" w:author="Matthew McBee" w:date="2019-12-04T10:59:00Z">
        <w:r w:rsidRPr="006B1F40" w:rsidDel="00BB280A">
          <w:delText xml:space="preserve">Note: Lines indicate the width of the 95% confidence intervals. The vertical reference line at an odds ratio of 1.0 denotes no effect of TV on the probability of attention problems. Confidence intervals including zero are non-significant at the </w:delText>
        </w:r>
        <m:oMath>
          <m:r>
            <w:rPr>
              <w:rFonts w:ascii="Cambria Math" w:hAnsi="Cambria Math"/>
            </w:rPr>
            <m:t>α=.05</m:t>
          </m:r>
        </m:oMath>
        <w:r w:rsidRPr="006B1F40" w:rsidDel="00BB280A">
          <w:delText xml:space="preserve"> level. The bolded results denoted the 120 </w:delText>
        </w:r>
        <w:r w:rsidR="00864861" w:rsidRPr="006B1F40" w:rsidDel="00BB280A">
          <w:delText>cut point</w:delText>
        </w:r>
        <w:r w:rsidRPr="006B1F40" w:rsidDel="00BB280A">
          <w:delText xml:space="preserve"> used by Christakis et al. (2004). </w:delText>
        </w:r>
      </w:del>
    </w:p>
    <w:p w14:paraId="0202B0C5" w14:textId="5EA2811D" w:rsidR="004A76E9" w:rsidRPr="006B1F40" w:rsidDel="006B1F40" w:rsidRDefault="004A76E9" w:rsidP="00C4008A">
      <w:pPr>
        <w:rPr>
          <w:del w:id="3926" w:author="Matthew McBee" w:date="2019-12-04T11:07:00Z"/>
          <w:rPrChange w:id="3927" w:author="Matthew McBee" w:date="2019-12-04T11:08:00Z">
            <w:rPr>
              <w:del w:id="3928" w:author="Matthew McBee" w:date="2019-12-04T11:07:00Z"/>
              <w:b/>
              <w:bCs/>
            </w:rPr>
          </w:rPrChange>
        </w:rPr>
      </w:pPr>
    </w:p>
    <w:p w14:paraId="3108531D" w14:textId="1B402D6C" w:rsidR="00225CD8" w:rsidRPr="006B1F40" w:rsidDel="006B1F40" w:rsidRDefault="00225CD8" w:rsidP="00C4008A">
      <w:pPr>
        <w:rPr>
          <w:del w:id="3929" w:author="Matthew McBee" w:date="2019-12-04T11:07:00Z"/>
          <w:rPrChange w:id="3930" w:author="Matthew McBee" w:date="2019-12-04T11:08:00Z">
            <w:rPr>
              <w:del w:id="3931" w:author="Matthew McBee" w:date="2019-12-04T11:07:00Z"/>
              <w:b/>
              <w:bCs/>
            </w:rPr>
          </w:rPrChange>
        </w:rPr>
      </w:pPr>
    </w:p>
    <w:p w14:paraId="27695302" w14:textId="081B53B1" w:rsidR="00225CD8" w:rsidRPr="006B1F40" w:rsidDel="006B1F40" w:rsidRDefault="00225CD8" w:rsidP="00C4008A">
      <w:pPr>
        <w:rPr>
          <w:del w:id="3932" w:author="Matthew McBee" w:date="2019-12-04T11:07:00Z"/>
          <w:rPrChange w:id="3933" w:author="Matthew McBee" w:date="2019-12-04T11:08:00Z">
            <w:rPr>
              <w:del w:id="3934" w:author="Matthew McBee" w:date="2019-12-04T11:07:00Z"/>
              <w:b/>
              <w:bCs/>
            </w:rPr>
          </w:rPrChange>
        </w:rPr>
      </w:pPr>
    </w:p>
    <w:p w14:paraId="0EA2348B" w14:textId="1B665D68" w:rsidR="00225CD8" w:rsidRPr="006B1F40" w:rsidDel="006B1F40" w:rsidRDefault="00225CD8" w:rsidP="00C4008A">
      <w:pPr>
        <w:rPr>
          <w:del w:id="3935" w:author="Matthew McBee" w:date="2019-12-04T11:07:00Z"/>
          <w:rPrChange w:id="3936" w:author="Matthew McBee" w:date="2019-12-04T11:08:00Z">
            <w:rPr>
              <w:del w:id="3937" w:author="Matthew McBee" w:date="2019-12-04T11:07:00Z"/>
              <w:b/>
              <w:bCs/>
            </w:rPr>
          </w:rPrChange>
        </w:rPr>
      </w:pPr>
    </w:p>
    <w:p w14:paraId="7FC6708A" w14:textId="18B35639" w:rsidR="00225CD8" w:rsidRDefault="006B1F40" w:rsidP="00C4008A">
      <w:pPr>
        <w:rPr>
          <w:ins w:id="3938" w:author="Matthew McBee" w:date="2019-12-04T14:19:00Z"/>
        </w:rPr>
      </w:pPr>
      <w:ins w:id="3939" w:author="Matthew McBee" w:date="2019-12-04T11:08:00Z">
        <w:r w:rsidRPr="006B1F40">
          <w:rPr>
            <w:rPrChange w:id="3940" w:author="Matthew McBee" w:date="2019-12-04T11:08:00Z">
              <w:rPr>
                <w:b/>
                <w:bCs/>
              </w:rPr>
            </w:rPrChange>
          </w:rPr>
          <w:t xml:space="preserve">Figure </w:t>
        </w:r>
      </w:ins>
      <w:ins w:id="3941" w:author="Matthew McBee" w:date="2019-12-06T16:08:00Z">
        <w:r w:rsidR="00165274">
          <w:t>2</w:t>
        </w:r>
      </w:ins>
    </w:p>
    <w:p w14:paraId="440F79B0" w14:textId="28DD606C" w:rsidR="00053464" w:rsidRDefault="00053464" w:rsidP="00C4008A">
      <w:pPr>
        <w:rPr>
          <w:ins w:id="3942" w:author="Matthew McBee" w:date="2019-12-04T11:08:00Z"/>
        </w:rPr>
      </w:pPr>
      <w:ins w:id="3943" w:author="Matthew McBee" w:date="2019-12-04T14:19:00Z">
        <w:r>
          <w:t xml:space="preserve">IPTW </w:t>
        </w:r>
      </w:ins>
      <w:ins w:id="3944" w:author="Matthew McBee" w:date="2019-12-04T14:20:00Z">
        <w:r>
          <w:t>p</w:t>
        </w:r>
      </w:ins>
      <w:ins w:id="3945" w:author="Matthew McBee" w:date="2019-12-04T14:19:00Z">
        <w:r>
          <w:t>ropensit</w:t>
        </w:r>
      </w:ins>
      <w:ins w:id="3946" w:author="Matthew McBee" w:date="2019-12-04T14:20:00Z">
        <w:r>
          <w:t>y score model results summary</w:t>
        </w:r>
      </w:ins>
      <w:ins w:id="3947" w:author="Matthew McBee" w:date="2019-12-09T22:32:00Z">
        <w:r w:rsidR="003453CF">
          <w:t xml:space="preserve">. Left panels represent the effect of TV measured at age ~1.5. Right panels represent the effect of TV measured at age ~3. Top and middle rows plot effect sizes and their 95% CIs in Cohen’s </w:t>
        </w:r>
        <w:r w:rsidR="003453CF">
          <w:rPr>
            <w:i/>
            <w:iCs/>
          </w:rPr>
          <w:t>d</w:t>
        </w:r>
        <w:r w:rsidR="003453CF">
          <w:t xml:space="preserve"> units. Bottom row display the </w:t>
        </w:r>
        <w:r w:rsidR="003453CF">
          <w:rPr>
            <w:i/>
            <w:iCs/>
          </w:rPr>
          <w:t>p</w:t>
        </w:r>
        <w:r w:rsidR="003453CF">
          <w:t>-values; the horizontal dotted reference line displays the .05 threshold for significance.</w:t>
        </w:r>
      </w:ins>
    </w:p>
    <w:p w14:paraId="44DC17D8" w14:textId="4BB4A6E5" w:rsidR="006B1F40" w:rsidRDefault="003453CF" w:rsidP="00C4008A">
      <w:pPr>
        <w:rPr>
          <w:ins w:id="3948" w:author="Matthew McBee" w:date="2019-12-04T14:26:00Z"/>
        </w:rPr>
      </w:pPr>
      <w:ins w:id="3949" w:author="Matthew McBee" w:date="2019-12-04T11:08:00Z">
        <w:r>
          <w:rPr>
            <w:noProof/>
          </w:rPr>
          <w:drawing>
            <wp:anchor distT="0" distB="0" distL="114300" distR="114300" simplePos="0" relativeHeight="251666432" behindDoc="0" locked="0" layoutInCell="1" allowOverlap="1" wp14:anchorId="2DBA6E10" wp14:editId="17AA71F3">
              <wp:simplePos x="0" y="0"/>
              <wp:positionH relativeFrom="column">
                <wp:posOffset>-175260</wp:posOffset>
              </wp:positionH>
              <wp:positionV relativeFrom="paragraph">
                <wp:posOffset>173355</wp:posOffset>
              </wp:positionV>
              <wp:extent cx="8496935" cy="4248150"/>
              <wp:effectExtent l="0" t="0" r="0" b="635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W_results_summary.png"/>
                      <pic:cNvPicPr/>
                    </pic:nvPicPr>
                    <pic:blipFill>
                      <a:blip r:embed="rId42"/>
                      <a:stretch>
                        <a:fillRect/>
                      </a:stretch>
                    </pic:blipFill>
                    <pic:spPr>
                      <a:xfrm>
                        <a:off x="0" y="0"/>
                        <a:ext cx="8496935" cy="4248150"/>
                      </a:xfrm>
                      <a:prstGeom prst="rect">
                        <a:avLst/>
                      </a:prstGeom>
                    </pic:spPr>
                  </pic:pic>
                </a:graphicData>
              </a:graphic>
              <wp14:sizeRelH relativeFrom="page">
                <wp14:pctWidth>0</wp14:pctWidth>
              </wp14:sizeRelH>
              <wp14:sizeRelV relativeFrom="page">
                <wp14:pctHeight>0</wp14:pctHeight>
              </wp14:sizeRelV>
            </wp:anchor>
          </w:drawing>
        </w:r>
      </w:ins>
    </w:p>
    <w:p w14:paraId="67B3DDAC" w14:textId="0F6A2D40" w:rsidR="00053464" w:rsidRPr="003453CF" w:rsidRDefault="002F2BD6" w:rsidP="00C4008A">
      <w:pPr>
        <w:rPr>
          <w:ins w:id="3950" w:author="Matthew McBee" w:date="2019-12-04T14:26:00Z"/>
        </w:rPr>
      </w:pPr>
      <w:ins w:id="3951" w:author="Matthew McBee" w:date="2019-12-09T16:45:00Z">
        <w:r>
          <w:t xml:space="preserve">Note: </w:t>
        </w:r>
      </w:ins>
      <w:ins w:id="3952" w:author="Matthew McBee" w:date="2019-12-09T16:48:00Z">
        <w:r w:rsidR="00913124">
          <w:t>Statistically significant points are shaded.</w:t>
        </w:r>
      </w:ins>
      <w:ins w:id="3953" w:author="Matthew McBee" w:date="2019-12-09T22:33:00Z">
        <w:r w:rsidR="003453CF">
          <w:t xml:space="preserve"> Higher values of Cohen’s </w:t>
        </w:r>
        <w:r w:rsidR="003453CF">
          <w:rPr>
            <w:i/>
            <w:iCs/>
          </w:rPr>
          <w:t>d</w:t>
        </w:r>
        <w:r w:rsidR="003453CF">
          <w:t xml:space="preserve"> indicate worse (e.g., more impaired) attention.</w:t>
        </w:r>
      </w:ins>
    </w:p>
    <w:p w14:paraId="162C2E07" w14:textId="77777777" w:rsidR="00053464" w:rsidRDefault="00053464" w:rsidP="00C4008A">
      <w:pPr>
        <w:rPr>
          <w:ins w:id="3954" w:author="Matthew McBee" w:date="2019-12-04T11:08:00Z"/>
        </w:rPr>
      </w:pPr>
    </w:p>
    <w:p w14:paraId="2580FF21" w14:textId="3B83A85B" w:rsidR="006B1F40" w:rsidRDefault="006B1F40" w:rsidP="00C4008A">
      <w:pPr>
        <w:rPr>
          <w:ins w:id="3955" w:author="Matthew McBee" w:date="2019-12-04T14:24:00Z"/>
        </w:rPr>
      </w:pPr>
    </w:p>
    <w:p w14:paraId="00BC5A4F" w14:textId="77777777" w:rsidR="00053464" w:rsidRDefault="00053464" w:rsidP="00C4008A">
      <w:pPr>
        <w:rPr>
          <w:ins w:id="3956" w:author="Matthew McBee" w:date="2019-12-04T14:25:00Z"/>
        </w:rPr>
        <w:sectPr w:rsidR="00053464" w:rsidSect="00053464">
          <w:headerReference w:type="even" r:id="rId43"/>
          <w:headerReference w:type="default" r:id="rId44"/>
          <w:pgSz w:w="15840" w:h="12240" w:orient="landscape"/>
          <w:pgMar w:top="1440" w:right="1440" w:bottom="1440" w:left="1440" w:header="720" w:footer="720" w:gutter="0"/>
          <w:cols w:space="720"/>
          <w:docGrid w:linePitch="360"/>
        </w:sectPr>
      </w:pPr>
    </w:p>
    <w:p w14:paraId="44DE8858" w14:textId="7BD6F686" w:rsidR="00053464" w:rsidRDefault="00053464" w:rsidP="00C4008A">
      <w:pPr>
        <w:rPr>
          <w:ins w:id="3957" w:author="Matthew McBee" w:date="2019-12-04T11:08:00Z"/>
        </w:rPr>
      </w:pPr>
    </w:p>
    <w:p w14:paraId="3EA297D5" w14:textId="0A0019C6" w:rsidR="006B1F40" w:rsidRDefault="006B1F40" w:rsidP="00C4008A">
      <w:pPr>
        <w:rPr>
          <w:ins w:id="3958" w:author="Matthew McBee" w:date="2019-12-04T14:20:00Z"/>
        </w:rPr>
      </w:pPr>
      <w:ins w:id="3959" w:author="Matthew McBee" w:date="2019-12-04T11:09:00Z">
        <w:r>
          <w:t xml:space="preserve">Figure </w:t>
        </w:r>
      </w:ins>
      <w:ins w:id="3960" w:author="Matthew McBee" w:date="2019-12-06T16:08:00Z">
        <w:r w:rsidR="00165274">
          <w:t>3</w:t>
        </w:r>
      </w:ins>
    </w:p>
    <w:p w14:paraId="2E04D808" w14:textId="4A0AC299" w:rsidR="00053464" w:rsidRDefault="00FA5F0A" w:rsidP="00053464">
      <w:pPr>
        <w:rPr>
          <w:ins w:id="3961" w:author="Matthew McBee" w:date="2019-12-04T14:20:00Z"/>
        </w:rPr>
      </w:pPr>
      <w:ins w:id="3962" w:author="Matthew McBee" w:date="2019-12-04T15:28:00Z">
        <w:r>
          <w:t>S</w:t>
        </w:r>
      </w:ins>
      <w:ins w:id="3963" w:author="Matthew McBee" w:date="2019-12-04T14:20:00Z">
        <w:r w:rsidR="00053464">
          <w:t xml:space="preserve">tratification </w:t>
        </w:r>
      </w:ins>
      <w:ins w:id="3964" w:author="Matthew McBee" w:date="2019-12-04T15:28:00Z">
        <w:r>
          <w:t xml:space="preserve">propensity score </w:t>
        </w:r>
      </w:ins>
      <w:ins w:id="3965" w:author="Matthew McBee" w:date="2019-12-04T14:20:00Z">
        <w:r w:rsidR="00053464">
          <w:t>model results summary</w:t>
        </w:r>
      </w:ins>
      <w:ins w:id="3966" w:author="Matthew McBee" w:date="2019-12-09T22:32:00Z">
        <w:r w:rsidR="003453CF">
          <w:t xml:space="preserve">. </w:t>
        </w:r>
      </w:ins>
      <w:ins w:id="3967" w:author="Matthew McBee" w:date="2019-12-09T22:33:00Z">
        <w:r w:rsidR="003453CF">
          <w:t xml:space="preserve">Left panels represent the effect of TV measured at age ~1.5. Right panels represent the effect of TV measured at age ~3. Top and middle rows plot effect sizes and their 95% Cis in Cohen’s </w:t>
        </w:r>
        <w:r w:rsidR="003453CF">
          <w:rPr>
            <w:i/>
            <w:iCs/>
          </w:rPr>
          <w:t>d</w:t>
        </w:r>
        <w:r w:rsidR="003453CF">
          <w:t xml:space="preserve"> units. Bottom row display the </w:t>
        </w:r>
        <w:r w:rsidR="003453CF">
          <w:rPr>
            <w:i/>
            <w:iCs/>
          </w:rPr>
          <w:t>p</w:t>
        </w:r>
        <w:r w:rsidR="003453CF">
          <w:t>-values; the horizontal dotted reference line displays the .05 threshold for significance.</w:t>
        </w:r>
      </w:ins>
    </w:p>
    <w:p w14:paraId="0CEAFD52" w14:textId="19D83A3B" w:rsidR="00053464" w:rsidRDefault="003453CF" w:rsidP="00C4008A">
      <w:pPr>
        <w:rPr>
          <w:ins w:id="3968" w:author="Matthew McBee" w:date="2019-12-04T11:09:00Z"/>
        </w:rPr>
      </w:pPr>
      <w:ins w:id="3969" w:author="Matthew McBee" w:date="2019-12-04T14:19:00Z">
        <w:r>
          <w:rPr>
            <w:noProof/>
          </w:rPr>
          <w:drawing>
            <wp:anchor distT="0" distB="0" distL="114300" distR="114300" simplePos="0" relativeHeight="251674624" behindDoc="0" locked="0" layoutInCell="1" allowOverlap="1" wp14:anchorId="26DC8C69" wp14:editId="3B4C0C82">
              <wp:simplePos x="0" y="0"/>
              <wp:positionH relativeFrom="column">
                <wp:posOffset>-267335</wp:posOffset>
              </wp:positionH>
              <wp:positionV relativeFrom="paragraph">
                <wp:posOffset>221372</wp:posOffset>
              </wp:positionV>
              <wp:extent cx="5943600" cy="5087620"/>
              <wp:effectExtent l="0" t="0" r="0" b="508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ratification_results_summary.png"/>
                      <pic:cNvPicPr/>
                    </pic:nvPicPr>
                    <pic:blipFill>
                      <a:blip r:embed="rId45"/>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6FC62687" w14:textId="00394D8D" w:rsidR="006B1F40" w:rsidRDefault="006B1F40" w:rsidP="00C4008A">
      <w:pPr>
        <w:rPr>
          <w:ins w:id="3970" w:author="Matthew McBee" w:date="2019-12-04T11:09:00Z"/>
        </w:rPr>
      </w:pPr>
    </w:p>
    <w:p w14:paraId="711068D8" w14:textId="2DA4AFD2" w:rsidR="003453CF" w:rsidRPr="003453CF" w:rsidRDefault="00913124" w:rsidP="003453CF">
      <w:pPr>
        <w:rPr>
          <w:ins w:id="3971" w:author="Matthew McBee" w:date="2019-12-09T22:33:00Z"/>
        </w:rPr>
      </w:pPr>
      <w:ins w:id="3972" w:author="Matthew McBee" w:date="2019-12-09T16:48:00Z">
        <w:r>
          <w:t>Note: Statistically significant points are shaded.</w:t>
        </w:r>
      </w:ins>
      <w:ins w:id="3973" w:author="Matthew McBee" w:date="2019-12-09T22:33:00Z">
        <w:r w:rsidR="003453CF" w:rsidRPr="003453CF">
          <w:t xml:space="preserve"> </w:t>
        </w:r>
        <w:r w:rsidR="003453CF">
          <w:t xml:space="preserve">Higher values of Cohen’s </w:t>
        </w:r>
        <w:r w:rsidR="003453CF">
          <w:rPr>
            <w:i/>
            <w:iCs/>
          </w:rPr>
          <w:t>d</w:t>
        </w:r>
        <w:r w:rsidR="003453CF">
          <w:t xml:space="preserve"> indicate worse (e.g., more impaired) attention.</w:t>
        </w:r>
      </w:ins>
    </w:p>
    <w:p w14:paraId="0D582CCC" w14:textId="1D930E9F" w:rsidR="00913124" w:rsidRPr="00913124" w:rsidRDefault="00913124" w:rsidP="00913124">
      <w:pPr>
        <w:rPr>
          <w:ins w:id="3974" w:author="Matthew McBee" w:date="2019-12-09T16:48:00Z"/>
        </w:rPr>
      </w:pPr>
    </w:p>
    <w:p w14:paraId="431FB684" w14:textId="60E911B6" w:rsidR="006B1F40" w:rsidRDefault="006B1F40" w:rsidP="00C4008A">
      <w:pPr>
        <w:rPr>
          <w:ins w:id="3975" w:author="Matthew McBee" w:date="2019-12-04T11:09:00Z"/>
        </w:rPr>
      </w:pPr>
    </w:p>
    <w:p w14:paraId="591DCDFF" w14:textId="367C2A25" w:rsidR="006B1F40" w:rsidRDefault="006B1F40">
      <w:pPr>
        <w:rPr>
          <w:ins w:id="3976" w:author="Matthew McBee" w:date="2019-12-04T11:09:00Z"/>
        </w:rPr>
      </w:pPr>
      <w:ins w:id="3977" w:author="Matthew McBee" w:date="2019-12-04T11:09:00Z">
        <w:r>
          <w:br w:type="page"/>
        </w:r>
      </w:ins>
    </w:p>
    <w:p w14:paraId="46272F73" w14:textId="3AEE6027" w:rsidR="006B1F40" w:rsidRDefault="006B1F40" w:rsidP="00C4008A">
      <w:pPr>
        <w:rPr>
          <w:ins w:id="3978" w:author="Matthew McBee" w:date="2019-12-04T11:09:00Z"/>
        </w:rPr>
      </w:pPr>
      <w:ins w:id="3979" w:author="Matthew McBee" w:date="2019-12-04T11:09:00Z">
        <w:r>
          <w:t xml:space="preserve">Figure </w:t>
        </w:r>
      </w:ins>
      <w:ins w:id="3980" w:author="Matthew McBee" w:date="2019-12-06T16:08:00Z">
        <w:r w:rsidR="00165274">
          <w:t>4</w:t>
        </w:r>
      </w:ins>
    </w:p>
    <w:p w14:paraId="73A6D3F2" w14:textId="2457E7E3" w:rsidR="006B1F40" w:rsidRDefault="006B1F40" w:rsidP="00C4008A">
      <w:pPr>
        <w:rPr>
          <w:ins w:id="3981" w:author="Matthew McBee" w:date="2019-12-04T11:10:00Z"/>
        </w:rPr>
      </w:pPr>
      <w:ins w:id="3982" w:author="Matthew McBee" w:date="2019-12-04T11:09:00Z">
        <w:r>
          <w:t xml:space="preserve">Regression </w:t>
        </w:r>
      </w:ins>
      <w:ins w:id="3983" w:author="Matthew McBee" w:date="2019-12-04T11:10:00Z">
        <w:r>
          <w:t>model results</w:t>
        </w:r>
      </w:ins>
      <w:ins w:id="3984" w:author="Matthew McBee" w:date="2019-12-09T22:34:00Z">
        <w:r w:rsidR="003453CF">
          <w:t xml:space="preserve">. Left panels represent the effect of TV measured at age ~1.5. Right panels represent the effect of TV measured at age ~3. Top and middle rows plot effect sizes and their 95% Cis in raw units; the expected change in the outcome given a one-unit (one hour) change in TV watching. Bottom row display the </w:t>
        </w:r>
        <w:r w:rsidR="003453CF">
          <w:rPr>
            <w:i/>
            <w:iCs/>
          </w:rPr>
          <w:t>p</w:t>
        </w:r>
        <w:r w:rsidR="003453CF">
          <w:t>-values; the horizontal dotted reference line displays the .05 threshold for significance.</w:t>
        </w:r>
      </w:ins>
    </w:p>
    <w:p w14:paraId="5CD0661A" w14:textId="6113A96C" w:rsidR="006B1F40" w:rsidRDefault="00053464" w:rsidP="00C4008A">
      <w:pPr>
        <w:rPr>
          <w:ins w:id="3985" w:author="Matthew McBee" w:date="2019-12-04T11:10:00Z"/>
        </w:rPr>
      </w:pPr>
      <w:ins w:id="3986" w:author="Matthew McBee" w:date="2019-12-04T11:10:00Z">
        <w:r>
          <w:rPr>
            <w:noProof/>
          </w:rPr>
          <w:drawing>
            <wp:anchor distT="0" distB="0" distL="114300" distR="114300" simplePos="0" relativeHeight="251667456" behindDoc="0" locked="0" layoutInCell="1" allowOverlap="1" wp14:anchorId="6C928466" wp14:editId="695FFEC5">
              <wp:simplePos x="0" y="0"/>
              <wp:positionH relativeFrom="column">
                <wp:posOffset>-147782</wp:posOffset>
              </wp:positionH>
              <wp:positionV relativeFrom="paragraph">
                <wp:posOffset>221326</wp:posOffset>
              </wp:positionV>
              <wp:extent cx="5943600" cy="508762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ression_results_summary.png"/>
                      <pic:cNvPicPr/>
                    </pic:nvPicPr>
                    <pic:blipFill>
                      <a:blip r:embed="rId46"/>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3D046C1D" w14:textId="282A5761" w:rsidR="006B1F40" w:rsidRDefault="006B1F40" w:rsidP="00C4008A">
      <w:pPr>
        <w:rPr>
          <w:ins w:id="3987" w:author="Matthew McBee" w:date="2019-12-09T16:48:00Z"/>
        </w:rPr>
      </w:pPr>
    </w:p>
    <w:p w14:paraId="014FFA73" w14:textId="469274A1" w:rsidR="00913124" w:rsidRPr="00913124" w:rsidRDefault="00913124" w:rsidP="00913124">
      <w:pPr>
        <w:rPr>
          <w:ins w:id="3988" w:author="Matthew McBee" w:date="2019-12-09T16:48:00Z"/>
        </w:rPr>
      </w:pPr>
      <w:ins w:id="3989" w:author="Matthew McBee" w:date="2019-12-09T16:48:00Z">
        <w:r>
          <w:t>Note: Statistically significant points are shaded.</w:t>
        </w:r>
      </w:ins>
      <w:ins w:id="3990" w:author="Matthew McBee" w:date="2019-12-09T22:34:00Z">
        <w:r w:rsidR="003453CF">
          <w:t xml:space="preserve"> Higher values of the TV slope indicate worse (e.g., more impaired) attention.</w:t>
        </w:r>
      </w:ins>
    </w:p>
    <w:p w14:paraId="7B66DC6E" w14:textId="77777777" w:rsidR="00913124" w:rsidRDefault="00913124" w:rsidP="00C4008A">
      <w:pPr>
        <w:rPr>
          <w:ins w:id="3991" w:author="Matthew McBee" w:date="2019-12-04T11:10:00Z"/>
        </w:rPr>
      </w:pPr>
    </w:p>
    <w:p w14:paraId="6A32543D" w14:textId="50935FB1" w:rsidR="006B1F40" w:rsidRDefault="006B1F40">
      <w:pPr>
        <w:rPr>
          <w:ins w:id="3992" w:author="Matthew McBee" w:date="2019-12-04T11:10:00Z"/>
        </w:rPr>
      </w:pPr>
      <w:ins w:id="3993" w:author="Matthew McBee" w:date="2019-12-04T11:10:00Z">
        <w:r>
          <w:br w:type="page"/>
        </w:r>
      </w:ins>
    </w:p>
    <w:p w14:paraId="40CAFC3E" w14:textId="659A97BF" w:rsidR="006B1F40" w:rsidRDefault="006B1F40" w:rsidP="00C4008A">
      <w:pPr>
        <w:rPr>
          <w:ins w:id="3994" w:author="Matthew McBee" w:date="2019-12-04T14:21:00Z"/>
        </w:rPr>
      </w:pPr>
      <w:ins w:id="3995" w:author="Matthew McBee" w:date="2019-12-04T11:11:00Z">
        <w:r>
          <w:t xml:space="preserve">Figure </w:t>
        </w:r>
      </w:ins>
      <w:ins w:id="3996" w:author="Matthew McBee" w:date="2019-12-06T16:08:00Z">
        <w:r w:rsidR="00165274">
          <w:t>5</w:t>
        </w:r>
      </w:ins>
    </w:p>
    <w:p w14:paraId="1151AF02" w14:textId="2C2EB2A0" w:rsidR="00053464" w:rsidRDefault="00053464" w:rsidP="00C4008A">
      <w:pPr>
        <w:rPr>
          <w:ins w:id="3997" w:author="Matthew McBee" w:date="2019-12-04T11:11:00Z"/>
        </w:rPr>
      </w:pPr>
      <w:ins w:id="3998" w:author="Matthew McBee" w:date="2019-12-04T14:21:00Z">
        <w:r>
          <w:t>Logistic regression results summary</w:t>
        </w:r>
      </w:ins>
      <w:ins w:id="3999" w:author="Matthew McBee" w:date="2019-12-09T22:34:00Z">
        <w:r w:rsidR="003453CF">
          <w:t xml:space="preserve">. Left panels represent the effect of TV measured at age ~1.5. Right panels represent the effect of TV measured at age ~3. Top and middle rows plot effect sizes and their 95% Cis in odds ratio units; the expected change in odds of being classified into the impaired attention category given a one-unit (one hour) change in TV watching. Bottom row display the </w:t>
        </w:r>
        <w:r w:rsidR="003453CF">
          <w:rPr>
            <w:i/>
            <w:iCs/>
          </w:rPr>
          <w:t>p</w:t>
        </w:r>
        <w:r w:rsidR="003453CF">
          <w:t>-values; the horizontal dotted reference line displays the .05 threshold for significance.</w:t>
        </w:r>
      </w:ins>
    </w:p>
    <w:p w14:paraId="040AE40D" w14:textId="4F377179" w:rsidR="006B1F40" w:rsidRDefault="00053464" w:rsidP="00C4008A">
      <w:pPr>
        <w:rPr>
          <w:ins w:id="4000" w:author="Matthew McBee" w:date="2019-12-04T11:12:00Z"/>
        </w:rPr>
      </w:pPr>
      <w:ins w:id="4001" w:author="Matthew McBee" w:date="2019-12-04T11:11:00Z">
        <w:r>
          <w:rPr>
            <w:noProof/>
          </w:rPr>
          <w:drawing>
            <wp:anchor distT="0" distB="0" distL="114300" distR="114300" simplePos="0" relativeHeight="251669504" behindDoc="0" locked="0" layoutInCell="1" allowOverlap="1" wp14:anchorId="6050FFAD" wp14:editId="62CA7E84">
              <wp:simplePos x="0" y="0"/>
              <wp:positionH relativeFrom="column">
                <wp:posOffset>-267854</wp:posOffset>
              </wp:positionH>
              <wp:positionV relativeFrom="paragraph">
                <wp:posOffset>221731</wp:posOffset>
              </wp:positionV>
              <wp:extent cx="5943600" cy="4086225"/>
              <wp:effectExtent l="0" t="0" r="0" b="317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stic_results_summary.png"/>
                      <pic:cNvPicPr/>
                    </pic:nvPicPr>
                    <pic:blipFill>
                      <a:blip r:embed="rId47"/>
                      <a:stretch>
                        <a:fillRect/>
                      </a:stretch>
                    </pic:blipFill>
                    <pic:spPr>
                      <a:xfrm>
                        <a:off x="0" y="0"/>
                        <a:ext cx="5943600" cy="4086225"/>
                      </a:xfrm>
                      <a:prstGeom prst="rect">
                        <a:avLst/>
                      </a:prstGeom>
                    </pic:spPr>
                  </pic:pic>
                </a:graphicData>
              </a:graphic>
              <wp14:sizeRelH relativeFrom="page">
                <wp14:pctWidth>0</wp14:pctWidth>
              </wp14:sizeRelH>
              <wp14:sizeRelV relativeFrom="page">
                <wp14:pctHeight>0</wp14:pctHeight>
              </wp14:sizeRelV>
            </wp:anchor>
          </w:drawing>
        </w:r>
      </w:ins>
    </w:p>
    <w:p w14:paraId="479D9138" w14:textId="4C3CB115" w:rsidR="005B6601" w:rsidRDefault="005B6601" w:rsidP="00C4008A">
      <w:pPr>
        <w:rPr>
          <w:ins w:id="4002" w:author="Matthew McBee" w:date="2019-12-04T11:11:00Z"/>
        </w:rPr>
      </w:pPr>
    </w:p>
    <w:p w14:paraId="34168B81" w14:textId="402CB476" w:rsidR="00913124" w:rsidRPr="00913124" w:rsidRDefault="00913124" w:rsidP="00913124">
      <w:pPr>
        <w:rPr>
          <w:ins w:id="4003" w:author="Matthew McBee" w:date="2019-12-09T16:49:00Z"/>
        </w:rPr>
      </w:pPr>
      <w:ins w:id="4004" w:author="Matthew McBee" w:date="2019-12-09T16:49:00Z">
        <w:r>
          <w:t>Note: Statistically significant points are shaded.</w:t>
        </w:r>
      </w:ins>
      <w:ins w:id="4005" w:author="Matthew McBee" w:date="2019-12-09T22:34:00Z">
        <w:r w:rsidR="003453CF">
          <w:t xml:space="preserve"> Higher ORs indic</w:t>
        </w:r>
      </w:ins>
      <w:ins w:id="4006" w:author="Matthew McBee" w:date="2019-12-09T22:35:00Z">
        <w:r w:rsidR="003453CF">
          <w:t>ate an increased risk of being in the problematic or impaired attention category.</w:t>
        </w:r>
      </w:ins>
    </w:p>
    <w:p w14:paraId="2694A6A3" w14:textId="2121E460" w:rsidR="006B1F40" w:rsidRDefault="006B1F40" w:rsidP="00C4008A">
      <w:pPr>
        <w:rPr>
          <w:ins w:id="4007" w:author="Matthew McBee" w:date="2019-12-04T11:11:00Z"/>
        </w:rPr>
      </w:pPr>
    </w:p>
    <w:p w14:paraId="64791A44" w14:textId="1769F530" w:rsidR="005B6601" w:rsidRDefault="005B6601">
      <w:pPr>
        <w:rPr>
          <w:ins w:id="4008" w:author="Matthew McBee" w:date="2019-12-04T11:12:00Z"/>
        </w:rPr>
      </w:pPr>
      <w:ins w:id="4009" w:author="Matthew McBee" w:date="2019-12-04T11:12:00Z">
        <w:r>
          <w:br w:type="page"/>
        </w:r>
      </w:ins>
    </w:p>
    <w:p w14:paraId="56EFE84F" w14:textId="1977179F" w:rsidR="006B1F40" w:rsidRDefault="005B6601" w:rsidP="00C4008A">
      <w:pPr>
        <w:rPr>
          <w:ins w:id="4010" w:author="Matthew McBee" w:date="2019-12-04T14:21:00Z"/>
        </w:rPr>
      </w:pPr>
      <w:ins w:id="4011" w:author="Matthew McBee" w:date="2019-12-04T11:12:00Z">
        <w:r>
          <w:t xml:space="preserve">Figure </w:t>
        </w:r>
      </w:ins>
      <w:ins w:id="4012" w:author="Matthew McBee" w:date="2019-12-06T16:08:00Z">
        <w:r w:rsidR="00165274">
          <w:t>6</w:t>
        </w:r>
      </w:ins>
    </w:p>
    <w:p w14:paraId="2956BB1F" w14:textId="561117E7" w:rsidR="00053464" w:rsidRPr="00053464" w:rsidRDefault="00053464" w:rsidP="00C4008A">
      <w:pPr>
        <w:rPr>
          <w:ins w:id="4013" w:author="Matthew McBee" w:date="2019-12-04T11:12:00Z"/>
        </w:rPr>
      </w:pPr>
      <w:ins w:id="4014" w:author="Matthew McBee" w:date="2019-12-04T14:21:00Z">
        <w:r>
          <w:rPr>
            <w:i/>
            <w:iCs/>
          </w:rPr>
          <w:t>p</w:t>
        </w:r>
        <w:r>
          <w:rPr>
            <w:i/>
            <w:iCs/>
          </w:rPr>
          <w:softHyphen/>
        </w:r>
      </w:ins>
      <w:ins w:id="4015" w:author="Matthew McBee" w:date="2019-12-04T14:22:00Z">
        <w:r>
          <w:rPr>
            <w:i/>
            <w:iCs/>
          </w:rPr>
          <w:softHyphen/>
        </w:r>
        <w:r>
          <w:t>-value summary for all models</w:t>
        </w:r>
      </w:ins>
    </w:p>
    <w:p w14:paraId="1F43EBA0" w14:textId="0E8A7789" w:rsidR="005B6601" w:rsidRDefault="005B6601" w:rsidP="00C4008A">
      <w:pPr>
        <w:rPr>
          <w:ins w:id="4016" w:author="Matthew McBee" w:date="2019-12-04T11:12:00Z"/>
        </w:rPr>
      </w:pPr>
      <w:ins w:id="4017" w:author="Matthew McBee" w:date="2019-12-04T11:13:00Z">
        <w:r>
          <w:rPr>
            <w:noProof/>
          </w:rPr>
          <w:drawing>
            <wp:anchor distT="0" distB="0" distL="114300" distR="114300" simplePos="0" relativeHeight="251670528" behindDoc="0" locked="0" layoutInCell="1" allowOverlap="1" wp14:anchorId="221514E3" wp14:editId="37E0584D">
              <wp:simplePos x="0" y="0"/>
              <wp:positionH relativeFrom="column">
                <wp:posOffset>0</wp:posOffset>
              </wp:positionH>
              <wp:positionV relativeFrom="paragraph">
                <wp:posOffset>211455</wp:posOffset>
              </wp:positionV>
              <wp:extent cx="5943600" cy="4160520"/>
              <wp:effectExtent l="0" t="0" r="0" b="508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value_summary.png"/>
                      <pic:cNvPicPr/>
                    </pic:nvPicPr>
                    <pic:blipFill>
                      <a:blip r:embed="rId48"/>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ins>
    </w:p>
    <w:p w14:paraId="7647CEE1" w14:textId="059005A6" w:rsidR="005B6601" w:rsidRDefault="005B6601" w:rsidP="00C4008A">
      <w:pPr>
        <w:rPr>
          <w:ins w:id="4018" w:author="Matthew McBee" w:date="2019-12-04T11:13:00Z"/>
        </w:rPr>
      </w:pPr>
    </w:p>
    <w:p w14:paraId="7EDB3C15" w14:textId="12CFD46F" w:rsidR="005B6601" w:rsidRPr="00913124" w:rsidRDefault="00913124" w:rsidP="00C4008A">
      <w:pPr>
        <w:rPr>
          <w:ins w:id="4019" w:author="Matthew McBee" w:date="2019-12-04T11:13:00Z"/>
        </w:rPr>
      </w:pPr>
      <w:ins w:id="4020" w:author="Matthew McBee" w:date="2019-12-09T16:50:00Z">
        <w:r>
          <w:t xml:space="preserve">Note: The histogram on the right margin shows the distribution of </w:t>
        </w:r>
        <w:r>
          <w:rPr>
            <w:i/>
            <w:iCs/>
          </w:rPr>
          <w:t>p</w:t>
        </w:r>
        <w:r>
          <w:t>-values across analyses. The horizontal dotted line represents the .05 threshold for significance. The dashed diagonal referen</w:t>
        </w:r>
      </w:ins>
      <w:ins w:id="4021" w:author="Matthew McBee" w:date="2019-12-09T16:51:00Z">
        <w:r>
          <w:t xml:space="preserve">ce line illustrates the </w:t>
        </w:r>
      </w:ins>
      <w:ins w:id="4022" w:author="Matthew McBee" w:date="2019-12-09T22:36:00Z">
        <w:r w:rsidR="003453CF">
          <w:t>quantiles</w:t>
        </w:r>
      </w:ins>
      <w:ins w:id="4023" w:author="Matthew McBee" w:date="2019-12-09T16:51:00Z">
        <w:r>
          <w:t xml:space="preserve"> o</w:t>
        </w:r>
      </w:ins>
      <w:ins w:id="4024" w:author="Matthew McBee" w:date="2019-12-09T22:36:00Z">
        <w:r w:rsidR="003453CF">
          <w:t>f</w:t>
        </w:r>
      </w:ins>
      <w:ins w:id="4025" w:author="Matthew McBee" w:date="2019-12-09T16:51:00Z">
        <w:r>
          <w:t xml:space="preserve"> </w:t>
        </w:r>
      </w:ins>
      <w:ins w:id="4026" w:author="Matthew McBee" w:date="2019-12-09T22:36:00Z">
        <w:r w:rsidR="003453CF">
          <w:t>the unif</w:t>
        </w:r>
      </w:ins>
      <w:ins w:id="4027" w:author="Matthew McBee" w:date="2019-12-09T22:37:00Z">
        <w:r w:rsidR="003453CF">
          <w:t xml:space="preserve">orm </w:t>
        </w:r>
      </w:ins>
      <w:ins w:id="4028" w:author="Matthew McBee" w:date="2019-12-09T16:51:00Z">
        <w:r>
          <w:t xml:space="preserve">p-values </w:t>
        </w:r>
      </w:ins>
      <w:ins w:id="4029" w:author="Matthew McBee" w:date="2019-12-09T22:37:00Z">
        <w:r w:rsidR="003453CF">
          <w:t xml:space="preserve">that would be expected </w:t>
        </w:r>
      </w:ins>
      <w:ins w:id="4030" w:author="Matthew McBee" w:date="2019-12-09T16:51:00Z">
        <w:r>
          <w:t>under the null hypotheses</w:t>
        </w:r>
      </w:ins>
      <w:ins w:id="4031" w:author="Matthew McBee" w:date="2019-12-09T22:37:00Z">
        <w:r w:rsidR="003453CF">
          <w:t xml:space="preserve">. </w:t>
        </w:r>
      </w:ins>
    </w:p>
    <w:p w14:paraId="32512682" w14:textId="628939B0" w:rsidR="005B6601" w:rsidRDefault="005B6601">
      <w:pPr>
        <w:rPr>
          <w:ins w:id="4032" w:author="Matthew McBee" w:date="2019-12-04T11:13:00Z"/>
        </w:rPr>
      </w:pPr>
      <w:ins w:id="4033" w:author="Matthew McBee" w:date="2019-12-04T11:13:00Z">
        <w:r>
          <w:br w:type="page"/>
        </w:r>
      </w:ins>
    </w:p>
    <w:p w14:paraId="4576F226" w14:textId="3DD267AA" w:rsidR="005B6601" w:rsidRDefault="005B6601" w:rsidP="00C4008A">
      <w:pPr>
        <w:rPr>
          <w:ins w:id="4034" w:author="Matthew McBee" w:date="2019-12-04T11:13:00Z"/>
        </w:rPr>
      </w:pPr>
      <w:ins w:id="4035" w:author="Matthew McBee" w:date="2019-12-04T11:13:00Z">
        <w:r>
          <w:t>Figure 8</w:t>
        </w:r>
      </w:ins>
    </w:p>
    <w:p w14:paraId="58EE3E7D" w14:textId="77777777" w:rsidR="003453CF" w:rsidRDefault="005B6601" w:rsidP="003453CF">
      <w:pPr>
        <w:rPr>
          <w:ins w:id="4036" w:author="Matthew McBee" w:date="2019-12-09T22:37:00Z"/>
        </w:rPr>
      </w:pPr>
      <w:ins w:id="4037" w:author="Matthew McBee" w:date="2019-12-04T11:15:00Z">
        <w:r>
          <w:t xml:space="preserve">IPTW propensity score model </w:t>
        </w:r>
      </w:ins>
      <w:ins w:id="4038" w:author="Matthew McBee" w:date="2019-12-04T11:13:00Z">
        <w:r>
          <w:t>post-mortem</w:t>
        </w:r>
      </w:ins>
      <w:ins w:id="4039" w:author="Matthew McBee" w:date="2019-12-09T22:37:00Z">
        <w:r w:rsidR="003453CF">
          <w:t>. Panels display the zoomed-in residualized attention outcome (e.g., controlling for covariates versus TV measured at age ~3. Each panel depicts a different set of TV percentile cutpoints for defining the low- and high-TV groups; which are displayed as dark vertical lines. The blue curve on each plot is the loess smoother, illustrating the location and scale of the nonlinear feature. The red horizontal lines and their shaded uncertainty regions display the conditional mean attention in the low- and high-TV categories.</w:t>
        </w:r>
      </w:ins>
    </w:p>
    <w:p w14:paraId="465FC439" w14:textId="0A7E9967" w:rsidR="005B6601" w:rsidRDefault="005B6601" w:rsidP="00C4008A">
      <w:pPr>
        <w:rPr>
          <w:ins w:id="4040" w:author="Matthew McBee" w:date="2019-12-04T11:15:00Z"/>
        </w:rPr>
      </w:pPr>
      <w:ins w:id="4041" w:author="Matthew McBee" w:date="2019-12-04T11:15:00Z">
        <w:r>
          <w:rPr>
            <w:noProof/>
          </w:rPr>
          <w:drawing>
            <wp:anchor distT="0" distB="0" distL="114300" distR="114300" simplePos="0" relativeHeight="251673600" behindDoc="0" locked="0" layoutInCell="1" allowOverlap="1" wp14:anchorId="42E29325" wp14:editId="0248F969">
              <wp:simplePos x="0" y="0"/>
              <wp:positionH relativeFrom="column">
                <wp:posOffset>-46182</wp:posOffset>
              </wp:positionH>
              <wp:positionV relativeFrom="paragraph">
                <wp:posOffset>323908</wp:posOffset>
              </wp:positionV>
              <wp:extent cx="5943600" cy="3396615"/>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TW_postmortem.png"/>
                      <pic:cNvPicPr/>
                    </pic:nvPicPr>
                    <pic:blipFill>
                      <a:blip r:embed="rId49"/>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ins>
    </w:p>
    <w:p w14:paraId="526FD709" w14:textId="77777777" w:rsidR="005B6601" w:rsidRDefault="005B6601" w:rsidP="00C4008A">
      <w:pPr>
        <w:rPr>
          <w:ins w:id="4042" w:author="Matthew McBee" w:date="2019-12-04T11:13:00Z"/>
        </w:rPr>
      </w:pPr>
    </w:p>
    <w:p w14:paraId="061CB359" w14:textId="69DF5A53" w:rsidR="005B6601" w:rsidRDefault="00913124" w:rsidP="00C4008A">
      <w:pPr>
        <w:rPr>
          <w:ins w:id="4043" w:author="Matthew McBee" w:date="2019-12-04T11:14:00Z"/>
        </w:rPr>
      </w:pPr>
      <w:ins w:id="4044" w:author="Matthew McBee" w:date="2019-12-09T16:51:00Z">
        <w:r>
          <w:t xml:space="preserve">Note: </w:t>
        </w:r>
      </w:ins>
      <w:ins w:id="4045" w:author="Matthew McBee" w:date="2019-12-09T22:38:00Z">
        <w:r w:rsidR="003453CF">
          <w:t>Bold numbers on each panel depict the percentile cutoffs on age ~3 TV for defining the low- and high-TV groups.</w:t>
        </w:r>
      </w:ins>
    </w:p>
    <w:p w14:paraId="599E32C5" w14:textId="77777777" w:rsidR="005B6601" w:rsidRDefault="005B6601" w:rsidP="00C4008A">
      <w:pPr>
        <w:rPr>
          <w:ins w:id="4046" w:author="Matthew McBee" w:date="2019-12-04T11:14:00Z"/>
        </w:rPr>
      </w:pPr>
    </w:p>
    <w:p w14:paraId="516FEFD7" w14:textId="5B7BB15E" w:rsidR="005B6601" w:rsidRDefault="005B6601">
      <w:pPr>
        <w:rPr>
          <w:ins w:id="4047" w:author="Matthew McBee" w:date="2019-12-04T11:14:00Z"/>
        </w:rPr>
      </w:pPr>
      <w:ins w:id="4048" w:author="Matthew McBee" w:date="2019-12-04T11:14:00Z">
        <w:r>
          <w:br w:type="page"/>
        </w:r>
      </w:ins>
    </w:p>
    <w:p w14:paraId="335056FD" w14:textId="15359288" w:rsidR="005B6601" w:rsidRDefault="005B6601" w:rsidP="00C4008A">
      <w:pPr>
        <w:rPr>
          <w:ins w:id="4049" w:author="Matthew McBee" w:date="2019-12-04T11:14:00Z"/>
        </w:rPr>
      </w:pPr>
      <w:ins w:id="4050" w:author="Matthew McBee" w:date="2019-12-04T11:14:00Z">
        <w:r>
          <w:t>Figure 9</w:t>
        </w:r>
      </w:ins>
    </w:p>
    <w:p w14:paraId="71691EAD" w14:textId="4B097064" w:rsidR="00FE0B00" w:rsidRPr="0069431E" w:rsidRDefault="005B6601" w:rsidP="00FE0B00">
      <w:pPr>
        <w:rPr>
          <w:ins w:id="4051" w:author="Matthew McBee" w:date="2019-12-09T22:39:00Z"/>
        </w:rPr>
      </w:pPr>
      <w:ins w:id="4052" w:author="Matthew McBee" w:date="2019-12-04T11:14:00Z">
        <w:r>
          <w:t>Logistic regression post-mortem</w:t>
        </w:r>
      </w:ins>
      <w:ins w:id="4053" w:author="Matthew McBee" w:date="2019-12-09T22:39:00Z">
        <w:r w:rsidR="00FE0B00">
          <w:t xml:space="preserve">. </w:t>
        </w:r>
        <w:r w:rsidR="00FE0B00">
          <w:t>Panels display the probability of impaired attention (</w:t>
        </w:r>
        <w:r w:rsidR="00FE0B00">
          <w:rPr>
            <w:i/>
            <w:iCs/>
          </w:rPr>
          <w:t>y</w:t>
        </w:r>
        <w:r w:rsidR="00FE0B00">
          <w:t>-axis), as defined by the attention cutpoint displayed on each panel, versus TV measured at age ~3 (</w:t>
        </w:r>
        <w:r w:rsidR="00FE0B00">
          <w:rPr>
            <w:i/>
            <w:iCs/>
          </w:rPr>
          <w:t>x</w:t>
        </w:r>
        <w:r w:rsidR="00FE0B00">
          <w:t xml:space="preserve">-axis). A fitted regression line (weighted by the sample size within each TV grouping) and its slope </w:t>
        </w:r>
        <w:r w:rsidR="00FE0B00">
          <w:rPr>
            <w:i/>
            <w:iCs/>
          </w:rPr>
          <w:t>p</w:t>
        </w:r>
        <w:r w:rsidR="00FE0B00">
          <w:t>-value are depicted on each plot; these depict the performance of the logistic regression model in each situation. As the cutoffs rise, the association between TV and the probability of impaired attention seems to increase.</w:t>
        </w:r>
      </w:ins>
    </w:p>
    <w:p w14:paraId="43431FEE" w14:textId="68CACBB4" w:rsidR="005B6601" w:rsidRDefault="005B6601" w:rsidP="00C4008A">
      <w:pPr>
        <w:rPr>
          <w:ins w:id="4054" w:author="Matthew McBee" w:date="2019-12-04T11:14:00Z"/>
        </w:rPr>
      </w:pPr>
    </w:p>
    <w:p w14:paraId="51680749" w14:textId="1F2125F1" w:rsidR="005B6601" w:rsidRDefault="00913124" w:rsidP="00C4008A">
      <w:pPr>
        <w:rPr>
          <w:ins w:id="4055" w:author="Matthew McBee" w:date="2019-12-04T11:14:00Z"/>
        </w:rPr>
      </w:pPr>
      <w:ins w:id="4056" w:author="Matthew McBee" w:date="2019-12-04T11:14:00Z">
        <w:r>
          <w:rPr>
            <w:noProof/>
          </w:rPr>
          <w:drawing>
            <wp:anchor distT="0" distB="0" distL="114300" distR="114300" simplePos="0" relativeHeight="251672576" behindDoc="0" locked="0" layoutInCell="1" allowOverlap="1" wp14:anchorId="04D1CA7A" wp14:editId="69EA714C">
              <wp:simplePos x="0" y="0"/>
              <wp:positionH relativeFrom="column">
                <wp:posOffset>0</wp:posOffset>
              </wp:positionH>
              <wp:positionV relativeFrom="paragraph">
                <wp:posOffset>184677</wp:posOffset>
              </wp:positionV>
              <wp:extent cx="5943600" cy="4457700"/>
              <wp:effectExtent l="0" t="0" r="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_postmortem_categorized.png"/>
                      <pic:cNvPicPr/>
                    </pic:nvPicPr>
                    <pic:blipFill>
                      <a:blip r:embed="rId50"/>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ins>
    </w:p>
    <w:p w14:paraId="38E1E405" w14:textId="73E9FAA5" w:rsidR="00913124" w:rsidRDefault="00913124" w:rsidP="00C4008A">
      <w:pPr>
        <w:rPr>
          <w:ins w:id="4057" w:author="Matthew McBee" w:date="2019-12-09T16:55:00Z"/>
        </w:rPr>
      </w:pPr>
    </w:p>
    <w:p w14:paraId="6CB00F4A" w14:textId="6FB132D8" w:rsidR="005B6601" w:rsidRPr="006B1F40" w:rsidRDefault="00913124" w:rsidP="00C4008A">
      <w:pPr>
        <w:rPr>
          <w:rPrChange w:id="4058" w:author="Matthew McBee" w:date="2019-12-04T11:08:00Z">
            <w:rPr>
              <w:b/>
              <w:bCs/>
            </w:rPr>
          </w:rPrChange>
        </w:rPr>
      </w:pPr>
      <w:ins w:id="4059" w:author="Matthew McBee" w:date="2019-12-09T16:55:00Z">
        <w:r>
          <w:t xml:space="preserve">Note: </w:t>
        </w:r>
      </w:ins>
      <w:ins w:id="4060" w:author="Matthew McBee" w:date="2019-12-09T22:39:00Z">
        <w:r w:rsidR="00FE0B00">
          <w:t>The size of each point is proportional to the number of cases in that level of TV consumption</w:t>
        </w:r>
        <w:r w:rsidR="00FE0B00">
          <w:t>.</w:t>
        </w:r>
      </w:ins>
      <w:bookmarkStart w:id="4061" w:name="_GoBack"/>
      <w:bookmarkEnd w:id="4061"/>
    </w:p>
    <w:sectPr w:rsidR="005B6601" w:rsidRPr="006B1F40" w:rsidSect="000534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61" w:author="Rebecca Brand" w:date="2018-09-04T13:24:00Z" w:initials="RB">
    <w:p w14:paraId="4D49CC51" w14:textId="2330118D" w:rsidR="003453CF" w:rsidRDefault="003453CF">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62" w:author="Rebecca Brand" w:date="2018-09-04T13:24:00Z" w:initials="RB">
    <w:p w14:paraId="29D4A48F" w14:textId="5DB9CA2E" w:rsidR="003453CF" w:rsidRDefault="003453CF">
      <w:pPr>
        <w:pStyle w:val="CommentText"/>
      </w:pPr>
      <w:r>
        <w:rPr>
          <w:rStyle w:val="CommentReference"/>
        </w:rPr>
        <w:annotationRef/>
      </w:r>
    </w:p>
  </w:comment>
  <w:comment w:id="59" w:author="Rebecca Brand" w:date="2018-09-04T13:24:00Z" w:initials="RB">
    <w:p w14:paraId="3E77F733" w14:textId="1B533B64" w:rsidR="003453CF" w:rsidRDefault="003453CF">
      <w:pPr>
        <w:pStyle w:val="CommentText"/>
      </w:pPr>
      <w:r>
        <w:rPr>
          <w:rStyle w:val="CommentReference"/>
        </w:rPr>
        <w:annotationRef/>
      </w:r>
    </w:p>
  </w:comment>
  <w:comment w:id="60" w:author="Rebecca Brand" w:date="2018-09-04T13:24:00Z" w:initials="RB">
    <w:p w14:paraId="42F60BB7" w14:textId="742C31E9" w:rsidR="003453CF" w:rsidRDefault="003453CF">
      <w:pPr>
        <w:pStyle w:val="CommentText"/>
      </w:pPr>
      <w:r>
        <w:rPr>
          <w:rStyle w:val="CommentReference"/>
        </w:rPr>
        <w:annotationRef/>
      </w:r>
      <w:r>
        <w:rPr>
          <w:noProof/>
        </w:rPr>
        <w:t>I gave up</w:t>
      </w:r>
    </w:p>
  </w:comment>
  <w:comment w:id="408" w:author="Matthew McBee" w:date="2019-12-02T15:57:00Z" w:initials="MMT">
    <w:p w14:paraId="692CB31B" w14:textId="0EBD2E5E" w:rsidR="003453CF" w:rsidRDefault="003453CF">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3453CF" w:rsidRDefault="003453CF" w:rsidP="002D755C">
      <w:r>
        <w:separator/>
      </w:r>
    </w:p>
  </w:endnote>
  <w:endnote w:type="continuationSeparator" w:id="0">
    <w:p w14:paraId="0076C901" w14:textId="77777777" w:rsidR="003453CF" w:rsidRDefault="003453CF"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3453CF" w:rsidRDefault="003453CF"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3453CF" w:rsidRDefault="003453C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3453CF" w:rsidRDefault="003453CF"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3453CF" w:rsidRDefault="003453C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3453CF" w:rsidRDefault="003453CF" w:rsidP="002D755C">
      <w:r>
        <w:separator/>
      </w:r>
    </w:p>
  </w:footnote>
  <w:footnote w:type="continuationSeparator" w:id="0">
    <w:p w14:paraId="06DAC8C5" w14:textId="77777777" w:rsidR="003453CF" w:rsidRDefault="003453CF" w:rsidP="002D755C">
      <w:r>
        <w:continuationSeparator/>
      </w:r>
    </w:p>
  </w:footnote>
  <w:footnote w:id="1">
    <w:p w14:paraId="08DFF164" w14:textId="73DF9E2F" w:rsidR="003453CF" w:rsidRDefault="003453CF" w:rsidP="00820D62">
      <w:pPr>
        <w:pStyle w:val="FootnoteText"/>
        <w:rPr>
          <w:ins w:id="397" w:author="Matthew McBee" w:date="2019-12-03T13:18:00Z"/>
        </w:rPr>
      </w:pPr>
      <w:ins w:id="398" w:author="Matthew McBee" w:date="2019-12-03T13:18:00Z">
        <w:r w:rsidRPr="006661FD">
          <w:rPr>
            <w:rStyle w:val="FootnoteReference"/>
            <w:sz w:val="22"/>
            <w:szCs w:val="22"/>
            <w:rPrChange w:id="399" w:author="Matthew McBee" w:date="2019-12-09T22:18:00Z">
              <w:rPr>
                <w:rStyle w:val="FootnoteReference"/>
              </w:rPr>
            </w:rPrChange>
          </w:rPr>
          <w:footnoteRef/>
        </w:r>
        <w:r w:rsidRPr="006661FD">
          <w:rPr>
            <w:sz w:val="22"/>
            <w:szCs w:val="22"/>
            <w:rPrChange w:id="400" w:author="Matthew McBee" w:date="2019-12-09T22:18:00Z">
              <w:rPr/>
            </w:rPrChange>
          </w:rPr>
          <w:t xml:space="preserve"> A prior version of this analysis also included the child’s body mass index (BMI), but we removed that variable at the direction of a reviewer, who was concerned about potential endogeneity.</w:t>
        </w:r>
      </w:ins>
    </w:p>
  </w:footnote>
  <w:footnote w:id="2">
    <w:p w14:paraId="74845DF6" w14:textId="6D908B94" w:rsidR="003453CF" w:rsidRPr="00DE3200" w:rsidRDefault="003453CF">
      <w:pPr>
        <w:pStyle w:val="FootnoteText"/>
        <w:rPr>
          <w:sz w:val="22"/>
          <w:szCs w:val="22"/>
          <w:rPrChange w:id="1078" w:author="Matthew McBee" w:date="2019-12-09T14:33:00Z">
            <w:rPr/>
          </w:rPrChange>
        </w:rPr>
      </w:pPr>
      <w:ins w:id="1079" w:author="Matthew McBee" w:date="2019-12-09T14:33:00Z">
        <w:r w:rsidRPr="00DE3200">
          <w:rPr>
            <w:rStyle w:val="FootnoteReference"/>
            <w:sz w:val="22"/>
            <w:szCs w:val="22"/>
            <w:rPrChange w:id="1080" w:author="Matthew McBee" w:date="2019-12-09T14:33:00Z">
              <w:rPr>
                <w:rStyle w:val="FootnoteReference"/>
              </w:rPr>
            </w:rPrChange>
          </w:rPr>
          <w:footnoteRef/>
        </w:r>
        <w:r w:rsidRPr="00DE3200">
          <w:rPr>
            <w:sz w:val="22"/>
            <w:szCs w:val="22"/>
            <w:rPrChange w:id="1081" w:author="Matthew McBee" w:date="2019-12-09T14:33:00Z">
              <w:rPr/>
            </w:rPrChange>
          </w:rPr>
          <w:t xml:space="preserve"> In R, this can be calculated as follows: qbinom(p=c(.025, .5, .975), size=888, prob=.05)</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3453CF" w:rsidRDefault="003453CF"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3453CF" w:rsidRDefault="003453CF"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3453CF" w:rsidRDefault="003453CF"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3453CF" w:rsidRDefault="003453CF"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3453CF" w:rsidRDefault="003453CF"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464"/>
    <w:rsid w:val="00053C7E"/>
    <w:rsid w:val="00057C0F"/>
    <w:rsid w:val="0006110C"/>
    <w:rsid w:val="00062311"/>
    <w:rsid w:val="00062995"/>
    <w:rsid w:val="00063148"/>
    <w:rsid w:val="000662A0"/>
    <w:rsid w:val="000667B0"/>
    <w:rsid w:val="000668C4"/>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7AB"/>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0C84"/>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74"/>
    <w:rsid w:val="001652EB"/>
    <w:rsid w:val="001667D9"/>
    <w:rsid w:val="00166E31"/>
    <w:rsid w:val="00171391"/>
    <w:rsid w:val="00171491"/>
    <w:rsid w:val="0017389E"/>
    <w:rsid w:val="00173C88"/>
    <w:rsid w:val="00174FA3"/>
    <w:rsid w:val="001756B9"/>
    <w:rsid w:val="00175746"/>
    <w:rsid w:val="001758AE"/>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34FE"/>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74"/>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2BD6"/>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3CF"/>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87FDF"/>
    <w:rsid w:val="003907D4"/>
    <w:rsid w:val="00391527"/>
    <w:rsid w:val="0039231B"/>
    <w:rsid w:val="00393101"/>
    <w:rsid w:val="00393223"/>
    <w:rsid w:val="003935C8"/>
    <w:rsid w:val="0039453D"/>
    <w:rsid w:val="00394904"/>
    <w:rsid w:val="00395B4D"/>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B7909"/>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378"/>
    <w:rsid w:val="0047764A"/>
    <w:rsid w:val="00483E3F"/>
    <w:rsid w:val="00483F0C"/>
    <w:rsid w:val="00487462"/>
    <w:rsid w:val="004877FB"/>
    <w:rsid w:val="00487B5D"/>
    <w:rsid w:val="004915AA"/>
    <w:rsid w:val="00491E73"/>
    <w:rsid w:val="00493850"/>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1ADF"/>
    <w:rsid w:val="004E46D3"/>
    <w:rsid w:val="004E594B"/>
    <w:rsid w:val="004E60ED"/>
    <w:rsid w:val="004F2514"/>
    <w:rsid w:val="004F38DF"/>
    <w:rsid w:val="004F6916"/>
    <w:rsid w:val="0050204D"/>
    <w:rsid w:val="0050222F"/>
    <w:rsid w:val="0050450A"/>
    <w:rsid w:val="00506238"/>
    <w:rsid w:val="0050772C"/>
    <w:rsid w:val="00510B10"/>
    <w:rsid w:val="0051311B"/>
    <w:rsid w:val="00514ADC"/>
    <w:rsid w:val="00514B83"/>
    <w:rsid w:val="005158E0"/>
    <w:rsid w:val="00516A90"/>
    <w:rsid w:val="005210CA"/>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731"/>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B6601"/>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3B32"/>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661FD"/>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1F40"/>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340F"/>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1C9C"/>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124"/>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4E28"/>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397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0AB"/>
    <w:rsid w:val="00B63340"/>
    <w:rsid w:val="00B64844"/>
    <w:rsid w:val="00B6574F"/>
    <w:rsid w:val="00B6589F"/>
    <w:rsid w:val="00B65CF1"/>
    <w:rsid w:val="00B66C96"/>
    <w:rsid w:val="00B67BBD"/>
    <w:rsid w:val="00B67D99"/>
    <w:rsid w:val="00B7006C"/>
    <w:rsid w:val="00B71AF9"/>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280A"/>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D39"/>
    <w:rsid w:val="00C10F85"/>
    <w:rsid w:val="00C1260C"/>
    <w:rsid w:val="00C12A11"/>
    <w:rsid w:val="00C15034"/>
    <w:rsid w:val="00C15E0F"/>
    <w:rsid w:val="00C2002A"/>
    <w:rsid w:val="00C20DD6"/>
    <w:rsid w:val="00C217DD"/>
    <w:rsid w:val="00C23F7E"/>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4DA2"/>
    <w:rsid w:val="00CC55F3"/>
    <w:rsid w:val="00CD0449"/>
    <w:rsid w:val="00CD36C7"/>
    <w:rsid w:val="00CD6CC0"/>
    <w:rsid w:val="00CD78B8"/>
    <w:rsid w:val="00CE0539"/>
    <w:rsid w:val="00CE4494"/>
    <w:rsid w:val="00CE4507"/>
    <w:rsid w:val="00CE4EFE"/>
    <w:rsid w:val="00CE539B"/>
    <w:rsid w:val="00CF07EA"/>
    <w:rsid w:val="00CF0E5E"/>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200"/>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5F67"/>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4682B"/>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C7E"/>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24F2"/>
    <w:rsid w:val="00F052BD"/>
    <w:rsid w:val="00F05C21"/>
    <w:rsid w:val="00F06593"/>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6B9A"/>
    <w:rsid w:val="00F37776"/>
    <w:rsid w:val="00F40870"/>
    <w:rsid w:val="00F4171E"/>
    <w:rsid w:val="00F41B1C"/>
    <w:rsid w:val="00F42196"/>
    <w:rsid w:val="00F44BC1"/>
    <w:rsid w:val="00F476BB"/>
    <w:rsid w:val="00F505CD"/>
    <w:rsid w:val="00F5364F"/>
    <w:rsid w:val="00F537F3"/>
    <w:rsid w:val="00F53BD5"/>
    <w:rsid w:val="00F55A73"/>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5F0A"/>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0B0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4FE"/>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30005052">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1144034">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05033485">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73670811">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2007817">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37027847">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668485337">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1581501">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07056852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dr.2016.12.002" TargetMode="External"/><Relationship Id="rId18" Type="http://schemas.openxmlformats.org/officeDocument/2006/relationships/hyperlink" Target="http://doi.org/10.17605/OSF.IO/QKWST"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2515245917745629" TargetMode="External"/><Relationship Id="rId29" Type="http://schemas.openxmlformats.org/officeDocument/2006/relationships/footer" Target="footer1.xml"/><Relationship Id="rId11" Type="http://schemas.openxmlformats.org/officeDocument/2006/relationships/hyperlink" Target="http://www.stat.columbia.edu/~gelman/research/"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doi.org/10.1177/1745691616658637" TargetMode="External"/><Relationship Id="rId31" Type="http://schemas.openxmlformats.org/officeDocument/2006/relationships/image" Target="media/image9.png"/><Relationship Id="rId44" Type="http://schemas.openxmlformats.org/officeDocument/2006/relationships/header" Target="header3.xm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111/ajps.12357"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2.xml"/><Relationship Id="rId35" Type="http://schemas.openxmlformats.org/officeDocument/2006/relationships/image" Target="media/image13.png"/><Relationship Id="rId43" Type="http://schemas.openxmlformats.org/officeDocument/2006/relationships/header" Target="header2.xml"/><Relationship Id="rId48" Type="http://schemas.openxmlformats.org/officeDocument/2006/relationships/image" Target="media/image24.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AN.R-project.org/package=stargazer" TargetMode="External"/><Relationship Id="rId17" Type="http://schemas.openxmlformats.org/officeDocument/2006/relationships/hyperlink" Target="https://doi.org/10.1093/%20biomet/70.1.41"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lsinfo.org/content/cohorts/nlsy79-children/topical-guide/assessments/temperament-how-my-child-usually-acts" TargetMode="External"/><Relationship Id="rId23" Type="http://schemas.openxmlformats.org/officeDocument/2006/relationships/image" Target="media/image4.png"/><Relationship Id="rId28" Type="http://schemas.openxmlformats.org/officeDocument/2006/relationships/header" Target="header1.xml"/><Relationship Id="rId36" Type="http://schemas.openxmlformats.org/officeDocument/2006/relationships/image" Target="media/image14.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1D0C9CE-3A70-0A4B-9EAA-474DB45949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1185</TotalTime>
  <Pages>44</Pages>
  <Words>14572</Words>
  <Characters>83061</Characters>
  <Application>Microsoft Office Word</Application>
  <DocSecurity>0</DocSecurity>
  <Lines>692</Lines>
  <Paragraphs>194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31</cp:revision>
  <cp:lastPrinted>2018-08-29T17:22:00Z</cp:lastPrinted>
  <dcterms:created xsi:type="dcterms:W3CDTF">2018-09-04T17:22:00Z</dcterms:created>
  <dcterms:modified xsi:type="dcterms:W3CDTF">2019-12-10T03:39:00Z</dcterms:modified>
</cp:coreProperties>
</file>
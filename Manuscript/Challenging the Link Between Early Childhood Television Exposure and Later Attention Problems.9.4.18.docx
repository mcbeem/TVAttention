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250753" w14:textId="22FDAD1E" w:rsidR="00487462" w:rsidRPr="0003674E" w:rsidRDefault="00842CFE" w:rsidP="009558B0">
      <w:pPr>
        <w:outlineLvl w:val="0"/>
      </w:pPr>
      <w:r w:rsidRPr="0003674E">
        <w:t>Running h</w:t>
      </w:r>
      <w:r w:rsidR="006D2FFB" w:rsidRPr="0003674E">
        <w:t>ead: TV</w:t>
      </w:r>
      <w:r w:rsidRPr="0003674E">
        <w:t xml:space="preserve"> AND ATTENTION</w:t>
      </w:r>
    </w:p>
    <w:p w14:paraId="49D838F7" w14:textId="77777777" w:rsidR="00D06298" w:rsidRPr="0003674E" w:rsidRDefault="00D06298" w:rsidP="00D06298">
      <w:pPr>
        <w:spacing w:line="480" w:lineRule="auto"/>
        <w:jc w:val="center"/>
      </w:pPr>
    </w:p>
    <w:p w14:paraId="070E2C6F" w14:textId="77777777" w:rsidR="00D06298" w:rsidRPr="0003674E" w:rsidRDefault="00D06298" w:rsidP="00D06298">
      <w:pPr>
        <w:spacing w:line="480" w:lineRule="auto"/>
        <w:jc w:val="center"/>
      </w:pPr>
    </w:p>
    <w:p w14:paraId="40065F81" w14:textId="77777777" w:rsidR="00842CFE" w:rsidRPr="0003674E" w:rsidRDefault="00842CFE" w:rsidP="00D06298">
      <w:pPr>
        <w:spacing w:line="480" w:lineRule="auto"/>
        <w:jc w:val="center"/>
      </w:pPr>
    </w:p>
    <w:p w14:paraId="4F8A9CB9" w14:textId="77777777" w:rsidR="00842CFE" w:rsidRPr="0003674E" w:rsidRDefault="00842CFE" w:rsidP="00D06298">
      <w:pPr>
        <w:spacing w:line="480" w:lineRule="auto"/>
        <w:jc w:val="center"/>
      </w:pPr>
    </w:p>
    <w:p w14:paraId="45CB437D" w14:textId="77777777" w:rsidR="00D06298" w:rsidRPr="0003674E" w:rsidRDefault="00D06298" w:rsidP="00D06298">
      <w:pPr>
        <w:spacing w:line="480" w:lineRule="auto"/>
        <w:jc w:val="center"/>
      </w:pPr>
    </w:p>
    <w:p w14:paraId="4996B6DF" w14:textId="0DA7D4A2" w:rsidR="00487462" w:rsidRPr="0003674E" w:rsidRDefault="00C80935" w:rsidP="00D06298">
      <w:pPr>
        <w:spacing w:line="480" w:lineRule="auto"/>
        <w:jc w:val="center"/>
      </w:pPr>
      <w:r>
        <w:t xml:space="preserve">Challenging the Link Between Early Childhood Television Exposure and Later Attention Problems: A Multiverse Analysis </w:t>
      </w:r>
    </w:p>
    <w:p w14:paraId="00461EB8" w14:textId="77777777" w:rsidR="00D06298" w:rsidRPr="0003674E" w:rsidRDefault="00D06298" w:rsidP="00D06298">
      <w:pPr>
        <w:spacing w:line="480" w:lineRule="auto"/>
        <w:jc w:val="center"/>
      </w:pPr>
    </w:p>
    <w:p w14:paraId="1D1525E1" w14:textId="77777777" w:rsidR="00D06298" w:rsidRPr="0003674E" w:rsidRDefault="00D06298" w:rsidP="00D06298">
      <w:pPr>
        <w:spacing w:line="480" w:lineRule="auto"/>
        <w:jc w:val="center"/>
      </w:pPr>
    </w:p>
    <w:p w14:paraId="4F5AE295" w14:textId="41798D11" w:rsidR="00D06298" w:rsidRPr="0003674E" w:rsidRDefault="00D06298" w:rsidP="009558B0">
      <w:pPr>
        <w:spacing w:line="480" w:lineRule="auto"/>
        <w:jc w:val="center"/>
        <w:outlineLvl w:val="0"/>
      </w:pPr>
      <w:r w:rsidRPr="0003674E">
        <w:t>Matthew T. McBee</w:t>
      </w:r>
      <w:r w:rsidRPr="0003674E">
        <w:rPr>
          <w:vertAlign w:val="superscript"/>
        </w:rPr>
        <w:t>1</w:t>
      </w:r>
    </w:p>
    <w:p w14:paraId="7DF50817" w14:textId="3C4465DF" w:rsidR="00762DFD" w:rsidRPr="0003674E" w:rsidRDefault="00762DFD" w:rsidP="00762DFD">
      <w:pPr>
        <w:spacing w:line="480" w:lineRule="auto"/>
        <w:jc w:val="center"/>
      </w:pPr>
      <w:r w:rsidRPr="0003674E">
        <w:t xml:space="preserve">Rebecca </w:t>
      </w:r>
      <w:r>
        <w:t xml:space="preserve">J. </w:t>
      </w:r>
      <w:r w:rsidRPr="0003674E">
        <w:t>Brand</w:t>
      </w:r>
      <w:r w:rsidRPr="0003674E">
        <w:rPr>
          <w:vertAlign w:val="superscript"/>
        </w:rPr>
        <w:t>2</w:t>
      </w:r>
    </w:p>
    <w:p w14:paraId="38521EEF" w14:textId="11B6C99A" w:rsidR="00D06298" w:rsidRPr="0003674E" w:rsidRDefault="00D06298" w:rsidP="00D06298">
      <w:pPr>
        <w:spacing w:line="480" w:lineRule="auto"/>
        <w:jc w:val="center"/>
      </w:pPr>
      <w:r w:rsidRPr="0003674E">
        <w:t>Wallace Dixon</w:t>
      </w:r>
      <w:r w:rsidRPr="0003674E">
        <w:rPr>
          <w:vertAlign w:val="superscript"/>
        </w:rPr>
        <w:t>1</w:t>
      </w:r>
    </w:p>
    <w:p w14:paraId="2C60D544" w14:textId="77777777" w:rsidR="00D06298" w:rsidRPr="0003674E" w:rsidRDefault="00D06298" w:rsidP="00D06298">
      <w:pPr>
        <w:spacing w:line="480" w:lineRule="auto"/>
        <w:jc w:val="center"/>
      </w:pPr>
    </w:p>
    <w:p w14:paraId="13AB3C47" w14:textId="77777777" w:rsidR="00842CFE" w:rsidRPr="0003674E" w:rsidRDefault="00842CFE" w:rsidP="00D06298">
      <w:pPr>
        <w:spacing w:line="480" w:lineRule="auto"/>
        <w:jc w:val="center"/>
      </w:pPr>
    </w:p>
    <w:p w14:paraId="2B3425D1" w14:textId="77777777" w:rsidR="00842CFE" w:rsidRPr="0003674E" w:rsidRDefault="00842CFE" w:rsidP="00D06298">
      <w:pPr>
        <w:spacing w:line="480" w:lineRule="auto"/>
        <w:jc w:val="center"/>
      </w:pPr>
    </w:p>
    <w:p w14:paraId="19C998C6" w14:textId="74086D4C" w:rsidR="00D06298" w:rsidRPr="0003674E" w:rsidRDefault="00D06298" w:rsidP="006D2FFB">
      <w:pPr>
        <w:spacing w:line="480" w:lineRule="auto"/>
      </w:pPr>
      <w:r w:rsidRPr="0003674E">
        <w:rPr>
          <w:vertAlign w:val="superscript"/>
        </w:rPr>
        <w:t>1</w:t>
      </w:r>
      <w:r w:rsidR="003D45A2" w:rsidRPr="0003674E">
        <w:t>Department of Psychology,</w:t>
      </w:r>
      <w:r w:rsidRPr="0003674E">
        <w:t xml:space="preserve"> East Tennessee State University, Johnson City, T</w:t>
      </w:r>
      <w:r w:rsidR="003D45A2" w:rsidRPr="0003674E">
        <w:t>N.</w:t>
      </w:r>
    </w:p>
    <w:p w14:paraId="63C4607D" w14:textId="338C3A74" w:rsidR="003D45A2" w:rsidRPr="0003674E" w:rsidRDefault="006D2FFB" w:rsidP="009558B0">
      <w:pPr>
        <w:spacing w:line="480" w:lineRule="auto"/>
        <w:outlineLvl w:val="0"/>
      </w:pPr>
      <w:r w:rsidRPr="0003674E">
        <w:rPr>
          <w:vertAlign w:val="superscript"/>
        </w:rPr>
        <w:t>2</w:t>
      </w:r>
      <w:r w:rsidR="003D45A2" w:rsidRPr="0003674E">
        <w:t xml:space="preserve">Department of Psychology, Villanova University, </w:t>
      </w:r>
      <w:r w:rsidRPr="0003674E">
        <w:t>Villanova, PA 19085</w:t>
      </w:r>
    </w:p>
    <w:p w14:paraId="0A9B9B58" w14:textId="0EA33F56" w:rsidR="00842CFE" w:rsidRPr="0003674E" w:rsidRDefault="00842CFE">
      <w:r w:rsidRPr="0003674E">
        <w:br w:type="page"/>
      </w:r>
    </w:p>
    <w:p w14:paraId="44927793" w14:textId="4CFBB336" w:rsidR="00842CFE" w:rsidRDefault="00842CFE" w:rsidP="00DC3882">
      <w:pPr>
        <w:spacing w:line="480" w:lineRule="auto"/>
        <w:jc w:val="center"/>
        <w:outlineLvl w:val="0"/>
        <w:rPr>
          <w:b/>
        </w:rPr>
      </w:pPr>
      <w:r w:rsidRPr="0003674E">
        <w:rPr>
          <w:b/>
        </w:rPr>
        <w:t>Abstract</w:t>
      </w:r>
    </w:p>
    <w:p w14:paraId="2C7B0287" w14:textId="200CA1C9" w:rsidR="00E010BE" w:rsidRPr="00A24485" w:rsidRDefault="00DD0BDE" w:rsidP="00DC3882">
      <w:pPr>
        <w:spacing w:line="480" w:lineRule="auto"/>
        <w:outlineLvl w:val="0"/>
        <w:rPr>
          <w:ins w:id="0" w:author="Matthew McBee" w:date="2019-12-02T11:17:00Z"/>
          <w:rPrChange w:id="1" w:author="Matthew McBee" w:date="2019-12-02T11:17:00Z">
            <w:rPr>
              <w:ins w:id="2" w:author="Matthew McBee" w:date="2019-12-02T11:17:00Z"/>
              <w:rFonts w:ascii="Cambria Math" w:hAnsi="Cambria Math"/>
              <w:i/>
            </w:rPr>
          </w:rPrChange>
        </w:rPr>
      </w:pPr>
      <w:r>
        <w:t>T</w:t>
      </w:r>
      <w:r w:rsidR="00DC3882">
        <w:t xml:space="preserve">he claim that early childhood television exposure causes </w:t>
      </w:r>
      <w:r w:rsidR="00AD212E">
        <w:t xml:space="preserve">later </w:t>
      </w:r>
      <w:r w:rsidR="00DC3882">
        <w:t>attention problems (</w:t>
      </w:r>
      <w:r w:rsidR="00DC3882" w:rsidRPr="008A6993">
        <w:t xml:space="preserve">Christakis, Zimmerman, </w:t>
      </w:r>
      <w:proofErr w:type="spellStart"/>
      <w:r w:rsidR="00DC3882" w:rsidRPr="008A6993">
        <w:t>DiGiuseppe</w:t>
      </w:r>
      <w:proofErr w:type="spellEnd"/>
      <w:r w:rsidR="00DC3882" w:rsidRPr="008A6993">
        <w:t>, &amp; McCarty, 2004)</w:t>
      </w:r>
      <w:r w:rsidR="00DC3882">
        <w:t xml:space="preserve"> seems to remain strongly held by the popular media as well as by researchers in the field.</w:t>
      </w:r>
      <w:r w:rsidR="00516A90">
        <w:t xml:space="preserve"> </w:t>
      </w:r>
      <w:r w:rsidR="00F74057">
        <w:t xml:space="preserve">Using </w:t>
      </w:r>
      <w:r w:rsidR="005918BA">
        <w:t>the same</w:t>
      </w:r>
      <w:r w:rsidR="00F74057">
        <w:t xml:space="preserve"> </w:t>
      </w:r>
      <w:r w:rsidR="009A4424">
        <w:t>NLSY</w:t>
      </w:r>
      <w:r w:rsidR="00F74057">
        <w:t xml:space="preserve">-79 </w:t>
      </w:r>
      <w:ins w:id="3" w:author="Matthew McBee" w:date="2019-12-02T10:55:00Z">
        <w:r w:rsidR="00984265">
          <w:t>dataset</w:t>
        </w:r>
      </w:ins>
      <w:ins w:id="4" w:author="Matthew McBee" w:date="2019-12-02T11:26:00Z">
        <w:r w:rsidR="00AE41CC">
          <w:t xml:space="preserve"> (</w:t>
        </w:r>
        <w:r w:rsidR="00AE41CC">
          <w:rPr>
            <w:i/>
            <w:iCs/>
          </w:rPr>
          <w:t>n</w:t>
        </w:r>
      </w:ins>
      <w:ins w:id="5" w:author="Matthew McBee" w:date="2019-12-02T11:27:00Z">
        <w:r w:rsidR="00AE41CC">
          <w:t xml:space="preserve"> = 2,1</w:t>
        </w:r>
      </w:ins>
      <w:ins w:id="6" w:author="Matthew McBee" w:date="2019-12-03T12:32:00Z">
        <w:r w:rsidR="00067C04">
          <w:t>08</w:t>
        </w:r>
      </w:ins>
      <w:ins w:id="7" w:author="Matthew McBee" w:date="2019-12-02T11:27:00Z">
        <w:r w:rsidR="00AE41CC">
          <w:t>)</w:t>
        </w:r>
      </w:ins>
      <w:ins w:id="8" w:author="Matthew McBee" w:date="2019-12-02T10:55:00Z">
        <w:r w:rsidR="00984265">
          <w:t xml:space="preserve">, </w:t>
        </w:r>
      </w:ins>
      <w:del w:id="9" w:author="Matthew McBee" w:date="2019-12-02T10:55:00Z">
        <w:r w:rsidR="00F74057" w:rsidDel="00984265">
          <w:delText>dataset</w:delText>
        </w:r>
        <w:r w:rsidR="00F57E5F" w:rsidDel="00984265">
          <w:delText xml:space="preserve"> and a superordinate set of covariates</w:delText>
        </w:r>
        <w:r w:rsidR="00F74057" w:rsidDel="00984265">
          <w:delText xml:space="preserve">, </w:delText>
        </w:r>
      </w:del>
      <w:r w:rsidR="00F74057">
        <w:t>w</w:t>
      </w:r>
      <w:r w:rsidR="00DC3882">
        <w:t xml:space="preserve">e conducted a multiverse analysis to examine the degree to which the finding reported by Christakis et al. </w:t>
      </w:r>
      <w:r w:rsidR="00DC3644">
        <w:t xml:space="preserve">was </w:t>
      </w:r>
      <w:ins w:id="10" w:author="Matthew McBee" w:date="2019-12-02T11:27:00Z">
        <w:r w:rsidR="00AE41CC">
          <w:t xml:space="preserve">robust to </w:t>
        </w:r>
      </w:ins>
      <w:del w:id="11" w:author="Matthew McBee" w:date="2019-12-02T11:27:00Z">
        <w:r w:rsidR="00DC3882" w:rsidDel="00AE41CC">
          <w:delText xml:space="preserve">dependent on </w:delText>
        </w:r>
      </w:del>
      <w:r w:rsidR="00DC3882">
        <w:t>analytic</w:t>
      </w:r>
      <w:r w:rsidR="00AD212E">
        <w:t xml:space="preserve"> choices</w:t>
      </w:r>
      <w:del w:id="12" w:author="Matthew McBee" w:date="2019-12-02T10:55:00Z">
        <w:r w:rsidR="00DC3882" w:rsidDel="00984265">
          <w:delText xml:space="preserve">. </w:delText>
        </w:r>
        <w:r w:rsidR="00B81E67" w:rsidDel="00984265">
          <w:delText xml:space="preserve"> We </w:delText>
        </w:r>
        <w:r w:rsidR="00B2044B" w:rsidDel="00984265">
          <w:delText xml:space="preserve">evaluated </w:delText>
        </w:r>
        <w:r w:rsidR="00B81E67" w:rsidDel="00984265">
          <w:delText>forty separate models treating</w:delText>
        </w:r>
        <w:r w:rsidR="00A57843" w:rsidDel="00984265">
          <w:delText xml:space="preserve"> attention as </w:delText>
        </w:r>
        <w:r w:rsidR="00B2044B" w:rsidDel="00984265">
          <w:delText xml:space="preserve">a </w:delText>
        </w:r>
        <w:r w:rsidR="00A57843" w:rsidDel="00984265">
          <w:delText>continuous</w:delText>
        </w:r>
        <w:r w:rsidR="00B81E67" w:rsidDel="00984265">
          <w:delText xml:space="preserve"> </w:delText>
        </w:r>
        <w:r w:rsidR="00B2044B" w:rsidDel="00984265">
          <w:delText xml:space="preserve">variable </w:delText>
        </w:r>
        <w:r w:rsidR="00B81E67" w:rsidDel="00984265">
          <w:delText xml:space="preserve">and </w:delText>
        </w:r>
        <w:r w:rsidR="00370230" w:rsidDel="00984265">
          <w:delText>forty-two model</w:delText>
        </w:r>
        <w:r w:rsidR="00D2098F" w:rsidDel="00984265">
          <w:delText>s</w:delText>
        </w:r>
        <w:r w:rsidR="00370230" w:rsidDel="00984265">
          <w:delText xml:space="preserve"> treating attention as categorical</w:delText>
        </w:r>
        <w:r w:rsidR="00B81E67" w:rsidDel="00984265">
          <w:delText xml:space="preserve">.  Only 6 </w:delText>
        </w:r>
        <w:r w:rsidR="00E16A06" w:rsidDel="00984265">
          <w:delText xml:space="preserve">of these 82 models </w:delText>
        </w:r>
        <w:r w:rsidR="009718EF" w:rsidDel="00984265">
          <w:delText xml:space="preserve">produced </w:delText>
        </w:r>
        <w:r w:rsidR="00A57843" w:rsidDel="00984265">
          <w:delText>significant results</w:delText>
        </w:r>
        <w:r w:rsidR="00370230" w:rsidDel="00984265">
          <w:delText>.</w:delText>
        </w:r>
        <w:r w:rsidR="00A57843" w:rsidDel="00984265">
          <w:delText xml:space="preserve"> </w:delText>
        </w:r>
        <w:r w:rsidR="00370230" w:rsidDel="00984265">
          <w:delText>W</w:delText>
        </w:r>
        <w:r w:rsidR="00C51301" w:rsidDel="00984265">
          <w:delText xml:space="preserve">e </w:delText>
        </w:r>
        <w:r w:rsidR="00AB3F88" w:rsidDel="00984265">
          <w:delText xml:space="preserve">conclude that </w:delText>
        </w:r>
        <w:r w:rsidR="00D2098F" w:rsidDel="00984265">
          <w:delText>these data offer</w:delText>
        </w:r>
        <w:r w:rsidR="00C51301" w:rsidDel="00984265">
          <w:delText xml:space="preserve"> </w:delText>
        </w:r>
        <w:r w:rsidR="00370230" w:rsidDel="00984265">
          <w:delText xml:space="preserve">little </w:delText>
        </w:r>
        <w:r w:rsidR="00C51301" w:rsidDel="00984265">
          <w:delText xml:space="preserve">evidence for a </w:delText>
        </w:r>
        <w:r w:rsidR="00370230" w:rsidDel="00984265">
          <w:delText xml:space="preserve">detrimental </w:delText>
        </w:r>
        <w:r w:rsidR="00C51301" w:rsidDel="00984265">
          <w:delText xml:space="preserve">causal effect of </w:delText>
        </w:r>
        <w:r w:rsidR="00C7295D" w:rsidDel="00984265">
          <w:delText xml:space="preserve">early childhood use </w:delText>
        </w:r>
        <w:r w:rsidR="00C51301" w:rsidDel="00984265">
          <w:delText xml:space="preserve">TV on </w:delText>
        </w:r>
        <w:r w:rsidR="00C7295D" w:rsidDel="00984265">
          <w:delText xml:space="preserve">mid-childhood </w:delText>
        </w:r>
        <w:r w:rsidR="00C51301" w:rsidDel="00984265">
          <w:delText>attention</w:delText>
        </w:r>
        <w:r w:rsidR="00C7295D" w:rsidDel="00984265">
          <w:delText xml:space="preserve"> problems</w:delText>
        </w:r>
        <w:r w:rsidR="00C51301" w:rsidDel="00984265">
          <w:delText>.</w:delText>
        </w:r>
        <w:r w:rsidR="00516A90" w:rsidDel="00984265">
          <w:delText xml:space="preserve"> </w:delText>
        </w:r>
        <w:r w:rsidR="0063111E" w:rsidDel="00984265">
          <w:delText>Preprint</w:delText>
        </w:r>
        <w:r w:rsidR="007E0BA4" w:rsidDel="00984265">
          <w:delText>: [</w:delText>
        </w:r>
        <w:r w:rsidR="009A4424" w:rsidDel="00984265">
          <w:delText>link redacted for peer review</w:delText>
        </w:r>
        <w:r w:rsidR="0063111E" w:rsidDel="00984265">
          <w:delText>]. Project</w:delText>
        </w:r>
      </w:del>
      <w:ins w:id="13" w:author="Matthew McBee" w:date="2019-12-02T10:55:00Z">
        <w:r w:rsidR="00984265">
          <w:t xml:space="preserve">. We evaluated 888 </w:t>
        </w:r>
      </w:ins>
      <w:ins w:id="14" w:author="Matthew McBee" w:date="2019-12-02T12:15:00Z">
        <w:r w:rsidR="007D00C0">
          <w:t xml:space="preserve">analytic </w:t>
        </w:r>
      </w:ins>
      <w:ins w:id="15" w:author="Matthew McBee" w:date="2019-12-02T10:55:00Z">
        <w:r w:rsidR="00984265">
          <w:t xml:space="preserve">models, including linear regression, logistic regression, and two forms of propensity score analysis. </w:t>
        </w:r>
      </w:ins>
      <w:ins w:id="16" w:author="Matthew McBee" w:date="2019-12-02T10:58:00Z">
        <w:r w:rsidR="00E647F1">
          <w:t xml:space="preserve">Only </w:t>
        </w:r>
      </w:ins>
      <w:ins w:id="17" w:author="Matthew McBee" w:date="2019-12-02T11:22:00Z">
        <w:r w:rsidR="00D8274F" w:rsidRPr="00067C04">
          <w:rPr>
            <w:b/>
            <w:bCs/>
            <w:rPrChange w:id="18" w:author="Matthew McBee" w:date="2019-12-03T12:32:00Z">
              <w:rPr/>
            </w:rPrChange>
          </w:rPr>
          <w:t>166</w:t>
        </w:r>
      </w:ins>
      <w:ins w:id="19" w:author="Matthew McBee" w:date="2019-12-02T10:58:00Z">
        <w:r w:rsidR="00E647F1">
          <w:t xml:space="preserve"> models </w:t>
        </w:r>
      </w:ins>
      <w:ins w:id="20" w:author="Matthew McBee" w:date="2019-12-02T11:22:00Z">
        <w:r w:rsidR="00D8274F">
          <w:t>(</w:t>
        </w:r>
        <w:r w:rsidR="00D8274F" w:rsidRPr="00067C04">
          <w:rPr>
            <w:b/>
            <w:bCs/>
            <w:rPrChange w:id="21" w:author="Matthew McBee" w:date="2019-12-03T12:32:00Z">
              <w:rPr/>
            </w:rPrChange>
          </w:rPr>
          <w:t>18.7</w:t>
        </w:r>
        <w:r w:rsidR="00D8274F">
          <w:t xml:space="preserve">%) </w:t>
        </w:r>
      </w:ins>
      <w:ins w:id="22" w:author="Matthew McBee" w:date="2019-12-02T10:58:00Z">
        <w:r w:rsidR="00E647F1">
          <w:t>yielded a statistically significant relationship between early TV exposure and la</w:t>
        </w:r>
      </w:ins>
      <w:ins w:id="23" w:author="Matthew McBee" w:date="2019-12-02T10:59:00Z">
        <w:r w:rsidR="00E647F1">
          <w:t>ter attention problems</w:t>
        </w:r>
      </w:ins>
      <w:ins w:id="24" w:author="Matthew McBee" w:date="2019-12-02T12:19:00Z">
        <w:r w:rsidR="007D00C0">
          <w:t>,</w:t>
        </w:r>
      </w:ins>
      <w:ins w:id="25" w:author="Matthew McBee" w:date="2019-12-02T12:15:00Z">
        <w:r w:rsidR="007D00C0">
          <w:t xml:space="preserve"> with most models estimating </w:t>
        </w:r>
      </w:ins>
      <w:ins w:id="26" w:author="Matthew McBee" w:date="2019-12-02T12:19:00Z">
        <w:r w:rsidR="007D00C0">
          <w:t xml:space="preserve">a </w:t>
        </w:r>
      </w:ins>
      <w:ins w:id="27" w:author="Matthew McBee" w:date="2019-12-02T12:15:00Z">
        <w:r w:rsidR="007D00C0">
          <w:t xml:space="preserve">trivially small effect size. </w:t>
        </w:r>
      </w:ins>
      <w:del w:id="28" w:author="Matthew McBee" w:date="2019-12-02T10:55:00Z">
        <w:r w:rsidR="0063111E" w:rsidDel="00984265">
          <w:delText>:</w:delText>
        </w:r>
      </w:del>
      <w:ins w:id="29" w:author="Matthew McBee" w:date="2019-12-02T11:34:00Z">
        <w:r w:rsidR="00E010BE">
          <w:t xml:space="preserve">We conclude that the evidence for the harmful effect of early TV use is </w:t>
        </w:r>
      </w:ins>
      <w:ins w:id="30" w:author="Matthew McBee" w:date="2019-12-02T11:35:00Z">
        <w:r w:rsidR="00E010BE">
          <w:t xml:space="preserve">weak and </w:t>
        </w:r>
      </w:ins>
      <w:ins w:id="31" w:author="Matthew McBee" w:date="2019-12-02T11:34:00Z">
        <w:r w:rsidR="00E010BE">
          <w:t>inconsistent</w:t>
        </w:r>
      </w:ins>
      <w:del w:id="32" w:author="Matthew McBee" w:date="2019-12-02T11:09:00Z">
        <w:r w:rsidR="0063111E" w:rsidDel="00670EBA">
          <w:delText xml:space="preserve"> </w:delText>
        </w:r>
      </w:del>
      <w:ins w:id="33" w:author="Matthew McBee" w:date="2019-12-02T11:35:00Z">
        <w:r w:rsidR="00E010BE">
          <w:t xml:space="preserve">. </w:t>
        </w:r>
      </w:ins>
      <w:ins w:id="34" w:author="Matthew McBee" w:date="2019-12-02T11:37:00Z">
        <w:r w:rsidR="00E010BE">
          <w:t>All data and code necessary to reproduce our analysis is available online</w:t>
        </w:r>
      </w:ins>
      <w:ins w:id="35" w:author="Matthew McBee" w:date="2019-12-02T11:39:00Z">
        <w:r w:rsidR="00E010BE">
          <w:t xml:space="preserve"> via </w:t>
        </w:r>
        <w:proofErr w:type="spellStart"/>
        <w:r w:rsidR="00E010BE">
          <w:t>github</w:t>
        </w:r>
      </w:ins>
      <w:proofErr w:type="spellEnd"/>
      <w:ins w:id="36" w:author="Matthew McBee" w:date="2019-12-02T11:37:00Z">
        <w:r w:rsidR="00E010BE">
          <w:t xml:space="preserve"> </w:t>
        </w:r>
      </w:ins>
      <w:ins w:id="37" w:author="Matthew McBee" w:date="2019-12-02T12:13:00Z">
        <w:r w:rsidR="00F34EA6">
          <w:t>(</w:t>
        </w:r>
      </w:ins>
      <w:ins w:id="38" w:author="McBee, Matthew T." w:date="2019-12-02T12:13:00Z">
        <w:r w:rsidR="00F34EA6">
          <w:fldChar w:fldCharType="begin"/>
        </w:r>
      </w:ins>
      <w:ins w:id="39" w:author="Matthew McBee" w:date="2019-12-02T12:13:00Z">
        <w:r w:rsidR="00F34EA6">
          <w:instrText xml:space="preserve"> HYPERLINK "</w:instrText>
        </w:r>
      </w:ins>
      <w:ins w:id="40" w:author="Matthew McBee" w:date="2019-12-02T11:39:00Z">
        <w:r w:rsidR="00F34EA6" w:rsidRPr="00F34EA6">
          <w:rPr>
            <w:rPrChange w:id="41" w:author="Matthew McBee" w:date="2019-12-02T12:13:00Z">
              <w:rPr>
                <w:rStyle w:val="Hyperlink"/>
              </w:rPr>
            </w:rPrChange>
          </w:rPr>
          <w:instrText>https://github.com/mcbeem/TVAttention</w:instrText>
        </w:r>
      </w:ins>
      <w:ins w:id="42" w:author="Matthew McBee" w:date="2019-12-02T12:13:00Z">
        <w:r w:rsidR="00F34EA6">
          <w:instrText xml:space="preserve">" </w:instrText>
        </w:r>
      </w:ins>
      <w:ins w:id="43" w:author="McBee, Matthew T." w:date="2019-12-02T12:13:00Z">
        <w:r w:rsidR="00F34EA6">
          <w:fldChar w:fldCharType="separate"/>
        </w:r>
      </w:ins>
      <w:ins w:id="44" w:author="Matthew McBee" w:date="2019-12-02T11:39:00Z">
        <w:r w:rsidR="00F34EA6" w:rsidRPr="00AD33C7">
          <w:rPr>
            <w:rStyle w:val="Hyperlink"/>
          </w:rPr>
          <w:t>https://github.com/mcbeem/TVAttention</w:t>
        </w:r>
      </w:ins>
      <w:ins w:id="45" w:author="McBee, Matthew T." w:date="2019-12-02T12:13:00Z">
        <w:r w:rsidR="00F34EA6">
          <w:fldChar w:fldCharType="end"/>
        </w:r>
      </w:ins>
      <w:ins w:id="46" w:author="Matthew McBee" w:date="2019-12-02T12:13:00Z">
        <w:r w:rsidR="00F34EA6">
          <w:t xml:space="preserve">) </w:t>
        </w:r>
      </w:ins>
      <w:ins w:id="47" w:author="Matthew McBee" w:date="2019-12-02T11:39:00Z">
        <w:r w:rsidR="00E010BE">
          <w:t xml:space="preserve">and as a </w:t>
        </w:r>
      </w:ins>
      <w:ins w:id="48" w:author="Matthew McBee" w:date="2019-12-02T11:38:00Z">
        <w:r w:rsidR="00E010BE">
          <w:t xml:space="preserve">Docker container </w:t>
        </w:r>
      </w:ins>
      <w:ins w:id="49" w:author="Matthew McBee" w:date="2019-12-02T12:13:00Z">
        <w:r w:rsidR="00F34EA6">
          <w:t>(</w:t>
        </w:r>
      </w:ins>
      <w:ins w:id="50" w:author="Matthew McBee" w:date="2019-12-02T11:39:00Z">
        <w:r w:rsidR="00E010BE">
          <w:fldChar w:fldCharType="begin"/>
        </w:r>
        <w:r w:rsidR="00E010BE">
          <w:instrText xml:space="preserve"> HYPERLINK "https://hub.docker.com/repository/docker/mmcbee/rstudio_tvattention" </w:instrText>
        </w:r>
        <w:r w:rsidR="00E010BE">
          <w:fldChar w:fldCharType="separate"/>
        </w:r>
        <w:r w:rsidR="00E010BE" w:rsidRPr="00E010BE">
          <w:rPr>
            <w:rStyle w:val="Hyperlink"/>
          </w:rPr>
          <w:t>https://hub.docker.com/repository/docker/mmcbee/rstudio_tvattention</w:t>
        </w:r>
        <w:r w:rsidR="00E010BE">
          <w:fldChar w:fldCharType="end"/>
        </w:r>
      </w:ins>
      <w:ins w:id="51" w:author="Matthew McBee" w:date="2019-12-02T12:13:00Z">
        <w:r w:rsidR="00F34EA6">
          <w:t>)</w:t>
        </w:r>
      </w:ins>
      <w:ins w:id="52" w:author="Matthew McBee" w:date="2019-12-02T11:39:00Z">
        <w:r w:rsidR="00E010BE">
          <w:t>.</w:t>
        </w:r>
      </w:ins>
      <w:ins w:id="53" w:author="Matthew McBee" w:date="2019-12-02T12:19:00Z">
        <w:r w:rsidR="007D00C0">
          <w:t xml:space="preserve"> Pr</w:t>
        </w:r>
      </w:ins>
      <w:ins w:id="54" w:author="Matthew McBee" w:date="2019-12-02T12:20:00Z">
        <w:r w:rsidR="007D00C0">
          <w:t>eprint [link].</w:t>
        </w:r>
      </w:ins>
    </w:p>
    <w:p w14:paraId="72A7167F" w14:textId="77777777" w:rsidR="00A24485" w:rsidRPr="00AD33C7" w:rsidRDefault="00A24485" w:rsidP="00DC3882">
      <w:pPr>
        <w:spacing w:line="480" w:lineRule="auto"/>
        <w:outlineLvl w:val="0"/>
      </w:pPr>
    </w:p>
    <w:p w14:paraId="6CB35F0B" w14:textId="77777777" w:rsidR="00D06298" w:rsidRPr="0003674E" w:rsidRDefault="00D06298" w:rsidP="00D06298">
      <w:pPr>
        <w:spacing w:line="480" w:lineRule="auto"/>
        <w:jc w:val="center"/>
      </w:pPr>
    </w:p>
    <w:p w14:paraId="7F148AF0" w14:textId="26D17DF2" w:rsidR="00487462" w:rsidRPr="0003674E" w:rsidRDefault="007D00C0" w:rsidP="00D06298">
      <w:pPr>
        <w:spacing w:line="480" w:lineRule="auto"/>
        <w:rPr>
          <w:b/>
        </w:rPr>
      </w:pPr>
      <w:ins w:id="55" w:author="Matthew McBee" w:date="2019-12-02T12:16:00Z">
        <w:r w:rsidRPr="00AD33C7">
          <w:rPr>
            <w:b/>
          </w:rPr>
          <w:t>Keywords</w:t>
        </w:r>
        <w:r>
          <w:rPr>
            <w:bCs/>
          </w:rPr>
          <w:t>: media, TV, ADHD, attention development, multiverse analysis, specification curve, computational reproducibility, garden of forking paths</w:t>
        </w:r>
      </w:ins>
      <w:r w:rsidR="00487462" w:rsidRPr="0003674E">
        <w:rPr>
          <w:b/>
        </w:rPr>
        <w:br w:type="page"/>
      </w:r>
    </w:p>
    <w:p w14:paraId="2FFE3E04" w14:textId="372F04F4" w:rsidR="00695771" w:rsidRPr="0076038C" w:rsidRDefault="0076038C" w:rsidP="0076038C">
      <w:pPr>
        <w:spacing w:line="480" w:lineRule="auto"/>
        <w:jc w:val="center"/>
      </w:pPr>
      <w:r>
        <w:t xml:space="preserve">Challenging the Link Between Early Childhood Television Exposure and Later Attention Problems: A Multiverse Analysis </w:t>
      </w:r>
    </w:p>
    <w:p w14:paraId="479DDAB9" w14:textId="5541B6BA" w:rsidR="00695771" w:rsidRPr="001E446A" w:rsidRDefault="002F3CF7" w:rsidP="00695771">
      <w:pPr>
        <w:spacing w:line="480" w:lineRule="auto"/>
        <w:ind w:firstLine="720"/>
        <w:contextualSpacing/>
      </w:pPr>
      <w:r>
        <w:t xml:space="preserve">Psychological science </w:t>
      </w:r>
      <w:r w:rsidR="005E1EED">
        <w:t>is</w:t>
      </w:r>
      <w:r>
        <w:t xml:space="preserve"> capable of </w:t>
      </w:r>
      <w:r w:rsidR="003F2AD4">
        <w:t xml:space="preserve">having a </w:t>
      </w:r>
      <w:r>
        <w:t xml:space="preserve">broad and deep impact on </w:t>
      </w:r>
      <w:r w:rsidR="00B81E67">
        <w:t>human lives</w:t>
      </w:r>
      <w:r>
        <w:t>.</w:t>
      </w:r>
      <w:r w:rsidR="00516A90">
        <w:t xml:space="preserve"> </w:t>
      </w:r>
      <w:r>
        <w:t xml:space="preserve">In developmental </w:t>
      </w:r>
      <w:r w:rsidR="00704E19">
        <w:t>psychology</w:t>
      </w:r>
      <w:r>
        <w:t xml:space="preserve"> in particular, there is a </w:t>
      </w:r>
      <w:r w:rsidR="00B378C9">
        <w:t>sense of relevance, indeed urgency, to many of its questions:</w:t>
      </w:r>
      <w:r w:rsidR="00516A90">
        <w:t xml:space="preserve"> </w:t>
      </w:r>
      <w:r w:rsidR="00184A1B">
        <w:t xml:space="preserve">Is </w:t>
      </w:r>
      <w:r w:rsidR="00695771" w:rsidRPr="001E446A">
        <w:t xml:space="preserve">it helpful or harmful to </w:t>
      </w:r>
      <w:r w:rsidR="00695771">
        <w:t>grow up multilingual</w:t>
      </w:r>
      <w:r w:rsidR="00695771" w:rsidRPr="001E446A">
        <w:t>?</w:t>
      </w:r>
      <w:r w:rsidR="00516A90">
        <w:t xml:space="preserve"> </w:t>
      </w:r>
      <w:r w:rsidR="00695771" w:rsidRPr="001E446A">
        <w:t>Do vaccines cause autism?</w:t>
      </w:r>
      <w:r w:rsidR="00516A90">
        <w:t xml:space="preserve"> </w:t>
      </w:r>
      <w:r w:rsidR="00695771">
        <w:t>Does screen time cause attention deficit</w:t>
      </w:r>
      <w:r w:rsidR="00940338">
        <w:t>s</w:t>
      </w:r>
      <w:r w:rsidR="00695771">
        <w:t>?</w:t>
      </w:r>
      <w:r w:rsidR="00516A90">
        <w:t xml:space="preserve"> </w:t>
      </w:r>
      <w:r w:rsidR="00C24334">
        <w:t xml:space="preserve">Research in </w:t>
      </w:r>
      <w:r w:rsidR="00C80935">
        <w:t>this</w:t>
      </w:r>
      <w:r w:rsidR="00C24334">
        <w:t xml:space="preserve"> field</w:t>
      </w:r>
      <w:r w:rsidR="00695771" w:rsidRPr="001E446A">
        <w:t xml:space="preserve"> </w:t>
      </w:r>
      <w:r w:rsidR="00552FBC">
        <w:t>has the potential to reveal</w:t>
      </w:r>
      <w:r w:rsidR="00552FBC" w:rsidRPr="001E446A">
        <w:t xml:space="preserve"> </w:t>
      </w:r>
      <w:r w:rsidR="00695771" w:rsidRPr="001E446A">
        <w:t>which behaviors, products, and choices are harmful to development and which give children the best chance to grow up happy and healthy.</w:t>
      </w:r>
      <w:r w:rsidR="00516A90">
        <w:t xml:space="preserve"> </w:t>
      </w:r>
      <w:commentRangeStart w:id="56"/>
      <w:commentRangeStart w:id="57"/>
      <w:r w:rsidR="00695771">
        <w:t xml:space="preserve">The </w:t>
      </w:r>
      <w:commentRangeStart w:id="58"/>
      <w:commentRangeStart w:id="59"/>
      <w:r w:rsidR="00695771">
        <w:t>stakes</w:t>
      </w:r>
      <w:commentRangeEnd w:id="58"/>
      <w:commentRangeEnd w:id="59"/>
      <w:r w:rsidR="00A93276">
        <w:rPr>
          <w:rStyle w:val="CommentReference"/>
          <w:rFonts w:asciiTheme="minorHAnsi" w:eastAsiaTheme="minorHAnsi" w:hAnsiTheme="minorHAnsi" w:cstheme="minorBidi"/>
        </w:rPr>
        <w:commentReference w:id="58"/>
      </w:r>
      <w:r w:rsidR="00A93276">
        <w:rPr>
          <w:rStyle w:val="CommentReference"/>
          <w:rFonts w:asciiTheme="minorHAnsi" w:eastAsiaTheme="minorHAnsi" w:hAnsiTheme="minorHAnsi" w:cstheme="minorBidi"/>
        </w:rPr>
        <w:commentReference w:id="59"/>
      </w:r>
      <w:r w:rsidR="00695771">
        <w:t xml:space="preserve"> are high</w:t>
      </w:r>
      <w:r w:rsidR="00A93276">
        <w:t>;</w:t>
      </w:r>
      <w:r w:rsidR="00695771">
        <w:t xml:space="preserve"> </w:t>
      </w:r>
      <w:commentRangeEnd w:id="56"/>
      <w:r w:rsidR="00A93276">
        <w:rPr>
          <w:rStyle w:val="CommentReference"/>
          <w:rFonts w:asciiTheme="minorHAnsi" w:eastAsiaTheme="minorHAnsi" w:hAnsiTheme="minorHAnsi" w:cstheme="minorBidi"/>
        </w:rPr>
        <w:commentReference w:id="56"/>
      </w:r>
      <w:r w:rsidR="00695771">
        <w:t>it is crucial that scientists get it right</w:t>
      </w:r>
      <w:r w:rsidR="00B378C9">
        <w:t>.</w:t>
      </w:r>
      <w:commentRangeEnd w:id="57"/>
      <w:r w:rsidR="00A93276">
        <w:rPr>
          <w:rStyle w:val="CommentReference"/>
          <w:rFonts w:asciiTheme="minorHAnsi" w:eastAsiaTheme="minorHAnsi" w:hAnsiTheme="minorHAnsi" w:cstheme="minorBidi"/>
        </w:rPr>
        <w:commentReference w:id="57"/>
      </w:r>
    </w:p>
    <w:p w14:paraId="63828616" w14:textId="143D6277" w:rsidR="003F2AD4" w:rsidRPr="001E446A" w:rsidRDefault="003F2AD4" w:rsidP="003F2AD4">
      <w:pPr>
        <w:spacing w:line="480" w:lineRule="auto"/>
        <w:ind w:firstLine="720"/>
        <w:contextualSpacing/>
      </w:pPr>
      <w:r w:rsidRPr="001E446A">
        <w:t xml:space="preserve">Once </w:t>
      </w:r>
      <w:r>
        <w:t xml:space="preserve">an erroneous finding has been disseminated via </w:t>
      </w:r>
      <w:r w:rsidRPr="001E446A">
        <w:t>the media</w:t>
      </w:r>
      <w:r>
        <w:t xml:space="preserve">, it is nearly impossible to </w:t>
      </w:r>
      <w:del w:id="60" w:author="Matthew McBee" w:date="2019-12-02T12:20:00Z">
        <w:r w:rsidDel="007D00C0">
          <w:delText>put Pandora back in the box</w:delText>
        </w:r>
      </w:del>
      <w:ins w:id="61" w:author="Matthew McBee" w:date="2019-12-02T12:20:00Z">
        <w:r w:rsidR="007D00C0">
          <w:t xml:space="preserve">correct the </w:t>
        </w:r>
      </w:ins>
      <w:ins w:id="62" w:author="Matthew McBee" w:date="2019-12-02T12:21:00Z">
        <w:r w:rsidR="007D00C0">
          <w:t>public understanding of the issue</w:t>
        </w:r>
      </w:ins>
      <w:r>
        <w:t xml:space="preserve">. Take, for example, the supposed link between vaccines and autism. Even 20 years after </w:t>
      </w:r>
      <w:r w:rsidRPr="001E446A">
        <w:t xml:space="preserve">Andrew Wakefield’s fraudulent </w:t>
      </w:r>
      <w:r>
        <w:t xml:space="preserve">1998 report </w:t>
      </w:r>
      <w:r w:rsidRPr="001E446A">
        <w:t>(</w:t>
      </w:r>
      <w:r>
        <w:t>Wakefield et al.</w:t>
      </w:r>
      <w:r w:rsidRPr="001E446A">
        <w:t xml:space="preserve">, retracted) </w:t>
      </w:r>
      <w:r>
        <w:t>implied a link between the MMR vaccine and autism,</w:t>
      </w:r>
      <w:r w:rsidRPr="001E446A">
        <w:t xml:space="preserve"> </w:t>
      </w:r>
      <w:r>
        <w:t>and d</w:t>
      </w:r>
      <w:r w:rsidRPr="001E446A">
        <w:t>espite numerous findings</w:t>
      </w:r>
      <w:r>
        <w:t xml:space="preserve"> </w:t>
      </w:r>
      <w:r w:rsidRPr="001E446A">
        <w:t>that such a link does not exist</w:t>
      </w:r>
      <w:r>
        <w:t xml:space="preserve"> (Committee to Review Adverse Effects of Vaccines, 2012)</w:t>
      </w:r>
      <w:r w:rsidRPr="001E446A">
        <w:t xml:space="preserve">, </w:t>
      </w:r>
      <w:r>
        <w:t xml:space="preserve">a substantial proportion of the public </w:t>
      </w:r>
      <w:r w:rsidRPr="001E446A">
        <w:t>still believe</w:t>
      </w:r>
      <w:r>
        <w:t>s</w:t>
      </w:r>
      <w:r w:rsidRPr="001E446A">
        <w:t xml:space="preserve"> that it does</w:t>
      </w:r>
      <w:r>
        <w:t xml:space="preserve"> </w:t>
      </w:r>
      <w:r w:rsidRPr="00AB5E3E">
        <w:t xml:space="preserve">(Oliver &amp; Wood, </w:t>
      </w:r>
      <w:r>
        <w:t>2014</w:t>
      </w:r>
      <w:r w:rsidRPr="00AB5E3E">
        <w:t>).</w:t>
      </w:r>
      <w:r>
        <w:t xml:space="preserve"> </w:t>
      </w:r>
      <w:r w:rsidRPr="001E446A">
        <w:t>Cases like this illustrate how important it is that researchers make their best attempt to disseminate accurate findings, and how crucial it is that we engage in and disseminate replication attempts, especially for high-impact findings.</w:t>
      </w:r>
      <w:r>
        <w:t xml:space="preserve"> We follow Nature </w:t>
      </w:r>
      <w:r w:rsidRPr="00D2098F">
        <w:t>Editors (2016)</w:t>
      </w:r>
      <w:r>
        <w:t xml:space="preserve"> and others in arguing that doing so is a duty to our profession.</w:t>
      </w:r>
    </w:p>
    <w:p w14:paraId="463FC041" w14:textId="02A363AE" w:rsidR="00EF6601" w:rsidRDefault="00695771" w:rsidP="0052463A">
      <w:pPr>
        <w:spacing w:line="480" w:lineRule="auto"/>
        <w:ind w:firstLine="720"/>
        <w:contextualSpacing/>
        <w:rPr>
          <w:ins w:id="63" w:author="Matthew McBee" w:date="2019-12-02T12:40:00Z"/>
        </w:rPr>
      </w:pPr>
      <w:r>
        <w:t>Over a decade ago,</w:t>
      </w:r>
      <w:r w:rsidRPr="001E446A">
        <w:t xml:space="preserve"> Christakis and colleagues</w:t>
      </w:r>
      <w:r>
        <w:t xml:space="preserve"> </w:t>
      </w:r>
      <w:r w:rsidRPr="008A6993">
        <w:t>(</w:t>
      </w:r>
      <w:r w:rsidR="008A6993" w:rsidRPr="008A6993">
        <w:t xml:space="preserve">Christakis, Zimmerman, </w:t>
      </w:r>
      <w:proofErr w:type="spellStart"/>
      <w:r w:rsidR="008A6993" w:rsidRPr="008A6993">
        <w:t>DiGiuseppe</w:t>
      </w:r>
      <w:proofErr w:type="spellEnd"/>
      <w:r w:rsidR="008A6993" w:rsidRPr="008A6993">
        <w:t xml:space="preserve">, &amp; McCarty, </w:t>
      </w:r>
      <w:r w:rsidRPr="008A6993">
        <w:t>2004)</w:t>
      </w:r>
      <w:r w:rsidRPr="001E446A">
        <w:t xml:space="preserve"> published a paper claiming a relationship between television exposure in toddlerhood and subsequent attention problems at school age.</w:t>
      </w:r>
      <w:r w:rsidR="00516A90">
        <w:t xml:space="preserve"> </w:t>
      </w:r>
      <w:r w:rsidRPr="001E446A">
        <w:t xml:space="preserve">Although longitudinal in nature and including a variety of control variables, </w:t>
      </w:r>
      <w:r>
        <w:t xml:space="preserve">the </w:t>
      </w:r>
      <w:r w:rsidR="009B3ED3">
        <w:t>lack of randomized manipulation of TV use</w:t>
      </w:r>
      <w:r w:rsidR="00B47321">
        <w:t xml:space="preserve"> </w:t>
      </w:r>
      <w:r w:rsidR="00174FA3">
        <w:t xml:space="preserve">made it </w:t>
      </w:r>
      <w:r w:rsidR="00B47321">
        <w:t xml:space="preserve">inappropriate to </w:t>
      </w:r>
      <w:r w:rsidR="002D4DD4">
        <w:t xml:space="preserve">draw </w:t>
      </w:r>
      <w:r w:rsidR="00B47321">
        <w:t xml:space="preserve">strong causal </w:t>
      </w:r>
      <w:r w:rsidR="002D4DD4">
        <w:t xml:space="preserve">conclusions </w:t>
      </w:r>
      <w:r w:rsidR="00B47321">
        <w:t>from these data</w:t>
      </w:r>
      <w:r w:rsidRPr="001E446A">
        <w:t>.</w:t>
      </w:r>
      <w:r w:rsidR="00516A90">
        <w:t xml:space="preserve"> </w:t>
      </w:r>
      <w:del w:id="64" w:author="Matthew McBee" w:date="2019-12-02T12:23:00Z">
        <w:r w:rsidDel="007D00C0">
          <w:delText>Nevertheless</w:delText>
        </w:r>
        <w:r w:rsidRPr="001E446A" w:rsidDel="007D00C0">
          <w:delText xml:space="preserve">, </w:delText>
        </w:r>
        <w:r w:rsidDel="007D00C0">
          <w:delText xml:space="preserve">such causal claims were made, </w:delText>
        </w:r>
      </w:del>
      <w:ins w:id="65" w:author="Matthew McBee" w:date="2019-12-02T12:23:00Z">
        <w:r w:rsidR="007D00C0">
          <w:t>In spite of the careful language used in the paper</w:t>
        </w:r>
      </w:ins>
      <w:ins w:id="66" w:author="Matthew McBee" w:date="2019-12-02T12:26:00Z">
        <w:r w:rsidR="00DE20B5">
          <w:t xml:space="preserve">, </w:t>
        </w:r>
      </w:ins>
      <w:ins w:id="67" w:author="Matthew McBee" w:date="2019-12-02T12:23:00Z">
        <w:r w:rsidR="007D00C0">
          <w:t>subsequent presentations by the</w:t>
        </w:r>
      </w:ins>
      <w:del w:id="68" w:author="Matthew McBee" w:date="2019-12-02T12:23:00Z">
        <w:r w:rsidDel="007D00C0">
          <w:delText>by the</w:delText>
        </w:r>
      </w:del>
      <w:r>
        <w:t xml:space="preserve"> lead author </w:t>
      </w:r>
      <w:del w:id="69" w:author="Matthew McBee" w:date="2019-12-02T12:26:00Z">
        <w:r w:rsidDel="00DE20B5">
          <w:delText>himself</w:delText>
        </w:r>
      </w:del>
      <w:ins w:id="70" w:author="Matthew McBee" w:date="2019-12-02T12:30:00Z">
        <w:r w:rsidR="00DE20B5">
          <w:t>discussing this work</w:t>
        </w:r>
      </w:ins>
      <w:ins w:id="71" w:author="Matthew McBee" w:date="2019-12-02T12:26:00Z">
        <w:r w:rsidR="00DE20B5">
          <w:t xml:space="preserve"> blur the lines between </w:t>
        </w:r>
      </w:ins>
      <w:ins w:id="72" w:author="Matthew McBee" w:date="2019-12-02T12:41:00Z">
        <w:r w:rsidR="00EF6601">
          <w:t>associations</w:t>
        </w:r>
      </w:ins>
      <w:ins w:id="73" w:author="Matthew McBee" w:date="2019-12-02T12:26:00Z">
        <w:r w:rsidR="00DE20B5">
          <w:t xml:space="preserve"> and </w:t>
        </w:r>
      </w:ins>
      <w:ins w:id="74" w:author="Matthew McBee" w:date="2019-12-02T12:31:00Z">
        <w:r w:rsidR="00DE20B5">
          <w:t xml:space="preserve">definitive </w:t>
        </w:r>
      </w:ins>
      <w:ins w:id="75" w:author="Matthew McBee" w:date="2019-12-02T12:26:00Z">
        <w:r w:rsidR="00DE20B5">
          <w:t>causal link</w:t>
        </w:r>
      </w:ins>
      <w:ins w:id="76" w:author="Matthew McBee" w:date="2019-12-03T12:33:00Z">
        <w:r w:rsidR="00BD1B99">
          <w:t>s</w:t>
        </w:r>
      </w:ins>
      <w:ins w:id="77" w:author="Matthew McBee" w:date="2019-12-02T12:40:00Z">
        <w:r w:rsidR="00EF6601">
          <w:t xml:space="preserve">. For example, in his </w:t>
        </w:r>
      </w:ins>
      <w:proofErr w:type="spellStart"/>
      <w:ins w:id="78" w:author="Matthew McBee" w:date="2019-12-02T12:41:00Z">
        <w:r w:rsidR="00EF6601">
          <w:t>TEDxRainier</w:t>
        </w:r>
        <w:proofErr w:type="spellEnd"/>
        <w:r w:rsidR="00EF6601">
          <w:t xml:space="preserve"> talk, </w:t>
        </w:r>
        <w:r w:rsidR="00EF6601" w:rsidRPr="007A7AC3">
          <w:rPr>
            <w:b/>
            <w:bCs/>
            <w:color w:val="FF0000"/>
            <w:rPrChange w:id="79" w:author="Matthew McBee" w:date="2019-12-02T13:00:00Z">
              <w:rPr/>
            </w:rPrChange>
          </w:rPr>
          <w:t xml:space="preserve">Christakis </w:t>
        </w:r>
      </w:ins>
      <w:ins w:id="80" w:author="Matthew McBee" w:date="2019-12-02T12:47:00Z">
        <w:r w:rsidR="0068618A" w:rsidRPr="007A7AC3">
          <w:rPr>
            <w:b/>
            <w:bCs/>
            <w:color w:val="FF0000"/>
            <w:rPrChange w:id="81" w:author="Matthew McBee" w:date="2019-12-02T13:00:00Z">
              <w:rPr/>
            </w:rPrChange>
          </w:rPr>
          <w:t>(2011)</w:t>
        </w:r>
        <w:r w:rsidR="0068618A" w:rsidRPr="007A7AC3">
          <w:rPr>
            <w:color w:val="FF0000"/>
            <w:rPrChange w:id="82" w:author="Matthew McBee" w:date="2019-12-02T13:00:00Z">
              <w:rPr/>
            </w:rPrChange>
          </w:rPr>
          <w:t xml:space="preserve"> </w:t>
        </w:r>
      </w:ins>
      <w:ins w:id="83" w:author="Matthew McBee" w:date="2019-12-02T12:41:00Z">
        <w:r w:rsidR="00EF6601">
          <w:t>said:</w:t>
        </w:r>
      </w:ins>
    </w:p>
    <w:p w14:paraId="14721305" w14:textId="22CF2470" w:rsidR="00DE20B5" w:rsidRDefault="00DE20B5" w:rsidP="00EF6601">
      <w:pPr>
        <w:spacing w:line="480" w:lineRule="auto"/>
        <w:ind w:left="720"/>
        <w:contextualSpacing/>
        <w:rPr>
          <w:ins w:id="84" w:author="Matthew McBee" w:date="2019-12-02T12:43:00Z"/>
        </w:rPr>
      </w:pPr>
      <w:ins w:id="85" w:author="Matthew McBee" w:date="2019-12-02T12:35:00Z">
        <w:r>
          <w:t>And w</w:t>
        </w:r>
      </w:ins>
      <w:ins w:id="86" w:author="Matthew McBee" w:date="2019-12-02T12:33:00Z">
        <w:r>
          <w:t>e</w:t>
        </w:r>
      </w:ins>
      <w:ins w:id="87" w:author="Matthew McBee" w:date="2019-12-02T12:43:00Z">
        <w:r w:rsidR="00EF6601">
          <w:t>, we</w:t>
        </w:r>
      </w:ins>
      <w:ins w:id="88" w:author="Matthew McBee" w:date="2019-12-02T12:33:00Z">
        <w:r>
          <w:t xml:space="preserve"> tested </w:t>
        </w:r>
      </w:ins>
      <w:ins w:id="89" w:author="Matthew McBee" w:date="2019-12-02T12:34:00Z">
        <w:r>
          <w:t>this some years ago, and what we found was that f</w:t>
        </w:r>
      </w:ins>
      <w:ins w:id="90" w:author="Matthew McBee" w:date="2019-12-02T12:33:00Z">
        <w:r>
          <w:t xml:space="preserve">or </w:t>
        </w:r>
      </w:ins>
      <w:ins w:id="91" w:author="Matthew McBee" w:date="2019-12-02T12:35:00Z">
        <w:r>
          <w:t xml:space="preserve">the more television children </w:t>
        </w:r>
      </w:ins>
      <w:ins w:id="92" w:author="Matthew McBee" w:date="2019-12-02T12:33:00Z">
        <w:r>
          <w:t xml:space="preserve">watched before age </w:t>
        </w:r>
      </w:ins>
      <w:ins w:id="93" w:author="Matthew McBee" w:date="2019-12-02T12:35:00Z">
        <w:r w:rsidR="00EF6601">
          <w:t>three</w:t>
        </w:r>
      </w:ins>
      <w:ins w:id="94" w:author="Matthew McBee" w:date="2019-12-02T12:34:00Z">
        <w:r>
          <w:t xml:space="preserve">, the more likely they were to </w:t>
        </w:r>
      </w:ins>
      <w:ins w:id="95" w:author="Matthew McBee" w:date="2019-12-02T12:35:00Z">
        <w:r w:rsidR="00EF6601">
          <w:t xml:space="preserve">actually </w:t>
        </w:r>
      </w:ins>
      <w:ins w:id="96" w:author="Matthew McBee" w:date="2019-12-02T12:34:00Z">
        <w:r>
          <w:t xml:space="preserve">have attentional problems at school age. Specifically, for </w:t>
        </w:r>
      </w:ins>
      <w:ins w:id="97" w:author="Matthew McBee" w:date="2019-12-02T12:35:00Z">
        <w:r w:rsidR="00EF6601">
          <w:t xml:space="preserve">each hour that they watched before </w:t>
        </w:r>
      </w:ins>
      <w:ins w:id="98" w:author="Matthew McBee" w:date="2019-12-02T12:36:00Z">
        <w:r w:rsidR="00EF6601">
          <w:t xml:space="preserve">the </w:t>
        </w:r>
      </w:ins>
      <w:ins w:id="99" w:author="Matthew McBee" w:date="2019-12-02T12:35:00Z">
        <w:r w:rsidR="00EF6601">
          <w:t>age</w:t>
        </w:r>
      </w:ins>
      <w:ins w:id="100" w:author="Matthew McBee" w:date="2019-12-02T12:36:00Z">
        <w:r w:rsidR="00EF6601">
          <w:t xml:space="preserve"> of three, their chances of having attentional problems was increased by about ten percent. </w:t>
        </w:r>
        <w:proofErr w:type="gramStart"/>
        <w:r w:rsidR="00EF6601">
          <w:t>So</w:t>
        </w:r>
        <w:proofErr w:type="gramEnd"/>
        <w:r w:rsidR="00EF6601">
          <w:t xml:space="preserve"> a child who watched two hours of TV </w:t>
        </w:r>
      </w:ins>
      <w:ins w:id="101" w:author="Matthew McBee" w:date="2019-12-02T12:37:00Z">
        <w:r w:rsidR="00EF6601">
          <w:t>a</w:t>
        </w:r>
      </w:ins>
      <w:ins w:id="102" w:author="Matthew McBee" w:date="2019-12-02T12:36:00Z">
        <w:r w:rsidR="00EF6601">
          <w:t xml:space="preserve"> day before age thre</w:t>
        </w:r>
      </w:ins>
      <w:ins w:id="103" w:author="Matthew McBee" w:date="2019-12-02T12:37:00Z">
        <w:r w:rsidR="00EF6601">
          <w:t>e w</w:t>
        </w:r>
      </w:ins>
      <w:ins w:id="104" w:author="Matthew McBee" w:date="2019-12-02T12:38:00Z">
        <w:r w:rsidR="00EF6601">
          <w:t>ould be</w:t>
        </w:r>
      </w:ins>
      <w:ins w:id="105" w:author="Matthew McBee" w:date="2019-12-02T12:37:00Z">
        <w:r w:rsidR="00EF6601">
          <w:t xml:space="preserve"> twenty percent more likely to have attention problems compared to a child who wa</w:t>
        </w:r>
      </w:ins>
      <w:ins w:id="106" w:author="Matthew McBee" w:date="2019-12-02T12:38:00Z">
        <w:r w:rsidR="00EF6601">
          <w:t>tched none (</w:t>
        </w:r>
      </w:ins>
      <w:ins w:id="107" w:author="Matthew McBee" w:date="2019-12-02T12:39:00Z">
        <w:r w:rsidR="00EF6601">
          <w:t xml:space="preserve">7:21 to </w:t>
        </w:r>
      </w:ins>
      <w:ins w:id="108" w:author="Matthew McBee" w:date="2019-12-02T12:40:00Z">
        <w:r w:rsidR="00EF6601">
          <w:t>7:46</w:t>
        </w:r>
      </w:ins>
      <w:ins w:id="109" w:author="Matthew McBee" w:date="2019-12-02T12:38:00Z">
        <w:r w:rsidR="00EF6601">
          <w:t>).</w:t>
        </w:r>
      </w:ins>
    </w:p>
    <w:p w14:paraId="7531785D" w14:textId="25ED950D" w:rsidR="0068618A" w:rsidRDefault="00120C84" w:rsidP="00120C84">
      <w:pPr>
        <w:spacing w:line="480" w:lineRule="auto"/>
        <w:contextualSpacing/>
        <w:rPr>
          <w:ins w:id="110" w:author="Matthew McBee" w:date="2019-12-02T12:48:00Z"/>
        </w:rPr>
        <w:pPrChange w:id="111" w:author="Matthew McBee" w:date="2019-12-05T13:11:00Z">
          <w:pPr>
            <w:spacing w:line="480" w:lineRule="auto"/>
            <w:ind w:firstLine="720"/>
            <w:contextualSpacing/>
          </w:pPr>
        </w:pPrChange>
      </w:pPr>
      <w:ins w:id="112" w:author="Matthew McBee" w:date="2019-12-05T13:10:00Z">
        <w:r>
          <w:t>This statement</w:t>
        </w:r>
      </w:ins>
      <w:ins w:id="113" w:author="Matthew McBee" w:date="2019-12-02T12:44:00Z">
        <w:r w:rsidR="00EF6601">
          <w:t xml:space="preserve"> </w:t>
        </w:r>
      </w:ins>
      <w:ins w:id="114" w:author="Matthew McBee" w:date="2019-12-05T13:11:00Z">
        <w:r>
          <w:t>does not admit</w:t>
        </w:r>
      </w:ins>
      <w:ins w:id="115" w:author="Matthew McBee" w:date="2019-12-02T12:46:00Z">
        <w:r w:rsidR="0068618A">
          <w:t xml:space="preserve"> </w:t>
        </w:r>
      </w:ins>
      <w:ins w:id="116" w:author="Matthew McBee" w:date="2019-12-02T12:44:00Z">
        <w:r w:rsidR="00EF6601">
          <w:t xml:space="preserve">any epistemic </w:t>
        </w:r>
      </w:ins>
      <w:ins w:id="117" w:author="Matthew McBee" w:date="2019-12-05T13:11:00Z">
        <w:r>
          <w:t xml:space="preserve">(or statistical) </w:t>
        </w:r>
      </w:ins>
      <w:ins w:id="118" w:author="Matthew McBee" w:date="2019-12-02T12:44:00Z">
        <w:r w:rsidR="00EF6601">
          <w:t>uncertainty about the nature of th</w:t>
        </w:r>
      </w:ins>
      <w:ins w:id="119" w:author="Matthew McBee" w:date="2019-12-02T12:45:00Z">
        <w:r w:rsidR="00EF6601">
          <w:t xml:space="preserve">is estimate, nor of any limitations to the evidence </w:t>
        </w:r>
      </w:ins>
      <w:ins w:id="120" w:author="Matthew McBee" w:date="2019-12-02T12:46:00Z">
        <w:r w:rsidR="0068618A">
          <w:t xml:space="preserve">supporting the claim. </w:t>
        </w:r>
      </w:ins>
      <w:ins w:id="121" w:author="Matthew McBee" w:date="2019-12-02T12:48:00Z">
        <w:r w:rsidR="0068618A">
          <w:t>It is presented as a scientific fact.</w:t>
        </w:r>
      </w:ins>
    </w:p>
    <w:p w14:paraId="20DAF34B" w14:textId="15C38858" w:rsidR="0052463A" w:rsidRDefault="00EF6601" w:rsidP="0052463A">
      <w:pPr>
        <w:spacing w:line="480" w:lineRule="auto"/>
        <w:ind w:firstLine="720"/>
        <w:contextualSpacing/>
      </w:pPr>
      <w:ins w:id="122" w:author="Matthew McBee" w:date="2019-12-02T12:41:00Z">
        <w:r>
          <w:t>Unsurprisingly</w:t>
        </w:r>
      </w:ins>
      <w:ins w:id="123" w:author="Matthew McBee" w:date="2019-12-02T12:42:00Z">
        <w:r>
          <w:t xml:space="preserve">, </w:t>
        </w:r>
      </w:ins>
      <w:ins w:id="124" w:author="Matthew McBee" w:date="2019-12-02T12:23:00Z">
        <w:r w:rsidR="007D00C0">
          <w:t>popular media was much less car</w:t>
        </w:r>
      </w:ins>
      <w:ins w:id="125" w:author="Matthew McBee" w:date="2019-12-02T12:24:00Z">
        <w:r w:rsidR="007D00C0">
          <w:t>eful in raising alarm about the potential harm of television exposure on children</w:t>
        </w:r>
      </w:ins>
      <w:del w:id="126" w:author="Matthew McBee" w:date="2019-12-02T12:23:00Z">
        <w:r w:rsidR="00695771" w:rsidDel="007D00C0">
          <w:delText xml:space="preserve"> and subsequently by media </w:delText>
        </w:r>
        <w:r w:rsidR="00184A1B" w:rsidDel="007D00C0">
          <w:delText>outlets</w:delText>
        </w:r>
        <w:r w:rsidR="00695771" w:rsidDel="007D00C0">
          <w:delText xml:space="preserve"> the world over</w:delText>
        </w:r>
      </w:del>
      <w:r w:rsidR="00BD5755">
        <w:t>.</w:t>
      </w:r>
      <w:r w:rsidR="00516A90">
        <w:t xml:space="preserve"> </w:t>
      </w:r>
      <w:r w:rsidR="00695771">
        <w:t xml:space="preserve">Using Google search in </w:t>
      </w:r>
      <w:r w:rsidR="00322A08">
        <w:t>April 2018</w:t>
      </w:r>
      <w:r w:rsidR="00695771" w:rsidRPr="001E446A">
        <w:t xml:space="preserve"> for “Does TV cause attention problems</w:t>
      </w:r>
      <w:r w:rsidR="00695771">
        <w:t>,</w:t>
      </w:r>
      <w:r w:rsidR="00695771" w:rsidRPr="001E446A">
        <w:t xml:space="preserve">” </w:t>
      </w:r>
      <w:r w:rsidR="00695771">
        <w:t>the first six hits all claim a link be</w:t>
      </w:r>
      <w:r w:rsidR="004715EF">
        <w:t>tween TV and attention problems.  One hit</w:t>
      </w:r>
      <w:r w:rsidR="00695771">
        <w:t xml:space="preserve"> (WebMD) uses blatantly causal language</w:t>
      </w:r>
      <w:r w:rsidR="004715EF">
        <w:t xml:space="preserve"> in its headline</w:t>
      </w:r>
      <w:r w:rsidR="00695771">
        <w:t xml:space="preserve"> (</w:t>
      </w:r>
      <w:r w:rsidR="00695771" w:rsidRPr="001E446A">
        <w:t>“Toddler TV Ti</w:t>
      </w:r>
      <w:r w:rsidR="00925E25">
        <w:t>me Can Cause Attention Problems</w:t>
      </w:r>
      <w:r w:rsidR="00695771" w:rsidRPr="001E446A">
        <w:t>”</w:t>
      </w:r>
      <w:r w:rsidR="00695771">
        <w:t>)</w:t>
      </w:r>
      <w:r w:rsidR="004715EF">
        <w:t xml:space="preserve"> and another published by whitedot.org (Lotus, 2018)</w:t>
      </w:r>
      <w:r w:rsidR="003464C1">
        <w:t xml:space="preserve"> quotes Christakis as saying “TV ‘rewires’ an infant’s brain,” and says his study shows that “TV watching is a cause [of ADHD]</w:t>
      </w:r>
      <w:r w:rsidR="00695771">
        <w:t>.</w:t>
      </w:r>
      <w:r w:rsidR="003464C1">
        <w:t>”</w:t>
      </w:r>
      <w:r w:rsidR="00516A90">
        <w:t xml:space="preserve"> </w:t>
      </w:r>
      <w:r w:rsidR="00695771">
        <w:t xml:space="preserve">Although </w:t>
      </w:r>
      <w:r w:rsidR="00FF36C4">
        <w:t xml:space="preserve">findings described on these pages are </w:t>
      </w:r>
      <w:r w:rsidR="00695771">
        <w:t xml:space="preserve">wildly overstated and out of date, </w:t>
      </w:r>
      <w:r w:rsidR="006F6641">
        <w:t xml:space="preserve">we can find </w:t>
      </w:r>
      <w:del w:id="127" w:author="Matthew McBee" w:date="2019-12-02T13:01:00Z">
        <w:r w:rsidR="006F6641" w:rsidDel="007A7AC3">
          <w:delText>no expiration dates or</w:delText>
        </w:r>
      </w:del>
      <w:ins w:id="128" w:author="Matthew McBee" w:date="2019-12-02T13:01:00Z">
        <w:r w:rsidR="007A7AC3">
          <w:t>no</w:t>
        </w:r>
      </w:ins>
      <w:r w:rsidR="006F6641">
        <w:t xml:space="preserve"> retractions </w:t>
      </w:r>
      <w:ins w:id="129" w:author="Matthew McBee" w:date="2019-12-02T13:01:00Z">
        <w:r w:rsidR="007A7AC3">
          <w:t xml:space="preserve">or </w:t>
        </w:r>
      </w:ins>
      <w:ins w:id="130" w:author="Matthew McBee" w:date="2019-12-02T13:02:00Z">
        <w:r w:rsidR="007A7AC3">
          <w:t>contemporary</w:t>
        </w:r>
      </w:ins>
      <w:ins w:id="131" w:author="Matthew McBee" w:date="2019-12-02T13:01:00Z">
        <w:r w:rsidR="007A7AC3">
          <w:t xml:space="preserve"> updates </w:t>
        </w:r>
      </w:ins>
      <w:r w:rsidR="006F6641">
        <w:t>associated with them.</w:t>
      </w:r>
    </w:p>
    <w:p w14:paraId="744EA532" w14:textId="5A5F49BD" w:rsidR="007C07A9" w:rsidRDefault="00695771" w:rsidP="0052463A">
      <w:pPr>
        <w:spacing w:line="480" w:lineRule="auto"/>
        <w:ind w:firstLine="720"/>
        <w:contextualSpacing/>
      </w:pPr>
      <w:r w:rsidRPr="001E446A">
        <w:t>Christakis’s story was attractive to the public for many reasons.</w:t>
      </w:r>
      <w:r w:rsidR="00516A90">
        <w:t xml:space="preserve"> </w:t>
      </w:r>
      <w:r w:rsidR="00686B2F">
        <w:t>Since the late 1990</w:t>
      </w:r>
      <w:r>
        <w:t xml:space="preserve">s, there </w:t>
      </w:r>
      <w:r w:rsidR="00A266D3">
        <w:t>has</w:t>
      </w:r>
      <w:r w:rsidR="00EF32BE">
        <w:t xml:space="preserve"> been</w:t>
      </w:r>
      <w:r>
        <w:t xml:space="preserve"> a growing public </w:t>
      </w:r>
      <w:r w:rsidR="002453CF">
        <w:t xml:space="preserve">interest in </w:t>
      </w:r>
      <w:r w:rsidR="000E1BDF">
        <w:t>how</w:t>
      </w:r>
      <w:r>
        <w:t xml:space="preserve"> early experiences </w:t>
      </w:r>
      <w:r w:rsidR="000E641A">
        <w:t>impact later development</w:t>
      </w:r>
      <w:r w:rsidR="003319B0">
        <w:t xml:space="preserve"> (e.g., Nash, 1997).  </w:t>
      </w:r>
      <w:r w:rsidR="00A266D3">
        <w:t>But a</w:t>
      </w:r>
      <w:r w:rsidR="00062311">
        <w:t>s far back as</w:t>
      </w:r>
      <w:r w:rsidR="000E1BDF">
        <w:t xml:space="preserve"> the 1950s, new </w:t>
      </w:r>
      <w:r w:rsidR="00062311">
        <w:t xml:space="preserve">media </w:t>
      </w:r>
      <w:r w:rsidR="000E1BDF">
        <w:t xml:space="preserve">technologies </w:t>
      </w:r>
      <w:r w:rsidR="00062311">
        <w:t xml:space="preserve">have </w:t>
      </w:r>
      <w:r w:rsidR="00A266D3">
        <w:t>been</w:t>
      </w:r>
      <w:r w:rsidR="000E1BDF">
        <w:t xml:space="preserve"> greeted with fear and skepticism </w:t>
      </w:r>
      <w:r w:rsidR="000E1BDF" w:rsidRPr="0008598D">
        <w:t>(Good</w:t>
      </w:r>
      <w:r w:rsidR="00670DE8">
        <w:t>e</w:t>
      </w:r>
      <w:r w:rsidR="000E1BDF" w:rsidRPr="0008598D">
        <w:t xml:space="preserve"> &amp; Ben-Yehuda, 2010</w:t>
      </w:r>
      <w:r w:rsidR="000E1BDF">
        <w:t xml:space="preserve">; </w:t>
      </w:r>
      <w:r w:rsidR="000E1BDF" w:rsidRPr="0008598D">
        <w:t>Markey &amp; Ferguson, 2017)</w:t>
      </w:r>
      <w:ins w:id="132" w:author="Matthew McBee" w:date="2019-12-02T12:49:00Z">
        <w:r w:rsidR="0068618A">
          <w:t xml:space="preserve">, or sometimes even a moral panic about the </w:t>
        </w:r>
      </w:ins>
      <w:ins w:id="133" w:author="Matthew McBee" w:date="2019-12-02T12:53:00Z">
        <w:r w:rsidR="0068618A">
          <w:t>harm</w:t>
        </w:r>
      </w:ins>
      <w:ins w:id="134" w:author="Matthew McBee" w:date="2019-12-02T12:49:00Z">
        <w:r w:rsidR="0068618A">
          <w:t xml:space="preserve"> they are supposedly </w:t>
        </w:r>
      </w:ins>
      <w:ins w:id="135" w:author="Matthew McBee" w:date="2019-12-02T12:53:00Z">
        <w:r w:rsidR="0068618A">
          <w:t xml:space="preserve">wreaking on </w:t>
        </w:r>
      </w:ins>
      <w:ins w:id="136" w:author="Matthew McBee" w:date="2019-12-02T12:49:00Z">
        <w:r w:rsidR="0068618A">
          <w:t xml:space="preserve">children </w:t>
        </w:r>
      </w:ins>
      <w:ins w:id="137" w:author="Matthew McBee" w:date="2019-12-02T12:50:00Z">
        <w:r w:rsidR="0068618A">
          <w:t xml:space="preserve">(e.g., </w:t>
        </w:r>
      </w:ins>
      <w:ins w:id="138" w:author="Matthew McBee" w:date="2019-12-02T12:51:00Z">
        <w:r w:rsidR="0068618A" w:rsidRPr="007A7AC3">
          <w:rPr>
            <w:b/>
            <w:bCs/>
            <w:color w:val="FF0000"/>
            <w:rPrChange w:id="139" w:author="Matthew McBee" w:date="2019-12-02T13:00:00Z">
              <w:rPr/>
            </w:rPrChange>
          </w:rPr>
          <w:t>Twenge, 2017</w:t>
        </w:r>
        <w:r w:rsidR="0068618A">
          <w:t xml:space="preserve">). </w:t>
        </w:r>
      </w:ins>
      <w:del w:id="140" w:author="Matthew McBee" w:date="2019-12-02T12:49:00Z">
        <w:r w:rsidR="000E1BDF" w:rsidRPr="0008598D" w:rsidDel="0068618A">
          <w:delText>.</w:delText>
        </w:r>
        <w:r w:rsidR="000E1BDF" w:rsidDel="0068618A">
          <w:delText xml:space="preserve"> </w:delText>
        </w:r>
      </w:del>
      <w:r w:rsidR="002453CF">
        <w:t xml:space="preserve">Further, there </w:t>
      </w:r>
      <w:r w:rsidR="007C07A9">
        <w:t>is</w:t>
      </w:r>
      <w:r w:rsidR="002453CF">
        <w:t xml:space="preserve"> an intuitive </w:t>
      </w:r>
      <w:r w:rsidR="003E1BC3">
        <w:t>face valid</w:t>
      </w:r>
      <w:r w:rsidR="00322A08">
        <w:t>i</w:t>
      </w:r>
      <w:r w:rsidR="003E1BC3">
        <w:t>ty</w:t>
      </w:r>
      <w:r w:rsidR="002453CF">
        <w:t xml:space="preserve"> </w:t>
      </w:r>
      <w:r w:rsidR="00A266D3">
        <w:t xml:space="preserve">to </w:t>
      </w:r>
      <w:r w:rsidR="002453CF">
        <w:t xml:space="preserve">the claim that TV </w:t>
      </w:r>
      <w:r w:rsidR="00425A61">
        <w:t>harms</w:t>
      </w:r>
      <w:r w:rsidR="002453CF">
        <w:t xml:space="preserve"> children’s attention.</w:t>
      </w:r>
      <w:r w:rsidR="00516A90">
        <w:t xml:space="preserve"> </w:t>
      </w:r>
      <w:r w:rsidR="000E1BDF">
        <w:t>Infants’</w:t>
      </w:r>
      <w:r w:rsidR="003319B0">
        <w:t xml:space="preserve"> attention is </w:t>
      </w:r>
      <w:r w:rsidR="000E1BDF">
        <w:t xml:space="preserve">undergoing rapid development (Ruff &amp; Rothbart, 1996), and the stimulating pace of screen media rarely resembles the slower pace of real life.  </w:t>
      </w:r>
      <w:del w:id="141" w:author="Matthew McBee" w:date="2019-12-02T12:54:00Z">
        <w:r w:rsidR="007C07A9" w:rsidDel="0068618A">
          <w:delText xml:space="preserve">Even </w:delText>
        </w:r>
        <w:r w:rsidR="000E1BDF" w:rsidDel="0068618A">
          <w:delText>r</w:delText>
        </w:r>
      </w:del>
      <w:ins w:id="142" w:author="Matthew McBee" w:date="2019-12-02T12:54:00Z">
        <w:r w:rsidR="0068618A">
          <w:t>R</w:t>
        </w:r>
      </w:ins>
      <w:r w:rsidR="000E1BDF">
        <w:t xml:space="preserve">ecommendations from </w:t>
      </w:r>
      <w:r w:rsidR="007C07A9">
        <w:t xml:space="preserve">the American Academy of Pediatrics </w:t>
      </w:r>
      <w:r w:rsidR="000E1BDF">
        <w:t>t</w:t>
      </w:r>
      <w:ins w:id="143" w:author="Matthew McBee" w:date="2019-12-02T12:53:00Z">
        <w:r w:rsidR="0068618A">
          <w:t>hat children a</w:t>
        </w:r>
      </w:ins>
      <w:del w:id="144" w:author="Matthew McBee" w:date="2019-12-02T12:53:00Z">
        <w:r w:rsidR="000E1BDF" w:rsidDel="0068618A">
          <w:delText>o a</w:delText>
        </w:r>
      </w:del>
      <w:r w:rsidR="000E1BDF">
        <w:t xml:space="preserve">void television viewing </w:t>
      </w:r>
      <w:del w:id="145" w:author="Matthew McBee" w:date="2019-12-02T12:54:00Z">
        <w:r w:rsidR="007C07A9" w:rsidDel="0068618A">
          <w:delText>seemed to endorse the</w:delText>
        </w:r>
      </w:del>
      <w:ins w:id="146" w:author="Matthew McBee" w:date="2019-12-02T12:54:00Z">
        <w:r w:rsidR="0068618A">
          <w:t>were based on the</w:t>
        </w:r>
      </w:ins>
      <w:r w:rsidR="007C07A9">
        <w:t xml:space="preserve"> </w:t>
      </w:r>
      <w:del w:id="147" w:author="Matthew McBee" w:date="2019-12-02T12:54:00Z">
        <w:r w:rsidR="007C07A9" w:rsidDel="0068618A">
          <w:delText xml:space="preserve">claim </w:delText>
        </w:r>
      </w:del>
      <w:ins w:id="148" w:author="Matthew McBee" w:date="2019-12-02T12:54:00Z">
        <w:r w:rsidR="0068618A">
          <w:t xml:space="preserve">notion </w:t>
        </w:r>
      </w:ins>
      <w:r w:rsidR="007C07A9">
        <w:t>that TV was inherently harmful for young children</w:t>
      </w:r>
      <w:r w:rsidR="000E1BDF">
        <w:t xml:space="preserve"> (AAP, 1999; Children and Media, 2018</w:t>
      </w:r>
      <w:r w:rsidR="007C07A9" w:rsidRPr="001E446A">
        <w:t>)</w:t>
      </w:r>
      <w:ins w:id="149" w:author="Matthew McBee" w:date="2019-12-02T12:54:00Z">
        <w:r w:rsidR="0068618A">
          <w:t>; they also reinforced it by lending credibility and weight to the claim.</w:t>
        </w:r>
      </w:ins>
      <w:del w:id="150" w:author="Matthew McBee" w:date="2019-12-02T12:54:00Z">
        <w:r w:rsidR="007C07A9" w:rsidRPr="001E446A" w:rsidDel="0068618A">
          <w:delText>.</w:delText>
        </w:r>
      </w:del>
      <w:r w:rsidR="00516A90">
        <w:t xml:space="preserve"> </w:t>
      </w:r>
    </w:p>
    <w:p w14:paraId="23B211B4" w14:textId="2E8E12F7" w:rsidR="00695771" w:rsidRDefault="00516A90" w:rsidP="00C45C67">
      <w:pPr>
        <w:spacing w:line="480" w:lineRule="auto"/>
        <w:ind w:firstLine="720"/>
        <w:contextualSpacing/>
      </w:pPr>
      <w:r>
        <w:t xml:space="preserve"> </w:t>
      </w:r>
      <w:r w:rsidR="00695771" w:rsidRPr="001E446A">
        <w:t xml:space="preserve">All in all, parents </w:t>
      </w:r>
      <w:r w:rsidR="00252CF1">
        <w:t xml:space="preserve">of children born in the last 20 years </w:t>
      </w:r>
      <w:r w:rsidR="00322A08">
        <w:t xml:space="preserve">had ample reason to </w:t>
      </w:r>
      <w:r w:rsidR="0030193B">
        <w:t>believe</w:t>
      </w:r>
      <w:r w:rsidR="00322A08">
        <w:t xml:space="preserve"> that </w:t>
      </w:r>
      <w:r w:rsidR="00695771">
        <w:t>TV-watching cause</w:t>
      </w:r>
      <w:r w:rsidR="00AA6916">
        <w:t>d</w:t>
      </w:r>
      <w:r w:rsidR="00695771" w:rsidRPr="001E446A">
        <w:t xml:space="preserve"> attention disorders.</w:t>
      </w:r>
      <w:r>
        <w:t xml:space="preserve"> </w:t>
      </w:r>
      <w:r w:rsidR="00695771" w:rsidRPr="001E446A">
        <w:t xml:space="preserve">Yet recent research indicates that </w:t>
      </w:r>
      <w:r w:rsidR="00C67C75">
        <w:t>this may not be true</w:t>
      </w:r>
      <w:ins w:id="151" w:author="Matthew McBee" w:date="2019-12-02T12:55:00Z">
        <w:r w:rsidR="0068618A">
          <w:t>, or at least is much more nuanced than initially thought</w:t>
        </w:r>
      </w:ins>
      <w:del w:id="152" w:author="Matthew McBee" w:date="2019-12-02T12:55:00Z">
        <w:r w:rsidR="00753105" w:rsidDel="0068618A">
          <w:delText xml:space="preserve"> at all</w:delText>
        </w:r>
      </w:del>
      <w:r w:rsidR="00695771" w:rsidRPr="001E446A">
        <w:t>.</w:t>
      </w:r>
      <w:r>
        <w:t xml:space="preserve"> </w:t>
      </w:r>
      <w:r w:rsidR="00C76B2F">
        <w:t>A re-analysis of the data</w:t>
      </w:r>
      <w:r w:rsidR="00C45C67">
        <w:t xml:space="preserve"> set used by Christakis et al. (</w:t>
      </w:r>
      <w:r w:rsidR="00887CCA">
        <w:t>2004</w:t>
      </w:r>
      <w:r w:rsidR="00C45C67">
        <w:t>)</w:t>
      </w:r>
      <w:r w:rsidR="00C76B2F">
        <w:t xml:space="preserve"> indicated that the finding was not robust in the face of </w:t>
      </w:r>
      <w:r w:rsidR="000667B0">
        <w:t xml:space="preserve">certain </w:t>
      </w:r>
      <w:r w:rsidR="00C76B2F">
        <w:t xml:space="preserve">small changes in </w:t>
      </w:r>
      <w:r w:rsidR="008D4482">
        <w:t xml:space="preserve">analytic </w:t>
      </w:r>
      <w:r w:rsidR="00C76B2F">
        <w:t>parameters</w:t>
      </w:r>
      <w:r w:rsidR="00C45C67">
        <w:t xml:space="preserve"> (Foster &amp; Watkins, 2010)</w:t>
      </w:r>
      <w:r w:rsidR="00C76B2F">
        <w:t>.</w:t>
      </w:r>
      <w:r>
        <w:t xml:space="preserve"> </w:t>
      </w:r>
      <w:r w:rsidR="003236B7" w:rsidRPr="001E446A">
        <w:t xml:space="preserve">A </w:t>
      </w:r>
      <w:r w:rsidR="00C76B2F">
        <w:t xml:space="preserve">subsequent </w:t>
      </w:r>
      <w:r w:rsidR="003236B7" w:rsidRPr="001E446A">
        <w:t>m</w:t>
      </w:r>
      <w:r w:rsidR="003236B7">
        <w:t xml:space="preserve">eta-analysis on screen media use </w:t>
      </w:r>
      <w:r w:rsidR="00225F2C">
        <w:t>and attention problems indicated that</w:t>
      </w:r>
      <w:r w:rsidR="003236B7">
        <w:t xml:space="preserve"> </w:t>
      </w:r>
      <w:r w:rsidR="00150887">
        <w:t>the</w:t>
      </w:r>
      <w:ins w:id="153" w:author="Matthew McBee" w:date="2019-12-03T12:53:00Z">
        <w:r w:rsidR="00BD1ACB">
          <w:t>ir</w:t>
        </w:r>
      </w:ins>
      <w:r w:rsidR="00150887">
        <w:t xml:space="preserve"> relationship </w:t>
      </w:r>
      <w:del w:id="154" w:author="Matthew McBee" w:date="2019-12-03T12:53:00Z">
        <w:r w:rsidR="00150887" w:rsidDel="00BD1ACB">
          <w:delText xml:space="preserve">between </w:delText>
        </w:r>
      </w:del>
      <w:del w:id="155" w:author="Matthew McBee" w:date="2019-12-02T12:55:00Z">
        <w:r w:rsidR="00150887" w:rsidDel="0068618A">
          <w:delText xml:space="preserve">the two </w:delText>
        </w:r>
      </w:del>
      <w:r w:rsidR="00150887">
        <w:t>is</w:t>
      </w:r>
      <w:del w:id="156" w:author="Matthew McBee" w:date="2019-12-02T12:56:00Z">
        <w:r w:rsidR="00150887" w:rsidDel="007A7AC3">
          <w:delText xml:space="preserve"> a small</w:delText>
        </w:r>
      </w:del>
      <w:ins w:id="157" w:author="Matthew McBee" w:date="2019-12-02T12:56:00Z">
        <w:r w:rsidR="007A7AC3">
          <w:t xml:space="preserve"> </w:t>
        </w:r>
      </w:ins>
      <w:ins w:id="158" w:author="Matthew McBee" w:date="2019-12-03T12:53:00Z">
        <w:r w:rsidR="00BD1ACB">
          <w:t>only</w:t>
        </w:r>
      </w:ins>
      <w:ins w:id="159" w:author="Matthew McBee" w:date="2019-12-02T12:56:00Z">
        <w:r w:rsidR="007A7AC3">
          <w:t xml:space="preserve"> weak</w:t>
        </w:r>
      </w:ins>
      <w:r w:rsidR="00150887">
        <w:t xml:space="preserve"> to moderate</w:t>
      </w:r>
      <w:ins w:id="160" w:author="Matthew McBee" w:date="2019-12-02T12:56:00Z">
        <w:r w:rsidR="007A7AC3">
          <w:t>,</w:t>
        </w:r>
      </w:ins>
      <w:del w:id="161" w:author="Matthew McBee" w:date="2019-12-02T12:56:00Z">
        <w:r w:rsidR="00150887" w:rsidDel="007A7AC3">
          <w:delText xml:space="preserve"> one, but</w:delText>
        </w:r>
      </w:del>
      <w:ins w:id="162" w:author="Matthew McBee" w:date="2019-12-02T12:56:00Z">
        <w:r w:rsidR="007A7AC3">
          <w:t xml:space="preserve"> but</w:t>
        </w:r>
      </w:ins>
      <w:r w:rsidR="00150887">
        <w:t xml:space="preserve"> </w:t>
      </w:r>
      <w:r w:rsidR="00225F2C">
        <w:t>was</w:t>
      </w:r>
      <w:r w:rsidR="00150887">
        <w:t xml:space="preserve"> unable to clarify the direction of causality or the potential </w:t>
      </w:r>
      <w:ins w:id="163" w:author="Matthew McBee" w:date="2019-12-03T12:53:00Z">
        <w:r w:rsidR="00BD1ACB">
          <w:t>that this estimate is</w:t>
        </w:r>
      </w:ins>
      <w:ins w:id="164" w:author="Matthew McBee" w:date="2019-12-03T12:54:00Z">
        <w:r w:rsidR="00BD1ACB">
          <w:t xml:space="preserve"> contaminated with</w:t>
        </w:r>
      </w:ins>
      <w:ins w:id="165" w:author="Matthew McBee" w:date="2019-12-03T12:53:00Z">
        <w:r w:rsidR="00BD1ACB">
          <w:t xml:space="preserve"> </w:t>
        </w:r>
      </w:ins>
      <w:del w:id="166" w:author="Matthew McBee" w:date="2019-12-03T12:53:00Z">
        <w:r w:rsidR="00150887" w:rsidDel="00BD1ACB">
          <w:delText xml:space="preserve">involvement of </w:delText>
        </w:r>
      </w:del>
      <w:del w:id="167" w:author="Matthew McBee" w:date="2019-12-02T12:56:00Z">
        <w:r w:rsidR="00150887" w:rsidDel="007A7AC3">
          <w:delText xml:space="preserve">third </w:delText>
        </w:r>
      </w:del>
      <w:ins w:id="168" w:author="Matthew McBee" w:date="2019-12-02T12:56:00Z">
        <w:r w:rsidR="007A7AC3">
          <w:t>confound</w:t>
        </w:r>
      </w:ins>
      <w:ins w:id="169" w:author="Matthew McBee" w:date="2019-12-03T12:54:00Z">
        <w:r w:rsidR="00BD1ACB">
          <w:t>ing bias</w:t>
        </w:r>
      </w:ins>
      <w:ins w:id="170" w:author="Matthew McBee" w:date="2019-12-02T12:56:00Z">
        <w:r w:rsidR="007A7AC3">
          <w:t xml:space="preserve"> </w:t>
        </w:r>
      </w:ins>
      <w:del w:id="171" w:author="Matthew McBee" w:date="2019-12-03T12:54:00Z">
        <w:r w:rsidR="00150887" w:rsidDel="00BD1ACB">
          <w:delText>variables</w:delText>
        </w:r>
        <w:r w:rsidR="003236B7" w:rsidDel="00BD1ACB">
          <w:delText xml:space="preserve"> </w:delText>
        </w:r>
      </w:del>
      <w:r w:rsidR="003236B7" w:rsidRPr="001E446A">
        <w:t>(</w:t>
      </w:r>
      <w:proofErr w:type="spellStart"/>
      <w:r w:rsidR="003236B7" w:rsidRPr="001E446A">
        <w:t>Nikkelen</w:t>
      </w:r>
      <w:proofErr w:type="spellEnd"/>
      <w:r w:rsidR="003236B7" w:rsidRPr="001E446A">
        <w:t xml:space="preserve">, </w:t>
      </w:r>
      <w:proofErr w:type="spellStart"/>
      <w:r w:rsidR="003236B7" w:rsidRPr="001E446A">
        <w:t>Valkenberg</w:t>
      </w:r>
      <w:proofErr w:type="spellEnd"/>
      <w:r w:rsidR="003236B7" w:rsidRPr="001E446A">
        <w:t>, Huizinga, &amp; Bushman, 2014</w:t>
      </w:r>
      <w:r w:rsidR="003B744C">
        <w:t>)</w:t>
      </w:r>
      <w:r w:rsidR="00C45C67">
        <w:t>.</w:t>
      </w:r>
      <w:r>
        <w:t xml:space="preserve"> </w:t>
      </w:r>
      <w:r w:rsidR="00EC04D1">
        <w:t xml:space="preserve">A recent review </w:t>
      </w:r>
      <w:r w:rsidR="002A72F7">
        <w:t xml:space="preserve">came </w:t>
      </w:r>
      <w:r w:rsidR="000E1BDF">
        <w:t xml:space="preserve">to a similar conclusion </w:t>
      </w:r>
      <w:r w:rsidR="00225F2C">
        <w:t>(</w:t>
      </w:r>
      <w:proofErr w:type="spellStart"/>
      <w:r w:rsidR="00EC04D1">
        <w:t>Kostyrka-Allchorne</w:t>
      </w:r>
      <w:proofErr w:type="spellEnd"/>
      <w:r w:rsidR="000E1BDF">
        <w:t>, Cooper, &amp; Simpson, 2017</w:t>
      </w:r>
      <w:r w:rsidR="00EC04D1">
        <w:t xml:space="preserve">). </w:t>
      </w:r>
      <w:del w:id="172" w:author="Matthew McBee" w:date="2019-12-03T12:54:00Z">
        <w:r w:rsidR="00644FED" w:rsidDel="00BD1ACB">
          <w:delText>Tellingly</w:delText>
        </w:r>
      </w:del>
      <w:ins w:id="173" w:author="Matthew McBee" w:date="2019-12-03T12:54:00Z">
        <w:r w:rsidR="00BD1ACB">
          <w:t xml:space="preserve">As is often the </w:t>
        </w:r>
      </w:ins>
      <w:ins w:id="174" w:author="Matthew McBee" w:date="2019-12-03T12:55:00Z">
        <w:r w:rsidR="00BD1ACB">
          <w:t>case</w:t>
        </w:r>
      </w:ins>
      <w:r w:rsidR="00644FED">
        <w:t>, however</w:t>
      </w:r>
      <w:del w:id="175" w:author="Matthew McBee" w:date="2019-12-03T12:55:00Z">
        <w:r w:rsidR="00644FED" w:rsidDel="00BD1ACB">
          <w:delText>, while</w:delText>
        </w:r>
      </w:del>
      <w:ins w:id="176" w:author="Matthew McBee" w:date="2019-12-03T12:55:00Z">
        <w:r w:rsidR="00BD1ACB">
          <w:t>,</w:t>
        </w:r>
      </w:ins>
      <w:r w:rsidR="00644FED">
        <w:t xml:space="preserve"> the paper making a claim of a </w:t>
      </w:r>
      <w:r w:rsidR="000667B0">
        <w:t xml:space="preserve">causal link </w:t>
      </w:r>
      <w:r w:rsidR="00644FED">
        <w:t xml:space="preserve">(Christakis et al., </w:t>
      </w:r>
      <w:r w:rsidR="00887CCA">
        <w:t>2004</w:t>
      </w:r>
      <w:r w:rsidR="00644FED">
        <w:t xml:space="preserve">) has </w:t>
      </w:r>
      <w:r w:rsidR="00D81544">
        <w:t>1008</w:t>
      </w:r>
      <w:r w:rsidR="00644FED">
        <w:t xml:space="preserve"> citations in </w:t>
      </w:r>
      <w:r w:rsidR="00117AEF">
        <w:t>Google Scholar</w:t>
      </w:r>
      <w:r w:rsidR="00644FED">
        <w:t xml:space="preserve"> </w:t>
      </w:r>
      <w:r w:rsidR="0095059E">
        <w:t xml:space="preserve">at the time of this writing, </w:t>
      </w:r>
      <w:ins w:id="177" w:author="Matthew McBee" w:date="2019-12-03T12:55:00Z">
        <w:r w:rsidR="00BD1ACB">
          <w:t xml:space="preserve">while </w:t>
        </w:r>
      </w:ins>
      <w:r w:rsidR="00644FED">
        <w:t>the more methodologically sound cr</w:t>
      </w:r>
      <w:r w:rsidR="00C45C67">
        <w:t>itique (Foster &amp; Watkins, 2010)</w:t>
      </w:r>
      <w:r w:rsidR="00644FED">
        <w:t xml:space="preserve"> has </w:t>
      </w:r>
      <w:r w:rsidR="00E8227E">
        <w:t>76</w:t>
      </w:r>
      <w:r w:rsidR="00C45C67">
        <w:t xml:space="preserve"> </w:t>
      </w:r>
      <w:r w:rsidR="00DB3286">
        <w:t xml:space="preserve">citations </w:t>
      </w:r>
      <w:r w:rsidR="00C45C67">
        <w:t>and the meta-analysis (</w:t>
      </w:r>
      <w:proofErr w:type="spellStart"/>
      <w:r w:rsidR="00C45C67">
        <w:t>Nikkelen</w:t>
      </w:r>
      <w:proofErr w:type="spellEnd"/>
      <w:r w:rsidR="00C45C67">
        <w:t xml:space="preserve"> et al., 2014) has only </w:t>
      </w:r>
      <w:r w:rsidR="00E8227E">
        <w:t>54</w:t>
      </w:r>
      <w:r w:rsidR="00644FED">
        <w:t>.</w:t>
      </w:r>
      <w:ins w:id="178" w:author="Matthew McBee" w:date="2019-12-02T12:57:00Z">
        <w:r w:rsidR="007A7AC3">
          <w:t xml:space="preserve">  Not only the</w:t>
        </w:r>
      </w:ins>
      <w:del w:id="179" w:author="Matthew McBee" w:date="2019-12-02T12:57:00Z">
        <w:r w:rsidDel="007A7AC3">
          <w:delText xml:space="preserve"> </w:delText>
        </w:r>
        <w:r w:rsidR="000F042A" w:rsidDel="007A7AC3">
          <w:delText>The</w:delText>
        </w:r>
      </w:del>
      <w:r w:rsidR="000F042A">
        <w:t xml:space="preserve"> </w:t>
      </w:r>
      <w:r w:rsidR="0095059E">
        <w:t>general public</w:t>
      </w:r>
      <w:ins w:id="180" w:author="Matthew McBee" w:date="2019-12-02T12:57:00Z">
        <w:r w:rsidR="007A7AC3">
          <w:t>, but substantial portions of the research community,</w:t>
        </w:r>
      </w:ins>
      <w:r w:rsidR="000F042A">
        <w:t xml:space="preserve"> is still left with the </w:t>
      </w:r>
      <w:del w:id="181" w:author="Matthew McBee" w:date="2019-12-02T12:57:00Z">
        <w:r w:rsidR="00C67C75" w:rsidDel="007A7AC3">
          <w:delText>misleading</w:delText>
        </w:r>
        <w:r w:rsidR="000F042A" w:rsidDel="007A7AC3">
          <w:delText xml:space="preserve"> </w:delText>
        </w:r>
      </w:del>
      <w:r w:rsidR="000F042A">
        <w:t>message that TV causes attention problems</w:t>
      </w:r>
      <w:del w:id="182" w:author="Matthew McBee" w:date="2019-12-02T12:57:00Z">
        <w:r w:rsidR="00C67C75" w:rsidDel="007A7AC3">
          <w:delText>, full stop</w:delText>
        </w:r>
      </w:del>
      <w:ins w:id="183" w:author="Matthew McBee" w:date="2019-12-02T12:57:00Z">
        <w:r w:rsidR="007A7AC3">
          <w:t>.</w:t>
        </w:r>
      </w:ins>
      <w:r w:rsidR="000F042A">
        <w:t>.</w:t>
      </w:r>
    </w:p>
    <w:p w14:paraId="13AFB76F" w14:textId="1174E35C" w:rsidR="00710B8B" w:rsidRDefault="00D7197E" w:rsidP="007A7AC3">
      <w:pPr>
        <w:spacing w:line="480" w:lineRule="auto"/>
        <w:ind w:firstLine="720"/>
        <w:contextualSpacing/>
        <w:rPr>
          <w:ins w:id="184" w:author="Matthew McBee" w:date="2019-12-02T14:11:00Z"/>
        </w:rPr>
      </w:pPr>
      <w:r>
        <w:t xml:space="preserve">Our </w:t>
      </w:r>
      <w:del w:id="185" w:author="Matthew McBee" w:date="2019-12-02T12:58:00Z">
        <w:r w:rsidDel="007A7AC3">
          <w:delText>goals in this paper were two-fold.</w:delText>
        </w:r>
        <w:r w:rsidR="00516A90" w:rsidDel="007A7AC3">
          <w:delText xml:space="preserve"> </w:delText>
        </w:r>
        <w:r w:rsidDel="007A7AC3">
          <w:delText xml:space="preserve">First, </w:delText>
        </w:r>
      </w:del>
      <w:moveToRangeStart w:id="186" w:author="Matthew McBee" w:date="2019-12-02T12:58:00Z" w:name="move26183930"/>
      <w:moveTo w:id="187" w:author="Matthew McBee" w:date="2019-12-02T12:58:00Z">
        <w:del w:id="188" w:author="Matthew McBee" w:date="2019-12-02T12:58:00Z">
          <w:r w:rsidR="007A7AC3" w:rsidDel="007A7AC3">
            <w:delText xml:space="preserve">Our second and more encompassing </w:delText>
          </w:r>
        </w:del>
        <w:r w:rsidR="007A7AC3">
          <w:t xml:space="preserve">goal </w:t>
        </w:r>
      </w:moveTo>
      <w:ins w:id="189" w:author="Matthew McBee" w:date="2019-12-02T12:58:00Z">
        <w:r w:rsidR="007A7AC3">
          <w:t xml:space="preserve">in this paper </w:t>
        </w:r>
      </w:ins>
      <w:moveTo w:id="190" w:author="Matthew McBee" w:date="2019-12-02T12:58:00Z">
        <w:r w:rsidR="007A7AC3">
          <w:t xml:space="preserve">was to </w:t>
        </w:r>
        <w:del w:id="191" w:author="Matthew McBee" w:date="2019-12-02T12:58:00Z">
          <w:r w:rsidR="007A7AC3" w:rsidDel="007A7AC3">
            <w:delText xml:space="preserve">further </w:delText>
          </w:r>
        </w:del>
        <w:r w:rsidR="007A7AC3">
          <w:t>examine the robustness of the original finding through the use of a “multiverse analysis” (</w:t>
        </w:r>
        <w:proofErr w:type="spellStart"/>
        <w:r w:rsidR="007A7AC3" w:rsidRPr="002A1EF8">
          <w:t>Silberzahn</w:t>
        </w:r>
        <w:proofErr w:type="spellEnd"/>
        <w:r w:rsidR="007A7AC3">
          <w:t xml:space="preserve"> et al. 2017; </w:t>
        </w:r>
        <w:proofErr w:type="spellStart"/>
        <w:r w:rsidR="007A7AC3">
          <w:t>Steegen</w:t>
        </w:r>
        <w:proofErr w:type="spellEnd"/>
        <w:r w:rsidR="007A7AC3">
          <w:t xml:space="preserve">, </w:t>
        </w:r>
        <w:proofErr w:type="spellStart"/>
        <w:r w:rsidR="007A7AC3">
          <w:t>Tuerlinckx</w:t>
        </w:r>
        <w:proofErr w:type="spellEnd"/>
        <w:r w:rsidR="007A7AC3">
          <w:t xml:space="preserve">, Gelman, &amp; </w:t>
        </w:r>
        <w:proofErr w:type="spellStart"/>
        <w:r w:rsidR="007A7AC3">
          <w:t>Vanpaemel</w:t>
        </w:r>
        <w:proofErr w:type="spellEnd"/>
        <w:r w:rsidR="007A7AC3">
          <w:t>, 2016</w:t>
        </w:r>
      </w:moveTo>
      <w:ins w:id="192" w:author="Matthew McBee" w:date="2019-12-02T12:59:00Z">
        <w:r w:rsidR="007A7AC3">
          <w:t xml:space="preserve">; see also </w:t>
        </w:r>
        <w:proofErr w:type="spellStart"/>
        <w:r w:rsidR="007A7AC3" w:rsidRPr="007A7AC3">
          <w:rPr>
            <w:b/>
            <w:bCs/>
            <w:color w:val="FF0000"/>
            <w:rPrChange w:id="193" w:author="Matthew McBee" w:date="2019-12-02T13:00:00Z">
              <w:rPr/>
            </w:rPrChange>
          </w:rPr>
          <w:t>Orben</w:t>
        </w:r>
        <w:proofErr w:type="spellEnd"/>
        <w:r w:rsidR="007A7AC3" w:rsidRPr="007A7AC3">
          <w:rPr>
            <w:b/>
            <w:bCs/>
            <w:color w:val="FF0000"/>
            <w:rPrChange w:id="194" w:author="Matthew McBee" w:date="2019-12-02T13:00:00Z">
              <w:rPr/>
            </w:rPrChange>
          </w:rPr>
          <w:t xml:space="preserve">, </w:t>
        </w:r>
        <w:proofErr w:type="spellStart"/>
        <w:r w:rsidR="007A7AC3" w:rsidRPr="007A7AC3">
          <w:rPr>
            <w:b/>
            <w:bCs/>
            <w:color w:val="FF0000"/>
            <w:rPrChange w:id="195" w:author="Matthew McBee" w:date="2019-12-02T13:00:00Z">
              <w:rPr/>
            </w:rPrChange>
          </w:rPr>
          <w:t>Dienlin</w:t>
        </w:r>
        <w:proofErr w:type="spellEnd"/>
        <w:r w:rsidR="007A7AC3" w:rsidRPr="007A7AC3">
          <w:rPr>
            <w:b/>
            <w:bCs/>
            <w:color w:val="FF0000"/>
            <w:rPrChange w:id="196" w:author="Matthew McBee" w:date="2019-12-02T13:00:00Z">
              <w:rPr/>
            </w:rPrChange>
          </w:rPr>
          <w:t>, &amp; Przybylski, 2019</w:t>
        </w:r>
      </w:ins>
      <w:moveTo w:id="197" w:author="Matthew McBee" w:date="2019-12-02T12:58:00Z">
        <w:r w:rsidR="007A7AC3">
          <w:t xml:space="preserve">). In any </w:t>
        </w:r>
        <w:del w:id="198" w:author="Matthew McBee" w:date="2019-12-02T14:09:00Z">
          <w:r w:rsidR="007A7AC3" w:rsidDel="00710B8B">
            <w:delText xml:space="preserve">research </w:delText>
          </w:r>
        </w:del>
      </w:moveTo>
      <w:ins w:id="199" w:author="Matthew McBee" w:date="2019-12-02T14:09:00Z">
        <w:r w:rsidR="00710B8B">
          <w:t xml:space="preserve">data analysis </w:t>
        </w:r>
      </w:ins>
      <w:moveTo w:id="200" w:author="Matthew McBee" w:date="2019-12-02T12:58:00Z">
        <w:r w:rsidR="007A7AC3">
          <w:t xml:space="preserve">endeavor, a series of </w:t>
        </w:r>
        <w:del w:id="201" w:author="Matthew McBee" w:date="2019-12-02T14:09:00Z">
          <w:r w:rsidR="007A7AC3" w:rsidDel="00710B8B">
            <w:delText xml:space="preserve">analytic </w:delText>
          </w:r>
        </w:del>
        <w:r w:rsidR="007A7AC3">
          <w:t>decisions must be made</w:t>
        </w:r>
      </w:moveTo>
      <w:ins w:id="202" w:author="Matthew McBee" w:date="2019-12-02T14:08:00Z">
        <w:r w:rsidR="00710B8B">
          <w:t xml:space="preserve">. </w:t>
        </w:r>
      </w:ins>
      <w:ins w:id="203" w:author="Matthew McBee" w:date="2019-12-02T14:10:00Z">
        <w:r w:rsidR="00710B8B">
          <w:t>While many of these decisions can be made in a principled manner in accordance with known best practices, some of them are arbitrary or, at the least, ambiguous</w:t>
        </w:r>
      </w:ins>
      <w:ins w:id="204" w:author="Matthew McBee" w:date="2019-12-02T14:16:00Z">
        <w:r w:rsidR="00710B8B">
          <w:t xml:space="preserve"> (King &amp; Zeng, 2007)</w:t>
        </w:r>
      </w:ins>
      <w:ins w:id="205" w:author="Matthew McBee" w:date="2019-12-02T14:11:00Z">
        <w:r w:rsidR="00710B8B">
          <w:t xml:space="preserve">. For example, should a researcher employ an efficient but assumption-leveraged linear model, or would </w:t>
        </w:r>
      </w:ins>
      <w:ins w:id="206" w:author="Matthew McBee" w:date="2019-12-02T14:12:00Z">
        <w:r w:rsidR="00710B8B">
          <w:t>propensity score analysis be a safer bet? This decision is driven by the researcher’s sense of the risk and reward landscape at play</w:t>
        </w:r>
      </w:ins>
      <w:ins w:id="207" w:author="Matthew McBee" w:date="2019-12-02T14:13:00Z">
        <w:r w:rsidR="00710B8B">
          <w:t xml:space="preserve">, as well as the desired balance between competing but </w:t>
        </w:r>
      </w:ins>
      <w:ins w:id="208" w:author="Matthew McBee" w:date="2019-12-02T14:14:00Z">
        <w:r w:rsidR="00710B8B">
          <w:t xml:space="preserve">largely obscured priorities – a preferred position with respect to a bias / efficiency tradeoff when neither bias nor efficiency can be evaluated directly. As such, these decisions </w:t>
        </w:r>
      </w:ins>
      <w:ins w:id="209" w:author="Matthew McBee" w:date="2019-12-02T14:15:00Z">
        <w:r w:rsidR="00710B8B">
          <w:t>are often resolved by the researcher’s idiosyncratic preferences, knowledge and comfort</w:t>
        </w:r>
      </w:ins>
      <w:ins w:id="210" w:author="Matthew McBee" w:date="2019-12-02T14:16:00Z">
        <w:r w:rsidR="00710B8B">
          <w:t xml:space="preserve"> of methods</w:t>
        </w:r>
      </w:ins>
      <w:ins w:id="211" w:author="Matthew McBee" w:date="2019-12-02T14:15:00Z">
        <w:r w:rsidR="00710B8B">
          <w:t xml:space="preserve">, or what the researcher perceives the audience to expect. </w:t>
        </w:r>
      </w:ins>
    </w:p>
    <w:p w14:paraId="3C4288F9" w14:textId="5FAAA10A" w:rsidR="007A7AC3" w:rsidRDefault="007A7AC3" w:rsidP="00710B8B">
      <w:pPr>
        <w:spacing w:line="480" w:lineRule="auto"/>
        <w:contextualSpacing/>
        <w:rPr>
          <w:ins w:id="212" w:author="Matthew McBee" w:date="2019-12-02T14:19:00Z"/>
        </w:rPr>
      </w:pPr>
      <w:moveTo w:id="213" w:author="Matthew McBee" w:date="2019-12-02T12:58:00Z">
        <w:del w:id="214" w:author="Matthew McBee" w:date="2019-12-02T14:08:00Z">
          <w:r w:rsidDel="00710B8B">
            <w:delText xml:space="preserve">, </w:delText>
          </w:r>
        </w:del>
        <w:del w:id="215" w:author="Matthew McBee" w:date="2019-12-02T14:16:00Z">
          <w:r w:rsidDel="00710B8B">
            <w:delText>and some of these decisions are necessarily arbitrary (King &amp; Zeng, 2007). These a</w:delText>
          </w:r>
        </w:del>
      </w:moveTo>
      <w:ins w:id="216" w:author="Matthew McBee" w:date="2019-12-02T14:16:00Z">
        <w:r w:rsidR="00710B8B">
          <w:t xml:space="preserve">The </w:t>
        </w:r>
      </w:ins>
      <w:ins w:id="217" w:author="Matthew McBee" w:date="2019-12-02T14:17:00Z">
        <w:r w:rsidR="00710B8B">
          <w:t>set of all possible analytic choices</w:t>
        </w:r>
      </w:ins>
      <w:moveTo w:id="218" w:author="Matthew McBee" w:date="2019-12-02T12:58:00Z">
        <w:del w:id="219" w:author="Matthew McBee" w:date="2019-12-02T14:16:00Z">
          <w:r w:rsidDel="00710B8B">
            <w:delText>nalytic decisions</w:delText>
          </w:r>
        </w:del>
        <w:r>
          <w:t xml:space="preserve"> </w:t>
        </w:r>
        <w:del w:id="220" w:author="Matthew McBee" w:date="2019-12-02T14:17:00Z">
          <w:r w:rsidDel="00710B8B">
            <w:delText>have been described as the</w:delText>
          </w:r>
        </w:del>
      </w:moveTo>
      <w:ins w:id="221" w:author="Matthew McBee" w:date="2019-12-02T14:17:00Z">
        <w:r w:rsidR="00710B8B">
          <w:t>is known as the</w:t>
        </w:r>
      </w:ins>
      <w:moveTo w:id="222" w:author="Matthew McBee" w:date="2019-12-02T12:58:00Z">
        <w:r>
          <w:t xml:space="preserve"> “garden of forking paths” (Gelman &amp; </w:t>
        </w:r>
        <w:proofErr w:type="spellStart"/>
        <w:r>
          <w:t>Loken</w:t>
        </w:r>
        <w:proofErr w:type="spellEnd"/>
        <w:r>
          <w:t>, 2013).</w:t>
        </w:r>
      </w:moveTo>
      <w:ins w:id="223" w:author="Matthew McBee" w:date="2019-12-02T14:17:00Z">
        <w:r w:rsidR="00710B8B">
          <w:t xml:space="preserve"> At the terminus of each decision tree lies a result</w:t>
        </w:r>
      </w:ins>
      <w:ins w:id="224" w:author="Matthew McBee" w:date="2019-12-02T14:18:00Z">
        <w:r w:rsidR="00710B8B">
          <w:t>.</w:t>
        </w:r>
      </w:ins>
      <w:moveTo w:id="225" w:author="Matthew McBee" w:date="2019-12-02T12:58:00Z">
        <w:r>
          <w:t xml:space="preserve"> Trouble occurs when different paths or models lead to different conclusions</w:t>
        </w:r>
      </w:moveTo>
      <w:ins w:id="226" w:author="Matthew McBee" w:date="2019-12-02T14:18:00Z">
        <w:r w:rsidR="00710B8B">
          <w:t>; rendering any particular conclusion suspect.</w:t>
        </w:r>
      </w:ins>
      <w:moveTo w:id="227" w:author="Matthew McBee" w:date="2019-12-02T12:58:00Z">
        <w:del w:id="228" w:author="Matthew McBee" w:date="2019-12-02T14:18:00Z">
          <w:r w:rsidDel="00710B8B">
            <w:delText>.</w:delText>
          </w:r>
        </w:del>
        <w:r>
          <w:t xml:space="preserve"> </w:t>
        </w:r>
        <w:del w:id="229" w:author="Matthew McBee" w:date="2019-12-02T14:18:00Z">
          <w:r w:rsidDel="00710B8B">
            <w:delText xml:space="preserve"> </w:delText>
          </w:r>
        </w:del>
        <w:r>
          <w:t xml:space="preserve">The degree to which </w:t>
        </w:r>
        <w:del w:id="230" w:author="Matthew McBee" w:date="2019-12-02T14:18:00Z">
          <w:r w:rsidDel="00710B8B">
            <w:delText>this is true</w:delText>
          </w:r>
        </w:del>
      </w:moveTo>
      <w:ins w:id="231" w:author="Matthew McBee" w:date="2019-12-02T14:18:00Z">
        <w:r w:rsidR="00710B8B">
          <w:t>results vary across analytic methods</w:t>
        </w:r>
      </w:ins>
      <w:moveTo w:id="232" w:author="Matthew McBee" w:date="2019-12-02T12:58:00Z">
        <w:r>
          <w:t xml:space="preserve"> is called </w:t>
        </w:r>
        <w:r w:rsidRPr="00F85A99">
          <w:rPr>
            <w:i/>
          </w:rPr>
          <w:t>model dependence</w:t>
        </w:r>
        <w:r>
          <w:t xml:space="preserve">. </w:t>
        </w:r>
        <w:del w:id="233" w:author="Matthew McBee" w:date="2019-12-02T13:03:00Z">
          <w:r w:rsidDel="007A7AC3">
            <w:delText xml:space="preserve">When most paths through the garden lead to a null finding, an unaware or unscrupulous researcher may tweak analytic decisions until a significant p-value is obtained (termed “p-hacking;” Simmons, Nelson, &amp; Simonsohn, 2011), thus producing a “successful” study but a misleading claim about reality. </w:delText>
          </w:r>
        </w:del>
        <w:r>
          <w:t>One way to evaluate the model dependence of a claim</w:t>
        </w:r>
        <w:del w:id="234" w:author="Matthew McBee" w:date="2019-12-02T13:03:00Z">
          <w:r w:rsidDel="007A7AC3">
            <w:delText>, and thus prevent p-hacking,</w:delText>
          </w:r>
        </w:del>
        <w:r>
          <w:t xml:space="preserve"> is to subject the data to a wide variety of defensible analyses, to illustrate systematically how sensitive the outcome is to different model specifications. </w:t>
        </w:r>
      </w:moveTo>
      <w:ins w:id="235" w:author="Matthew McBee" w:date="2019-12-02T13:03:00Z">
        <w:r>
          <w:t>If most defensible models reach a similar positive conclusion about the presen</w:t>
        </w:r>
      </w:ins>
      <w:ins w:id="236" w:author="Matthew McBee" w:date="2019-12-02T13:04:00Z">
        <w:r>
          <w:t>ce and magnitude of some effect, then the claim about th</w:t>
        </w:r>
      </w:ins>
      <w:ins w:id="237" w:author="Matthew McBee" w:date="2019-12-02T13:06:00Z">
        <w:r>
          <w:t xml:space="preserve">at </w:t>
        </w:r>
      </w:ins>
      <w:ins w:id="238" w:author="Matthew McBee" w:date="2019-12-02T13:04:00Z">
        <w:r>
          <w:t>effect becomes more credible. Conversely,</w:t>
        </w:r>
      </w:ins>
      <w:ins w:id="239" w:author="Matthew McBee" w:date="2019-12-02T13:05:00Z">
        <w:r>
          <w:t xml:space="preserve"> if most models produce null effects, or if the results vary wildly across models, then the claim made by one </w:t>
        </w:r>
      </w:ins>
      <w:ins w:id="240" w:author="Matthew McBee" w:date="2019-12-02T13:06:00Z">
        <w:r>
          <w:t xml:space="preserve">particular positive analysis must be viewed as less credible. </w:t>
        </w:r>
      </w:ins>
    </w:p>
    <w:p w14:paraId="5011F54F" w14:textId="749BA128" w:rsidR="0080776D" w:rsidRDefault="0080776D" w:rsidP="0080776D">
      <w:pPr>
        <w:spacing w:line="480" w:lineRule="auto"/>
        <w:ind w:firstLine="720"/>
        <w:rPr>
          <w:ins w:id="241" w:author="Matthew McBee" w:date="2019-12-03T13:40:00Z"/>
        </w:rPr>
      </w:pPr>
      <w:ins w:id="242" w:author="Matthew McBee" w:date="2019-12-02T14:19:00Z">
        <w:r>
          <w:t xml:space="preserve">In this paper, we present a multiverse analysis of Christakis et al.’s (2004) original claim, using the same </w:t>
        </w:r>
      </w:ins>
      <w:ins w:id="243" w:author="Matthew McBee" w:date="2019-12-02T14:36:00Z">
        <w:r w:rsidR="005471F1">
          <w:t xml:space="preserve">NLSY79 </w:t>
        </w:r>
      </w:ins>
      <w:ins w:id="244" w:author="Matthew McBee" w:date="2019-12-02T14:19:00Z">
        <w:r>
          <w:t>dataset</w:t>
        </w:r>
      </w:ins>
      <w:ins w:id="245" w:author="Matthew McBee" w:date="2019-12-02T14:38:00Z">
        <w:r w:rsidR="005471F1">
          <w:t>, prepared in the same manner as was documented in the 20</w:t>
        </w:r>
      </w:ins>
      <w:ins w:id="246" w:author="Matthew McBee" w:date="2019-12-02T14:39:00Z">
        <w:r w:rsidR="005471F1">
          <w:t>04 paper.</w:t>
        </w:r>
      </w:ins>
      <w:ins w:id="247" w:author="Matthew McBee" w:date="2019-12-02T14:19:00Z">
        <w:r>
          <w:t xml:space="preserve"> We then subjected this data set to a wide variety of analyses across three general types: propensity score analysis, linear regression, and logistic regression.</w:t>
        </w:r>
      </w:ins>
      <w:ins w:id="248" w:author="Matthew McBee" w:date="2019-12-02T14:35:00Z">
        <w:r w:rsidR="005471F1">
          <w:t xml:space="preserve"> </w:t>
        </w:r>
      </w:ins>
      <w:ins w:id="249" w:author="Matthew McBee" w:date="2019-12-02T14:36:00Z">
        <w:r w:rsidR="005471F1">
          <w:t xml:space="preserve">The </w:t>
        </w:r>
      </w:ins>
      <w:ins w:id="250" w:author="Matthew McBee" w:date="2019-12-02T14:37:00Z">
        <w:r w:rsidR="005471F1">
          <w:t xml:space="preserve">models varied across many dimensions which are discussed in detail </w:t>
        </w:r>
      </w:ins>
      <w:ins w:id="251" w:author="Matthew McBee" w:date="2019-12-02T14:38:00Z">
        <w:r w:rsidR="005471F1">
          <w:t>later</w:t>
        </w:r>
      </w:ins>
      <w:ins w:id="252" w:author="Matthew McBee" w:date="2019-12-02T14:37:00Z">
        <w:r w:rsidR="005471F1">
          <w:t xml:space="preserve">. The selection of covariates (adjustment variables) </w:t>
        </w:r>
      </w:ins>
      <w:ins w:id="253" w:author="Matthew McBee" w:date="2019-12-02T14:38:00Z">
        <w:r w:rsidR="005471F1">
          <w:t>is an important issue</w:t>
        </w:r>
      </w:ins>
      <w:ins w:id="254" w:author="Matthew McBee" w:date="2019-12-02T14:39:00Z">
        <w:r w:rsidR="005471F1">
          <w:t>, common to all analysis approaches,</w:t>
        </w:r>
      </w:ins>
      <w:ins w:id="255" w:author="Matthew McBee" w:date="2019-12-02T14:38:00Z">
        <w:r w:rsidR="005471F1">
          <w:t xml:space="preserve"> that we discuss in detail in the next section.</w:t>
        </w:r>
      </w:ins>
    </w:p>
    <w:p w14:paraId="278EB2CB" w14:textId="77777777" w:rsidR="008827A7" w:rsidRPr="003D64BA" w:rsidRDefault="008827A7" w:rsidP="008827A7">
      <w:pPr>
        <w:spacing w:line="480" w:lineRule="auto"/>
        <w:jc w:val="center"/>
        <w:rPr>
          <w:ins w:id="256" w:author="Matthew McBee" w:date="2019-12-03T13:41:00Z"/>
          <w:b/>
        </w:rPr>
      </w:pPr>
      <w:ins w:id="257" w:author="Matthew McBee" w:date="2019-12-03T13:41:00Z">
        <w:r w:rsidRPr="003D64BA">
          <w:rPr>
            <w:b/>
          </w:rPr>
          <w:t>Method</w:t>
        </w:r>
      </w:ins>
    </w:p>
    <w:p w14:paraId="286DEAF1" w14:textId="77777777" w:rsidR="008827A7" w:rsidRPr="0003674E" w:rsidRDefault="008827A7" w:rsidP="008827A7">
      <w:pPr>
        <w:outlineLvl w:val="0"/>
        <w:rPr>
          <w:ins w:id="258" w:author="Matthew McBee" w:date="2019-12-03T13:41:00Z"/>
          <w:b/>
        </w:rPr>
      </w:pPr>
      <w:ins w:id="259" w:author="Matthew McBee" w:date="2019-12-03T13:41:00Z">
        <w:r w:rsidRPr="0003674E">
          <w:rPr>
            <w:b/>
          </w:rPr>
          <w:t>Data</w:t>
        </w:r>
      </w:ins>
    </w:p>
    <w:p w14:paraId="1BDAE72F" w14:textId="77777777" w:rsidR="008827A7" w:rsidRPr="0003674E" w:rsidRDefault="008827A7" w:rsidP="008827A7">
      <w:pPr>
        <w:rPr>
          <w:ins w:id="260" w:author="Matthew McBee" w:date="2019-12-03T13:41:00Z"/>
        </w:rPr>
      </w:pPr>
    </w:p>
    <w:p w14:paraId="37E3C26D" w14:textId="6DCAA22B" w:rsidR="008827A7" w:rsidRPr="00425BB7" w:rsidRDefault="008827A7" w:rsidP="008827A7">
      <w:pPr>
        <w:spacing w:line="480" w:lineRule="auto"/>
        <w:ind w:firstLine="720"/>
        <w:rPr>
          <w:ins w:id="261" w:author="Matthew McBee" w:date="2019-12-03T13:41:00Z"/>
          <w:color w:val="000000" w:themeColor="text1"/>
        </w:rPr>
      </w:pPr>
      <w:ins w:id="262" w:author="Matthew McBee" w:date="2019-12-03T13:41:00Z">
        <w:r>
          <w:t>As in Christakis et al. (2004), d</w:t>
        </w:r>
        <w:r w:rsidRPr="0003674E">
          <w:t xml:space="preserve">ata </w:t>
        </w:r>
        <w:r>
          <w:t xml:space="preserve">for the present investigation </w:t>
        </w:r>
        <w:r w:rsidRPr="0003674E">
          <w:t>were obtained from the National Longitudinal Survey of Youth 1979 (</w:t>
        </w:r>
        <w:r>
          <w:t>NLSY</w:t>
        </w:r>
        <w:r w:rsidRPr="0003674E">
          <w:t>-79</w:t>
        </w:r>
        <w:r>
          <w:t>)</w:t>
        </w:r>
        <w:r w:rsidRPr="0003674E">
          <w:t>, available via the NLS Investigator web interface</w:t>
        </w:r>
        <w:r>
          <w:t xml:space="preserve"> (2018)</w:t>
        </w:r>
        <w:r w:rsidRPr="0003674E">
          <w:rPr>
            <w:color w:val="000000" w:themeColor="text1"/>
          </w:rPr>
          <w:t xml:space="preserve">. Child data came from the </w:t>
        </w:r>
        <w:r>
          <w:rPr>
            <w:color w:val="000000" w:themeColor="text1"/>
          </w:rPr>
          <w:t>NLSY</w:t>
        </w:r>
        <w:r w:rsidRPr="0003674E">
          <w:rPr>
            <w:color w:val="000000" w:themeColor="text1"/>
          </w:rPr>
          <w:t>79 Child and Young Adult dataset</w:t>
        </w:r>
        <w:r>
          <w:rPr>
            <w:color w:val="000000" w:themeColor="text1"/>
          </w:rPr>
          <w:t>.</w:t>
        </w:r>
        <w:r w:rsidRPr="0003674E">
          <w:rPr>
            <w:color w:val="000000" w:themeColor="text1"/>
          </w:rPr>
          <w:t xml:space="preserve"> </w:t>
        </w:r>
        <w:r>
          <w:rPr>
            <w:color w:val="000000" w:themeColor="text1"/>
          </w:rPr>
          <w:t>I</w:t>
        </w:r>
        <w:r w:rsidRPr="0003674E">
          <w:rPr>
            <w:color w:val="000000" w:themeColor="text1"/>
          </w:rPr>
          <w:t xml:space="preserve">nformation on the mothers of these children came from the original </w:t>
        </w:r>
        <w:r>
          <w:rPr>
            <w:color w:val="000000" w:themeColor="text1"/>
          </w:rPr>
          <w:t>NLSY</w:t>
        </w:r>
        <w:r w:rsidRPr="0003674E">
          <w:rPr>
            <w:color w:val="000000" w:themeColor="text1"/>
          </w:rPr>
          <w:t>79 dataset. These datasets were merged via a common ID code variable allowing mother and child data to be linked. We initially downloaded 3</w:t>
        </w:r>
      </w:ins>
      <w:ins w:id="263" w:author="Matthew McBee" w:date="2019-12-03T13:42:00Z">
        <w:r w:rsidR="00077D30">
          <w:rPr>
            <w:color w:val="000000" w:themeColor="text1"/>
          </w:rPr>
          <w:t>40</w:t>
        </w:r>
      </w:ins>
      <w:ins w:id="264" w:author="Matthew McBee" w:date="2019-12-03T13:41:00Z">
        <w:r w:rsidRPr="0003674E">
          <w:rPr>
            <w:color w:val="000000" w:themeColor="text1"/>
          </w:rPr>
          <w:t xml:space="preserve"> variables from the Child and Young Adult dataset and </w:t>
        </w:r>
        <w:r>
          <w:rPr>
            <w:color w:val="000000" w:themeColor="text1"/>
          </w:rPr>
          <w:t>4</w:t>
        </w:r>
      </w:ins>
      <w:ins w:id="265" w:author="Matthew McBee" w:date="2019-12-03T13:42:00Z">
        <w:r w:rsidR="00077D30">
          <w:rPr>
            <w:color w:val="000000" w:themeColor="text1"/>
          </w:rPr>
          <w:t>0</w:t>
        </w:r>
      </w:ins>
      <w:ins w:id="266" w:author="Matthew McBee" w:date="2019-12-03T13:41:00Z">
        <w:r>
          <w:rPr>
            <w:color w:val="000000" w:themeColor="text1"/>
          </w:rPr>
          <w:t xml:space="preserve"> </w:t>
        </w:r>
        <w:r w:rsidRPr="0003674E">
          <w:rPr>
            <w:color w:val="000000" w:themeColor="text1"/>
          </w:rPr>
          <w:t xml:space="preserve">variables from the </w:t>
        </w:r>
        <w:r>
          <w:rPr>
            <w:color w:val="000000" w:themeColor="text1"/>
          </w:rPr>
          <w:t>NLSY</w:t>
        </w:r>
        <w:r w:rsidRPr="0003674E">
          <w:rPr>
            <w:color w:val="000000" w:themeColor="text1"/>
          </w:rPr>
          <w:t>79 dataset</w:t>
        </w:r>
        <w:r>
          <w:rPr>
            <w:color w:val="000000" w:themeColor="text1"/>
            <w:vertAlign w:val="superscript"/>
          </w:rPr>
          <w:t xml:space="preserve"> </w:t>
        </w:r>
        <w:r>
          <w:rPr>
            <w:color w:val="000000" w:themeColor="text1"/>
          </w:rPr>
          <w:t xml:space="preserve">(NLSY, 2018). Our project’s </w:t>
        </w:r>
      </w:ins>
      <w:proofErr w:type="spellStart"/>
      <w:ins w:id="267" w:author="Matthew McBee" w:date="2019-12-03T13:42:00Z">
        <w:r w:rsidR="00077D30">
          <w:rPr>
            <w:color w:val="000000" w:themeColor="text1"/>
          </w:rPr>
          <w:t>Github</w:t>
        </w:r>
        <w:proofErr w:type="spellEnd"/>
        <w:r w:rsidR="00077D30">
          <w:rPr>
            <w:color w:val="000000" w:themeColor="text1"/>
          </w:rPr>
          <w:t xml:space="preserve"> page</w:t>
        </w:r>
      </w:ins>
      <w:ins w:id="268" w:author="Matthew McBee" w:date="2019-12-03T13:43:00Z">
        <w:r w:rsidR="00077D30">
          <w:rPr>
            <w:color w:val="000000" w:themeColor="text1"/>
          </w:rPr>
          <w:t xml:space="preserve"> (under “Documentation”)</w:t>
        </w:r>
      </w:ins>
      <w:ins w:id="269" w:author="Matthew McBee" w:date="2019-12-03T13:41:00Z">
        <w:r>
          <w:rPr>
            <w:color w:val="000000" w:themeColor="text1"/>
          </w:rPr>
          <w:t xml:space="preserve"> presents a spreadsheet mapping our analysis variables to the variable codes and labels from the NLSY dataset</w:t>
        </w:r>
      </w:ins>
      <w:ins w:id="270" w:author="Matthew McBee" w:date="2019-12-03T13:43:00Z">
        <w:r w:rsidR="00077D30">
          <w:rPr>
            <w:color w:val="000000" w:themeColor="text1"/>
          </w:rPr>
          <w:t xml:space="preserve">. </w:t>
        </w:r>
      </w:ins>
      <w:ins w:id="271" w:author="Matthew McBee" w:date="2019-12-03T13:41:00Z">
        <w:r>
          <w:rPr>
            <w:color w:val="000000" w:themeColor="text1"/>
          </w:rPr>
          <w:t xml:space="preserve">Our </w:t>
        </w:r>
      </w:ins>
      <w:ins w:id="272" w:author="Matthew McBee" w:date="2019-12-03T13:43:00Z">
        <w:r w:rsidR="00077D30">
          <w:rPr>
            <w:color w:val="000000" w:themeColor="text1"/>
          </w:rPr>
          <w:t xml:space="preserve">raw </w:t>
        </w:r>
      </w:ins>
      <w:ins w:id="273" w:author="Matthew McBee" w:date="2019-12-03T13:41:00Z">
        <w:r>
          <w:rPr>
            <w:color w:val="000000" w:themeColor="text1"/>
          </w:rPr>
          <w:t xml:space="preserve">and processed </w:t>
        </w:r>
      </w:ins>
      <w:ins w:id="274" w:author="Matthew McBee" w:date="2019-12-03T13:43:00Z">
        <w:r w:rsidR="00077D30">
          <w:rPr>
            <w:color w:val="000000" w:themeColor="text1"/>
          </w:rPr>
          <w:t xml:space="preserve">analysis </w:t>
        </w:r>
      </w:ins>
      <w:ins w:id="275" w:author="Matthew McBee" w:date="2019-12-03T13:41:00Z">
        <w:r>
          <w:rPr>
            <w:color w:val="000000" w:themeColor="text1"/>
          </w:rPr>
          <w:t>data</w:t>
        </w:r>
      </w:ins>
      <w:ins w:id="276" w:author="Matthew McBee" w:date="2019-12-03T13:43:00Z">
        <w:r w:rsidR="00077D30">
          <w:rPr>
            <w:color w:val="000000" w:themeColor="text1"/>
          </w:rPr>
          <w:t>sets</w:t>
        </w:r>
      </w:ins>
      <w:ins w:id="277" w:author="Matthew McBee" w:date="2019-12-03T13:41:00Z">
        <w:r>
          <w:rPr>
            <w:color w:val="000000" w:themeColor="text1"/>
          </w:rPr>
          <w:t xml:space="preserve"> as well as our analysis code are disclosed on this site, allowing interested readers to replicate or extend our analysis. </w:t>
        </w:r>
      </w:ins>
    </w:p>
    <w:p w14:paraId="37A6ACF6" w14:textId="4C089C18" w:rsidR="008827A7" w:rsidRDefault="008827A7" w:rsidP="008827A7">
      <w:pPr>
        <w:spacing w:line="480" w:lineRule="auto"/>
        <w:ind w:firstLine="720"/>
        <w:rPr>
          <w:ins w:id="278" w:author="Matthew McBee" w:date="2019-12-03T13:41:00Z"/>
        </w:rPr>
      </w:pPr>
      <w:ins w:id="279" w:author="Matthew McBee" w:date="2019-12-03T13:41:00Z">
        <w:r w:rsidRPr="0003674E">
          <w:t>Our variable selection process was based on the one reported in</w:t>
        </w:r>
        <w:r>
          <w:t xml:space="preserve"> the original paper</w:t>
        </w:r>
        <w:r w:rsidRPr="0003674E">
          <w:t xml:space="preserve">. As per </w:t>
        </w:r>
        <w:r>
          <w:t>Christakis et al. (2004)</w:t>
        </w:r>
        <w:r w:rsidRPr="0003674E">
          <w:t>, we selected three cohorts of children who were approximately 7 years old during the three “index years” of 1996, 1998, and 2000. Our baseline variable selections matched the original</w:t>
        </w:r>
        <w:r>
          <w:t xml:space="preserve"> study</w:t>
        </w:r>
        <w:r w:rsidRPr="0003674E">
          <w:t xml:space="preserve"> </w:t>
        </w:r>
        <w:r>
          <w:t>t</w:t>
        </w:r>
        <w:r w:rsidRPr="0003674E">
          <w:t xml:space="preserve">o the extent possible given the brief description in the original paper, which did not report ID codes for the selected variables. In most cases, we could unambiguously identify variables by searching the </w:t>
        </w:r>
        <w:r>
          <w:t>NLSY</w:t>
        </w:r>
        <w:r w:rsidRPr="0003674E">
          <w:t xml:space="preserve"> data by question text or question title. </w:t>
        </w:r>
      </w:ins>
    </w:p>
    <w:p w14:paraId="6C44B6AC" w14:textId="4B74084B" w:rsidR="008827A7" w:rsidRPr="0003674E" w:rsidRDefault="008827A7" w:rsidP="00077D30">
      <w:pPr>
        <w:spacing w:line="480" w:lineRule="auto"/>
        <w:ind w:firstLine="720"/>
        <w:rPr>
          <w:ins w:id="280" w:author="Matthew McBee" w:date="2019-12-03T13:41:00Z"/>
        </w:rPr>
        <w:pPrChange w:id="281" w:author="Matthew McBee" w:date="2019-12-03T13:46:00Z">
          <w:pPr>
            <w:spacing w:line="480" w:lineRule="auto"/>
          </w:pPr>
        </w:pPrChange>
      </w:pPr>
      <w:ins w:id="282" w:author="Matthew McBee" w:date="2019-12-03T13:41:00Z">
        <w:r w:rsidRPr="0003674E">
          <w:rPr>
            <w:b/>
          </w:rPr>
          <w:t>Selection of cases.</w:t>
        </w:r>
        <w:r w:rsidRPr="0003674E">
          <w:t xml:space="preserve"> We followed the original paper’s criteria for sample selection. For each index year (1996, 1998, and 2000), includ</w:t>
        </w:r>
      </w:ins>
      <w:ins w:id="283" w:author="Matthew McBee" w:date="2019-12-03T13:46:00Z">
        <w:r w:rsidR="00077D30">
          <w:t>ing</w:t>
        </w:r>
      </w:ins>
      <w:ins w:id="284" w:author="Matthew McBee" w:date="2019-12-03T13:41:00Z">
        <w:r w:rsidRPr="0003674E">
          <w:t xml:space="preserve"> those children whose ages at index were between 6 years 9 months and 8 years 9 </w:t>
        </w:r>
        <w:proofErr w:type="gramStart"/>
        <w:r w:rsidRPr="00C20DD6">
          <w:t>months.</w:t>
        </w:r>
        <w:r w:rsidRPr="000E0AB8">
          <w:rPr>
            <w:rStyle w:val="CommentReference"/>
            <w:rFonts w:eastAsiaTheme="minorHAnsi"/>
            <w:sz w:val="24"/>
            <w:szCs w:val="24"/>
            <w:vertAlign w:val="subscript"/>
          </w:rPr>
          <w:softHyphen/>
        </w:r>
        <w:proofErr w:type="gramEnd"/>
        <w:r w:rsidRPr="000E0AB8">
          <w:rPr>
            <w:rStyle w:val="CommentReference"/>
            <w:rFonts w:eastAsiaTheme="minorHAnsi"/>
            <w:sz w:val="24"/>
            <w:szCs w:val="24"/>
          </w:rPr>
          <w:t xml:space="preserve"> </w:t>
        </w:r>
      </w:ins>
      <w:ins w:id="285" w:author="Matthew McBee" w:date="2019-12-03T13:46:00Z">
        <w:r w:rsidR="00077D30">
          <w:rPr>
            <w:rStyle w:val="CommentReference"/>
            <w:rFonts w:eastAsiaTheme="minorHAnsi"/>
            <w:sz w:val="24"/>
            <w:szCs w:val="24"/>
          </w:rPr>
          <w:t>C</w:t>
        </w:r>
        <w:r w:rsidR="00077D30">
          <w:t xml:space="preserve">hildren with severe vision or hearing impairment, as well as those with severe emotional disturbances or orthopedic disabilities were excluded. </w:t>
        </w:r>
      </w:ins>
      <w:ins w:id="286" w:author="Matthew McBee" w:date="2019-12-03T13:41:00Z">
        <w:r w:rsidRPr="000E0AB8">
          <w:rPr>
            <w:rStyle w:val="CommentReference"/>
            <w:rFonts w:eastAsiaTheme="minorHAnsi"/>
            <w:sz w:val="24"/>
            <w:szCs w:val="24"/>
          </w:rPr>
          <w:t>A total of 2,</w:t>
        </w:r>
        <w:r>
          <w:rPr>
            <w:rStyle w:val="CommentReference"/>
            <w:rFonts w:eastAsiaTheme="minorHAnsi"/>
            <w:sz w:val="24"/>
            <w:szCs w:val="24"/>
          </w:rPr>
          <w:t>1</w:t>
        </w:r>
      </w:ins>
      <w:ins w:id="287" w:author="Matthew McBee" w:date="2019-12-03T13:46:00Z">
        <w:r w:rsidR="00077D30">
          <w:rPr>
            <w:rStyle w:val="CommentReference"/>
            <w:rFonts w:eastAsiaTheme="minorHAnsi"/>
            <w:sz w:val="24"/>
            <w:szCs w:val="24"/>
          </w:rPr>
          <w:t>08</w:t>
        </w:r>
      </w:ins>
      <w:ins w:id="288" w:author="Matthew McBee" w:date="2019-12-03T13:41:00Z">
        <w:r w:rsidRPr="000E0AB8">
          <w:rPr>
            <w:rStyle w:val="CommentReference"/>
            <w:rFonts w:eastAsiaTheme="minorHAnsi"/>
            <w:sz w:val="24"/>
            <w:szCs w:val="24"/>
          </w:rPr>
          <w:t xml:space="preserve"> cases were extracted</w:t>
        </w:r>
      </w:ins>
      <w:ins w:id="289" w:author="Matthew McBee" w:date="2019-12-03T13:46:00Z">
        <w:r w:rsidR="00077D30">
          <w:rPr>
            <w:rStyle w:val="CommentReference"/>
            <w:rFonts w:eastAsiaTheme="minorHAnsi"/>
            <w:sz w:val="24"/>
            <w:szCs w:val="24"/>
          </w:rPr>
          <w:t xml:space="preserve"> that met th</w:t>
        </w:r>
      </w:ins>
      <w:ins w:id="290" w:author="Matthew McBee" w:date="2019-12-03T13:47:00Z">
        <w:r w:rsidR="00077D30">
          <w:rPr>
            <w:rStyle w:val="CommentReference"/>
            <w:rFonts w:eastAsiaTheme="minorHAnsi"/>
            <w:sz w:val="24"/>
            <w:szCs w:val="24"/>
          </w:rPr>
          <w:t>ese conditions.</w:t>
        </w:r>
      </w:ins>
    </w:p>
    <w:p w14:paraId="2BFE3A2B" w14:textId="5F426467" w:rsidR="008827A7" w:rsidRDefault="008827A7" w:rsidP="008827A7">
      <w:pPr>
        <w:spacing w:line="480" w:lineRule="auto"/>
        <w:ind w:firstLine="720"/>
        <w:rPr>
          <w:ins w:id="291" w:author="Matthew McBee" w:date="2019-12-03T13:41:00Z"/>
        </w:rPr>
      </w:pPr>
      <w:ins w:id="292" w:author="Matthew McBee" w:date="2019-12-03T13:41:00Z">
        <w:r>
          <w:rPr>
            <w:b/>
          </w:rPr>
          <w:t>Variables.</w:t>
        </w:r>
        <w:r w:rsidRPr="0003674E">
          <w:rPr>
            <w:b/>
          </w:rPr>
          <w:t xml:space="preserve"> </w:t>
        </w:r>
        <w:r>
          <w:t>As in the original study, o</w:t>
        </w:r>
        <w:r w:rsidRPr="0003674E">
          <w:t xml:space="preserve">ur measure of </w:t>
        </w:r>
        <w:r>
          <w:t>attention</w:t>
        </w:r>
        <w:r w:rsidRPr="0003674E">
          <w:t xml:space="preserve"> was the standardized score on the hyperactivity subscale of the five-item Behavior Problems Index (BPI), which was standardized to an IQ-like metric </w:t>
        </w:r>
        <w:r>
          <w:t>(M = 100, SD =</w:t>
        </w:r>
        <w:r w:rsidRPr="0003674E">
          <w:t xml:space="preserve"> 15) within sex</w:t>
        </w:r>
        <w:r>
          <w:t>,</w:t>
        </w:r>
        <w:r w:rsidRPr="0003674E">
          <w:t xml:space="preserve"> </w:t>
        </w:r>
        <w:r>
          <w:t xml:space="preserve">as per the original study. However, we also retained the raw attention scores which were unadjusted for sex. </w:t>
        </w:r>
        <w:r w:rsidRPr="0003674E">
          <w:t xml:space="preserve">The five items </w:t>
        </w:r>
        <w:r>
          <w:t>addressed</w:t>
        </w:r>
        <w:r w:rsidRPr="0003674E">
          <w:t xml:space="preserve"> child</w:t>
        </w:r>
        <w:r>
          <w:t>ren</w:t>
        </w:r>
        <w:r w:rsidRPr="0003674E">
          <w:t xml:space="preserve">’s ability to concentrate and pay attention, </w:t>
        </w:r>
        <w:r>
          <w:t xml:space="preserve">as well as their </w:t>
        </w:r>
        <w:r w:rsidRPr="0003674E">
          <w:t>confusion, impulsivity, obsessions, and restlessness or inability to sit still.</w:t>
        </w:r>
        <w:r>
          <w:t xml:space="preserve"> </w:t>
        </w:r>
      </w:ins>
    </w:p>
    <w:p w14:paraId="530A4555" w14:textId="77777777" w:rsidR="008827A7" w:rsidRDefault="008827A7" w:rsidP="008827A7">
      <w:pPr>
        <w:spacing w:line="480" w:lineRule="auto"/>
        <w:ind w:firstLine="720"/>
        <w:rPr>
          <w:ins w:id="293" w:author="Matthew McBee" w:date="2019-12-03T13:41:00Z"/>
        </w:rPr>
      </w:pPr>
      <w:ins w:id="294" w:author="Matthew McBee" w:date="2019-12-03T13:41:00Z">
        <w:r>
          <w:t>T</w:t>
        </w:r>
        <w:r w:rsidRPr="0003674E">
          <w:t xml:space="preserve">elevision use was calculated </w:t>
        </w:r>
        <w:r>
          <w:t>as in the original study. Items</w:t>
        </w:r>
        <w:r w:rsidRPr="0003674E">
          <w:t xml:space="preserve"> measuring hours per day of televisio</w:t>
        </w:r>
        <w:r>
          <w:t>n watched by the child on</w:t>
        </w:r>
        <w:r w:rsidRPr="0003674E">
          <w:t xml:space="preserve"> both weekdays and weekends</w:t>
        </w:r>
        <w:r>
          <w:t xml:space="preserve"> days were</w:t>
        </w:r>
        <w:r w:rsidRPr="0003674E">
          <w:t xml:space="preserve"> converted to average hours of TV by multiplying weekday hours per day by five, adding to this weekend hours per day multiplied by two, and dividing by seven. </w:t>
        </w:r>
        <w:r w:rsidRPr="00D2098F">
          <w:t>We took this measurement from three and t</w:t>
        </w:r>
        <w:r>
          <w:t xml:space="preserve">wo waves prior to the index year, such that TV was measured at approximately age 1.5 and age 3, though the exact age of each child during these waves could vary to some extent. </w:t>
        </w:r>
      </w:ins>
    </w:p>
    <w:p w14:paraId="4C12B32E" w14:textId="77777777" w:rsidR="008827A7" w:rsidRDefault="008827A7" w:rsidP="008827A7">
      <w:pPr>
        <w:spacing w:line="480" w:lineRule="auto"/>
        <w:ind w:firstLine="720"/>
        <w:rPr>
          <w:ins w:id="295" w:author="Matthew McBee" w:date="2019-12-03T13:41:00Z"/>
        </w:rPr>
      </w:pPr>
      <w:ins w:id="296" w:author="Matthew McBee" w:date="2019-12-03T13:41:00Z">
        <w:r w:rsidRPr="00D2098F">
          <w: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(as this would imply more than eight years of post-graduate education), and annual income of $839,078 (the NLSY description of this variable includes a comment that this value is probably untrustworthy).</w:t>
        </w:r>
        <w:r>
          <w:t xml:space="preserve"> </w:t>
        </w:r>
      </w:ins>
    </w:p>
    <w:p w14:paraId="0D524629" w14:textId="7E1AE3F8" w:rsidR="008827A7" w:rsidRDefault="008827A7" w:rsidP="00077D30">
      <w:pPr>
        <w:spacing w:line="480" w:lineRule="auto"/>
        <w:ind w:firstLine="720"/>
        <w:rPr>
          <w:ins w:id="297" w:author="Matthew McBee" w:date="2019-12-03T13:40:00Z"/>
          <w:b/>
          <w:bCs/>
        </w:rPr>
        <w:pPrChange w:id="298" w:author="Matthew McBee" w:date="2019-12-03T13:48:00Z">
          <w:pPr>
            <w:spacing w:line="480" w:lineRule="auto"/>
            <w:jc w:val="center"/>
          </w:pPr>
        </w:pPrChange>
      </w:pPr>
      <w:ins w:id="299" w:author="Matthew McBee" w:date="2019-12-03T13:41:00Z">
        <w:r>
          <w:t xml:space="preserve">The file “variable name propagation spreadsheet.xlsx” on the </w:t>
        </w:r>
      </w:ins>
      <w:ins w:id="300" w:author="Matthew McBee" w:date="2019-12-03T13:47:00Z">
        <w:r w:rsidR="00077D30">
          <w:t xml:space="preserve">project </w:t>
        </w:r>
        <w:proofErr w:type="spellStart"/>
        <w:r w:rsidR="00077D30">
          <w:t>github</w:t>
        </w:r>
      </w:ins>
      <w:proofErr w:type="spellEnd"/>
      <w:ins w:id="301" w:author="Matthew McBee" w:date="2019-12-03T13:41:00Z">
        <w:r>
          <w:t xml:space="preserve"> page (under “Documentation”) provides a crosswalk from our substantive, conceptual variable names to NLSY alphanumeric variable names. The analysis code is the canonical description of how the variables were constructed and should resolve any vagueness or ambiguity in the preceding description. </w:t>
        </w:r>
      </w:ins>
    </w:p>
    <w:p w14:paraId="7C17BCA1" w14:textId="52736AA5" w:rsidR="00077D30" w:rsidRPr="0003674E" w:rsidRDefault="005471F1" w:rsidP="00077D30">
      <w:pPr>
        <w:spacing w:line="480" w:lineRule="auto"/>
        <w:ind w:firstLine="720"/>
        <w:rPr>
          <w:ins w:id="302" w:author="Matthew McBee" w:date="2019-12-03T13:45:00Z"/>
        </w:rPr>
      </w:pPr>
      <w:ins w:id="303" w:author="Matthew McBee" w:date="2019-12-02T14:38:00Z">
        <w:r>
          <w:rPr>
            <w:b/>
            <w:bCs/>
          </w:rPr>
          <w:t>Selection of covariates.</w:t>
        </w:r>
        <w:r>
          <w:t xml:space="preserve"> </w:t>
        </w:r>
      </w:ins>
      <w:ins w:id="304" w:author="Matthew McBee" w:date="2019-12-02T15:37:00Z">
        <w:r w:rsidR="00E56FB6">
          <w:t xml:space="preserve">The goal of each of our models was to estimate the causal effect of early TV on mid-childhood attention as accurately as possible. Since this data </w:t>
        </w:r>
      </w:ins>
      <w:ins w:id="305" w:author="Matthew McBee" w:date="2019-12-02T15:38:00Z">
        <w:r w:rsidR="00E56FB6">
          <w:t xml:space="preserve">was collected via an observational longitudinal design, confounding is </w:t>
        </w:r>
      </w:ins>
      <w:ins w:id="306" w:author="Matthew McBee" w:date="2019-12-03T13:08:00Z">
        <w:r w:rsidR="00820D62">
          <w:t xml:space="preserve">a </w:t>
        </w:r>
      </w:ins>
      <w:ins w:id="307" w:author="Matthew McBee" w:date="2019-12-02T15:38:00Z">
        <w:r w:rsidR="00E56FB6">
          <w:t xml:space="preserve">near-certainty. Causal inference </w:t>
        </w:r>
      </w:ins>
      <w:ins w:id="308" w:author="Matthew McBee" w:date="2019-12-02T15:40:00Z">
        <w:r w:rsidR="00514ADC">
          <w:t>from observational data</w:t>
        </w:r>
      </w:ins>
      <w:ins w:id="309" w:author="Matthew McBee" w:date="2019-12-02T15:38:00Z">
        <w:r w:rsidR="00E56FB6">
          <w:t>, i</w:t>
        </w:r>
      </w:ins>
      <w:ins w:id="310" w:author="Matthew McBee" w:date="2019-12-02T15:39:00Z">
        <w:r w:rsidR="00E56FB6">
          <w:t xml:space="preserve">n theory, possible if the proper set of covariates are </w:t>
        </w:r>
      </w:ins>
      <w:ins w:id="311" w:author="Matthew McBee" w:date="2019-12-02T15:40:00Z">
        <w:r w:rsidR="00E56FB6">
          <w:t>incorporated into the</w:t>
        </w:r>
      </w:ins>
      <w:ins w:id="312" w:author="Matthew McBee" w:date="2019-12-02T15:39:00Z">
        <w:r w:rsidR="00E56FB6">
          <w:t xml:space="preserve"> analysis such that all confounding paths are blocked (Rohrer, 2018). </w:t>
        </w:r>
      </w:ins>
      <w:ins w:id="313" w:author="Matthew McBee" w:date="2019-12-02T15:37:00Z">
        <w:r w:rsidR="00E56FB6">
          <w:t xml:space="preserve"> </w:t>
        </w:r>
      </w:ins>
      <w:ins w:id="314" w:author="Matthew McBee" w:date="2019-12-02T15:40:00Z">
        <w:r w:rsidR="00E56FB6">
          <w:t>To this end, o</w:t>
        </w:r>
      </w:ins>
      <w:ins w:id="315" w:author="Matthew McBee" w:date="2019-12-02T14:39:00Z">
        <w:r>
          <w:t xml:space="preserve">ur models employed two different sets of </w:t>
        </w:r>
      </w:ins>
      <w:ins w:id="316" w:author="Matthew McBee" w:date="2019-12-02T14:40:00Z">
        <w:r>
          <w:t>covariates</w:t>
        </w:r>
      </w:ins>
      <w:ins w:id="317" w:author="Matthew McBee" w:date="2019-12-03T13:45:00Z">
        <w:r w:rsidR="00077D30">
          <w:t xml:space="preserve">. 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Two exceptions were maternal self-esteem, which was asked only in 1987, and maternal depression (CES-D), which was assessed only in 1992. Depending on the cohort, depression could have been assessed up to four years before birth or the same year the child was born; and self-esteem from one to five years before birth. In spite of this problem of timing, we included these two variables because the original paper did. In any case, we expected a moderate degree of stability over time in these constructs (Lovibond, 1998; </w:t>
        </w:r>
        <w:proofErr w:type="spellStart"/>
        <w:r w:rsidR="00077D30">
          <w:t>Trzesniewski</w:t>
        </w:r>
        <w:proofErr w:type="spellEnd"/>
        <w:r w:rsidR="00077D30">
          <w:t>, Donnellan, &amp; Robins, 2003), which may ameliorate some concern about the timing of their measurement. We hope that including these covariates reduced confounding bias that would otherwise render the estimates uninterpretable, though we seriously doubt that we have completely eliminated it (</w:t>
        </w:r>
        <w:r w:rsidR="00077D30" w:rsidRPr="0069431E">
          <w:rPr>
            <w:b/>
            <w:bCs/>
            <w:color w:val="FF0000"/>
          </w:rPr>
          <w:t xml:space="preserve">Westfall &amp; </w:t>
        </w:r>
        <w:proofErr w:type="spellStart"/>
        <w:r w:rsidR="00077D30" w:rsidRPr="0069431E">
          <w:rPr>
            <w:b/>
            <w:bCs/>
            <w:color w:val="FF0000"/>
          </w:rPr>
          <w:t>Yarkoni</w:t>
        </w:r>
        <w:proofErr w:type="spellEnd"/>
        <w:r w:rsidR="00077D30" w:rsidRPr="0069431E">
          <w:rPr>
            <w:b/>
            <w:bCs/>
            <w:color w:val="FF0000"/>
          </w:rPr>
          <w:t>, 2016</w:t>
        </w:r>
        <w:r w:rsidR="00077D30">
          <w:t>).</w:t>
        </w:r>
      </w:ins>
    </w:p>
    <w:p w14:paraId="498C9834" w14:textId="7A4C911B" w:rsidR="00AD33C7" w:rsidRPr="003C63C7" w:rsidRDefault="00147F8C" w:rsidP="00AD33C7">
      <w:pPr>
        <w:spacing w:line="480" w:lineRule="auto"/>
        <w:ind w:firstLine="720"/>
        <w:rPr>
          <w:ins w:id="318" w:author="Matthew McBee" w:date="2019-12-02T15:55:00Z"/>
        </w:rPr>
      </w:pPr>
      <w:ins w:id="319" w:author="Matthew McBee" w:date="2019-12-02T15:06:00Z">
        <w:r>
          <w:rPr>
            <w:i/>
            <w:iCs/>
          </w:rPr>
          <w:t xml:space="preserve">Original covariates. </w:t>
        </w:r>
      </w:ins>
      <w:ins w:id="320" w:author="Matthew McBee" w:date="2019-12-02T14:40:00Z">
        <w:r w:rsidR="005471F1">
          <w:t xml:space="preserve">The first set </w:t>
        </w:r>
      </w:ins>
      <w:ins w:id="321" w:author="Matthew McBee" w:date="2019-12-02T15:10:00Z">
        <w:r>
          <w:t xml:space="preserve">of covariates </w:t>
        </w:r>
      </w:ins>
      <w:ins w:id="322" w:author="Matthew McBee" w:date="2019-12-02T15:11:00Z">
        <w:r>
          <w:t>was identical to those</w:t>
        </w:r>
      </w:ins>
      <w:ins w:id="323" w:author="Matthew McBee" w:date="2019-12-02T14:40:00Z">
        <w:r w:rsidR="005471F1">
          <w:t xml:space="preserve"> employed in the original stu</w:t>
        </w:r>
      </w:ins>
      <w:ins w:id="324" w:author="Matthew McBee" w:date="2019-12-02T14:41:00Z">
        <w:r w:rsidR="005471F1">
          <w:t>dy</w:t>
        </w:r>
      </w:ins>
      <w:ins w:id="325" w:author="Matthew McBee" w:date="2019-12-02T14:40:00Z">
        <w:r w:rsidR="005471F1">
          <w:t>.</w:t>
        </w:r>
      </w:ins>
      <w:ins w:id="326" w:author="Matthew McBee" w:date="2019-12-02T14:41:00Z">
        <w:r w:rsidR="005471F1">
          <w:t xml:space="preserve"> They included the follo</w:t>
        </w:r>
      </w:ins>
      <w:ins w:id="327" w:author="Matthew McBee" w:date="2019-12-02T14:42:00Z">
        <w:r w:rsidR="005471F1">
          <w:t>wing:</w:t>
        </w:r>
      </w:ins>
      <w:ins w:id="328" w:author="Matthew McBee" w:date="2019-12-02T14:43:00Z">
        <w:r w:rsidR="005471F1">
          <w:t xml:space="preserve"> </w:t>
        </w:r>
      </w:ins>
      <w:ins w:id="329" w:author="Matthew McBee" w:date="2019-12-02T15:46:00Z">
        <w:r w:rsidR="00514ADC">
          <w:t>cohort (year in which the chi</w:t>
        </w:r>
      </w:ins>
      <w:ins w:id="330" w:author="Matthew McBee" w:date="2019-12-02T15:47:00Z">
        <w:r w:rsidR="00514ADC">
          <w:t>ld</w:t>
        </w:r>
      </w:ins>
      <w:ins w:id="331" w:author="Matthew McBee" w:date="2019-12-02T15:49:00Z">
        <w:r w:rsidR="00514ADC">
          <w:t>’s</w:t>
        </w:r>
      </w:ins>
      <w:ins w:id="332" w:author="Matthew McBee" w:date="2019-12-02T15:47:00Z">
        <w:r w:rsidR="00514ADC">
          <w:t xml:space="preserve"> </w:t>
        </w:r>
      </w:ins>
      <w:ins w:id="333" w:author="Matthew McBee" w:date="2019-12-02T15:49:00Z">
        <w:r w:rsidR="00514ADC">
          <w:t xml:space="preserve">attention </w:t>
        </w:r>
      </w:ins>
      <w:ins w:id="334" w:author="Matthew McBee" w:date="2019-12-02T15:47:00Z">
        <w:r w:rsidR="00514ADC">
          <w:t>was assessed</w:t>
        </w:r>
      </w:ins>
      <w:ins w:id="335" w:author="Matthew McBee" w:date="2019-12-02T15:48:00Z">
        <w:r w:rsidR="00514ADC">
          <w:t xml:space="preserve">: </w:t>
        </w:r>
      </w:ins>
      <w:ins w:id="336" w:author="Matthew McBee" w:date="2019-12-02T15:47:00Z">
        <w:r w:rsidR="00514ADC">
          <w:t xml:space="preserve">1996, 1998, or 2000), </w:t>
        </w:r>
      </w:ins>
      <w:ins w:id="337" w:author="Matthew McBee" w:date="2019-12-02T15:49:00Z">
        <w:r w:rsidR="00514ADC">
          <w:t>the child’s age when attention was assessed (typically</w:t>
        </w:r>
      </w:ins>
      <w:ins w:id="338" w:author="Matthew McBee" w:date="2019-12-02T15:50:00Z">
        <w:r w:rsidR="00514ADC">
          <w:t xml:space="preserve"> </w:t>
        </w:r>
      </w:ins>
      <w:ins w:id="339" w:author="Matthew McBee" w:date="2019-12-02T15:51:00Z">
        <w:r w:rsidR="00AD33C7">
          <w:t>93 months</w:t>
        </w:r>
      </w:ins>
      <w:ins w:id="340" w:author="Matthew McBee" w:date="2019-12-02T15:50:00Z">
        <w:r w:rsidR="00514ADC">
          <w:t xml:space="preserve">, but varied between </w:t>
        </w:r>
      </w:ins>
      <w:ins w:id="341" w:author="Matthew McBee" w:date="2019-12-02T15:51:00Z">
        <w:r w:rsidR="00AD33C7">
          <w:t>81</w:t>
        </w:r>
      </w:ins>
      <w:ins w:id="342" w:author="Matthew McBee" w:date="2019-12-02T15:50:00Z">
        <w:r w:rsidR="00514ADC">
          <w:t xml:space="preserve"> and </w:t>
        </w:r>
      </w:ins>
      <w:ins w:id="343" w:author="Matthew McBee" w:date="2019-12-02T15:51:00Z">
        <w:r w:rsidR="00AD33C7">
          <w:t>105 months</w:t>
        </w:r>
      </w:ins>
      <w:ins w:id="344" w:author="Matthew McBee" w:date="2019-12-02T15:50:00Z">
        <w:r w:rsidR="00514ADC">
          <w:t>)</w:t>
        </w:r>
      </w:ins>
      <w:ins w:id="345" w:author="Matthew McBee" w:date="2019-12-02T15:49:00Z">
        <w:r w:rsidR="00514ADC">
          <w:t xml:space="preserve">, </w:t>
        </w:r>
      </w:ins>
      <w:ins w:id="346" w:author="Matthew McBee" w:date="2019-12-02T14:43:00Z">
        <w:r w:rsidR="005471F1">
          <w:t xml:space="preserve">child’s race, child’s </w:t>
        </w:r>
      </w:ins>
      <w:ins w:id="347" w:author="Matthew McBee" w:date="2019-12-02T15:11:00Z">
        <w:r>
          <w:t>sex</w:t>
        </w:r>
      </w:ins>
      <w:ins w:id="348" w:author="Matthew McBee" w:date="2019-12-02T14:43:00Z">
        <w:r w:rsidR="005471F1">
          <w:t xml:space="preserve">, the number of children of the mother living in the household, mother’s highest grade completed, </w:t>
        </w:r>
      </w:ins>
      <w:ins w:id="349" w:author="Matthew McBee" w:date="2019-12-02T15:47:00Z">
        <w:r w:rsidR="00514ADC">
          <w:t xml:space="preserve">the </w:t>
        </w:r>
      </w:ins>
      <w:ins w:id="350" w:author="Matthew McBee" w:date="2019-12-02T15:48:00Z">
        <w:r w:rsidR="00514ADC">
          <w:t>cognitive simulation and emotional support of the home</w:t>
        </w:r>
      </w:ins>
      <w:ins w:id="351" w:author="Matthew McBee" w:date="2019-12-02T15:51:00Z">
        <w:r w:rsidR="00AD33C7">
          <w:t xml:space="preserve"> (measured between ages 1 and 3)</w:t>
        </w:r>
      </w:ins>
      <w:ins w:id="352" w:author="Matthew McBee" w:date="2019-12-02T15:48:00Z">
        <w:r w:rsidR="00514ADC">
          <w:t xml:space="preserve">, </w:t>
        </w:r>
      </w:ins>
      <w:ins w:id="353" w:author="Matthew McBee" w:date="2019-12-02T14:43:00Z">
        <w:r w:rsidR="005471F1">
          <w:t>binary indicator</w:t>
        </w:r>
      </w:ins>
      <w:ins w:id="354" w:author="Matthew McBee" w:date="2019-12-02T15:43:00Z">
        <w:r w:rsidR="00514ADC">
          <w:t>s</w:t>
        </w:r>
      </w:ins>
      <w:ins w:id="355" w:author="Matthew McBee" w:date="2019-12-02T14:43:00Z">
        <w:r w:rsidR="005471F1">
          <w:t xml:space="preserve"> of maternal alcohol use and cigarette smoking during pregnancy, a binary indicator of whether the child’s father lived in the household, maternal self-esteem as assessed by the Rosenberg Self-Esteem Scale in 1987, maternal depression as measured by the CES-D in 1992, child’s gestational age at birth (</w:t>
        </w:r>
      </w:ins>
      <w:ins w:id="356" w:author="Matthew McBee" w:date="2019-12-02T14:44:00Z">
        <w:r w:rsidR="005471F1">
          <w:t>centered at term), and</w:t>
        </w:r>
      </w:ins>
      <w:ins w:id="357" w:author="Matthew McBee" w:date="2019-12-03T13:13:00Z">
        <w:r w:rsidR="00820D62">
          <w:t xml:space="preserve"> </w:t>
        </w:r>
      </w:ins>
      <w:ins w:id="358" w:author="Matthew McBee" w:date="2019-12-03T13:14:00Z">
        <w:r w:rsidR="00820D62">
          <w:t>an urbanicity indicator variable in the form of the four levels of the Statistical Metropolitan Sampling Area classification</w:t>
        </w:r>
      </w:ins>
      <w:ins w:id="359" w:author="Matthew McBee" w:date="2019-12-02T14:44:00Z">
        <w:r w:rsidR="005471F1">
          <w:t>.</w:t>
        </w:r>
      </w:ins>
      <w:ins w:id="360" w:author="Matthew McBee" w:date="2019-12-02T15:55:00Z">
        <w:r w:rsidR="00AD33C7">
          <w:t xml:space="preserve"> Where applicable, all of these were extracted from the first wave of data availability to avoid conditioning on post-treatment variables, since they could have potentially biased our estimates if they were mediators or colliders (</w:t>
        </w:r>
      </w:ins>
      <w:ins w:id="361" w:author="Matthew McBee" w:date="2019-12-03T13:14:00Z">
        <w:r w:rsidR="00820D62">
          <w:t xml:space="preserve">in other words, endogenous; </w:t>
        </w:r>
      </w:ins>
      <w:ins w:id="362" w:author="Matthew McBee" w:date="2019-12-02T15:55:00Z">
        <w:r w:rsidR="00AD33C7" w:rsidRPr="00D24973">
          <w:t xml:space="preserve">Montgomery, </w:t>
        </w:r>
        <w:proofErr w:type="spellStart"/>
        <w:r w:rsidR="00AD33C7" w:rsidRPr="00D24973">
          <w:t>Nyhan</w:t>
        </w:r>
        <w:proofErr w:type="spellEnd"/>
        <w:r w:rsidR="00AD33C7" w:rsidRPr="00D24973">
          <w:t>,</w:t>
        </w:r>
        <w:r w:rsidR="00AD33C7">
          <w:t xml:space="preserve"> &amp; Torres, 2018; Rohrer, 2018).</w:t>
        </w:r>
      </w:ins>
    </w:p>
    <w:p w14:paraId="572E2B44" w14:textId="59222CAE" w:rsidR="005471F1" w:rsidRDefault="00147F8C" w:rsidP="005471F1">
      <w:pPr>
        <w:spacing w:line="480" w:lineRule="auto"/>
        <w:ind w:firstLine="720"/>
        <w:rPr>
          <w:ins w:id="363" w:author="Matthew McBee" w:date="2019-12-02T14:43:00Z"/>
        </w:rPr>
      </w:pPr>
      <w:ins w:id="364" w:author="Matthew McBee" w:date="2019-12-02T15:09:00Z">
        <w:r w:rsidRPr="00147F8C">
          <w:rPr>
            <w:i/>
            <w:iCs/>
            <w:rPrChange w:id="365" w:author="Matthew McBee" w:date="2019-12-02T15:10:00Z">
              <w:rPr/>
            </w:rPrChange>
          </w:rPr>
          <w:t xml:space="preserve">Expanded </w:t>
        </w:r>
      </w:ins>
      <w:ins w:id="366" w:author="Matthew McBee" w:date="2019-12-02T15:10:00Z">
        <w:r w:rsidRPr="00147F8C">
          <w:rPr>
            <w:i/>
            <w:iCs/>
            <w:rPrChange w:id="367" w:author="Matthew McBee" w:date="2019-12-02T15:10:00Z">
              <w:rPr/>
            </w:rPrChange>
          </w:rPr>
          <w:t>covariate</w:t>
        </w:r>
        <w:r>
          <w:rPr>
            <w:i/>
            <w:iCs/>
          </w:rPr>
          <w:t>s</w:t>
        </w:r>
        <w:r>
          <w:t xml:space="preserve">. The expanded </w:t>
        </w:r>
      </w:ins>
      <w:ins w:id="368" w:author="Matthew McBee" w:date="2019-12-02T15:52:00Z">
        <w:r w:rsidR="00AD33C7">
          <w:t xml:space="preserve">covariate list included </w:t>
        </w:r>
      </w:ins>
      <w:ins w:id="369" w:author="Matthew McBee" w:date="2019-12-03T13:15:00Z">
        <w:r w:rsidR="00820D62">
          <w:t xml:space="preserve">all of the </w:t>
        </w:r>
      </w:ins>
      <w:ins w:id="370" w:author="Matthew McBee" w:date="2019-12-02T15:52:00Z">
        <w:r w:rsidR="00AD33C7">
          <w:t xml:space="preserve">original covariate set with the following </w:t>
        </w:r>
      </w:ins>
      <w:ins w:id="371" w:author="Matthew McBee" w:date="2019-12-03T13:15:00Z">
        <w:r w:rsidR="00820D62">
          <w:t>additions</w:t>
        </w:r>
      </w:ins>
      <w:ins w:id="372" w:author="Matthew McBee" w:date="2019-12-03T13:19:00Z">
        <w:r w:rsidR="00820D62">
          <w:t>, which we suspected to be plausible confounders for TV use and childhood attention</w:t>
        </w:r>
      </w:ins>
      <w:ins w:id="373" w:author="Matthew McBee" w:date="2019-12-03T13:15:00Z">
        <w:r w:rsidR="00820D62">
          <w:t>. We added family income, the partner or spouse’s highe</w:t>
        </w:r>
      </w:ins>
      <w:ins w:id="374" w:author="Matthew McBee" w:date="2019-12-03T13:16:00Z">
        <w:r w:rsidR="00820D62">
          <w:t>st level of educational attainment, an indicator variable for low birth weight (</w:t>
        </w:r>
      </w:ins>
      <w:ins w:id="375" w:author="Matthew McBee" w:date="2019-12-03T13:17:00Z">
        <w:r w:rsidR="00820D62">
          <w:t>less than 2500 grams</w:t>
        </w:r>
      </w:ins>
      <w:ins w:id="376" w:author="Matthew McBee" w:date="2019-12-03T13:18:00Z">
        <w:r w:rsidR="00820D62">
          <w:t xml:space="preserve"> or 5 </w:t>
        </w:r>
        <w:proofErr w:type="spellStart"/>
        <w:r w:rsidR="00820D62">
          <w:t>lbs</w:t>
        </w:r>
        <w:proofErr w:type="spellEnd"/>
        <w:r w:rsidR="00820D62">
          <w:t xml:space="preserve"> 8 oz</w:t>
        </w:r>
      </w:ins>
      <w:ins w:id="377" w:author="Matthew McBee" w:date="2019-12-03T13:17:00Z">
        <w:r w:rsidR="00820D62">
          <w:t>), and an indicator that the child suffers from a health condition that limited their school and play activities</w:t>
        </w:r>
      </w:ins>
      <w:ins w:id="378" w:author="Matthew McBee" w:date="2019-12-03T13:18:00Z">
        <w:r w:rsidR="00820D62">
          <w:rPr>
            <w:rStyle w:val="FootnoteReference"/>
          </w:rPr>
          <w:footnoteReference w:id="1"/>
        </w:r>
      </w:ins>
      <w:ins w:id="381" w:author="Matthew McBee" w:date="2019-12-03T13:17:00Z">
        <w:r w:rsidR="00820D62">
          <w:t xml:space="preserve">. </w:t>
        </w:r>
      </w:ins>
      <w:ins w:id="382" w:author="Matthew McBee" w:date="2019-12-02T14:43:00Z">
        <w:r w:rsidR="005471F1">
          <w:t>Rather than a continuous gestational age at birth variable, we created a binary indicator of pre-term delivery (child born before 37 weeks of gestation)</w:t>
        </w:r>
      </w:ins>
      <w:ins w:id="383" w:author="Matthew McBee" w:date="2019-12-02T15:52:00Z">
        <w:r w:rsidR="00AD33C7">
          <w:t>, as we suspected this w</w:t>
        </w:r>
      </w:ins>
      <w:ins w:id="384" w:author="Matthew McBee" w:date="2019-12-02T15:53:00Z">
        <w:r w:rsidR="00AD33C7">
          <w:t>ould better capture the relevant information in this variable</w:t>
        </w:r>
      </w:ins>
      <w:ins w:id="385" w:author="Matthew McBee" w:date="2019-12-02T14:43:00Z">
        <w:r w:rsidR="005471F1">
          <w:t xml:space="preserve">. </w:t>
        </w:r>
      </w:ins>
    </w:p>
    <w:p w14:paraId="7E7EEE32" w14:textId="3308C1F8" w:rsidR="005471F1" w:rsidRDefault="005471F1" w:rsidP="005471F1">
      <w:pPr>
        <w:spacing w:line="480" w:lineRule="auto"/>
        <w:ind w:firstLine="720"/>
        <w:rPr>
          <w:ins w:id="386" w:author="Matthew McBee" w:date="2019-12-02T14:43:00Z"/>
        </w:rPr>
      </w:pPr>
      <w:ins w:id="387" w:author="Matthew McBee" w:date="2019-12-02T14:43:00Z">
        <w:r>
          <w:t xml:space="preserve">Finally, we created a variable assessing infants’ temperament. According to the NLSY website (NLSY Temperament, 2018), the temperament scale included items taken from work by Mary Rothbart, Joseph Campos, and Jerome </w:t>
        </w:r>
        <w:commentRangeStart w:id="388"/>
        <w:r>
          <w:t>Kagan</w:t>
        </w:r>
      </w:ins>
      <w:commentRangeEnd w:id="388"/>
      <w:ins w:id="389" w:author="Matthew McBee" w:date="2019-12-02T15:57:00Z">
        <w:r w:rsidR="00AD33C7">
          <w:rPr>
            <w:rStyle w:val="CommentReference"/>
            <w:rFonts w:asciiTheme="minorHAnsi" w:eastAsiaTheme="minorHAnsi" w:hAnsiTheme="minorHAnsi" w:cstheme="minorBidi"/>
          </w:rPr>
          <w:commentReference w:id="388"/>
        </w:r>
      </w:ins>
      <w:ins w:id="390" w:author="Matthew McBee" w:date="2019-12-02T14:43:00Z">
        <w:r>
          <w:t xml:space="preserve">. We chose the six available items that represented aspects of difficult temperament, as defined by Rothbart and Bates (2006), which included irritability, high-intensity affect, and negative mood. These items included assessments of how often the child cries when seeing a stranger, how often she is afraid of dogs or cats, how often she cries with doctors or nurses, how often the caregiver has trouble calming the child, and how often the child cries compared to others. Our temperament variable was the mean of these items, each of which was represented on a 5-point scale. </w:t>
        </w:r>
      </w:ins>
    </w:p>
    <w:p w14:paraId="78AB0494" w14:textId="5802A5F2" w:rsidR="005471F1" w:rsidRDefault="005471F1" w:rsidP="005471F1">
      <w:pPr>
        <w:spacing w:line="480" w:lineRule="auto"/>
        <w:ind w:firstLine="720"/>
        <w:rPr>
          <w:ins w:id="391" w:author="Matthew McBee" w:date="2019-12-03T13:38:00Z"/>
        </w:rPr>
      </w:pPr>
      <w:ins w:id="392" w:author="Matthew McBee" w:date="2019-12-02T14:41:00Z">
        <w:r w:rsidRPr="005471F1">
          <w:t xml:space="preserve">We view temperament as potentially a key confounding variable that could </w:t>
        </w:r>
      </w:ins>
      <w:ins w:id="393" w:author="Matthew McBee" w:date="2019-12-02T17:03:00Z">
        <w:r w:rsidR="00067C04">
          <w:t xml:space="preserve">influence </w:t>
        </w:r>
      </w:ins>
      <w:ins w:id="394" w:author="Matthew McBee" w:date="2019-12-02T14:41:00Z">
        <w:r w:rsidRPr="005471F1">
          <w:t xml:space="preserve">both </w:t>
        </w:r>
      </w:ins>
      <w:ins w:id="395" w:author="Matthew McBee" w:date="2019-12-02T17:03:00Z">
        <w:r w:rsidR="00067C04">
          <w:t xml:space="preserve">early </w:t>
        </w:r>
      </w:ins>
      <w:ins w:id="396" w:author="Matthew McBee" w:date="2019-12-02T14:41:00Z">
        <w:r w:rsidRPr="005471F1">
          <w:t xml:space="preserve">childhood TV use and </w:t>
        </w:r>
      </w:ins>
      <w:ins w:id="397" w:author="Matthew McBee" w:date="2019-12-02T17:03:00Z">
        <w:r w:rsidR="00067C04">
          <w:t>mid-</w:t>
        </w:r>
      </w:ins>
      <w:ins w:id="398" w:author="Matthew McBee" w:date="2019-12-02T14:41:00Z">
        <w:r w:rsidRPr="005471F1">
          <w:t xml:space="preserve">childhood </w:t>
        </w:r>
      </w:ins>
      <w:ins w:id="399" w:author="Matthew McBee" w:date="2019-12-02T17:03:00Z">
        <w:r w:rsidR="00067C04">
          <w:t>a</w:t>
        </w:r>
      </w:ins>
      <w:ins w:id="400" w:author="Matthew McBee" w:date="2019-12-02T14:41:00Z">
        <w:r w:rsidRPr="005471F1">
          <w:t>ttention deficits and doubt</w:t>
        </w:r>
      </w:ins>
      <w:ins w:id="401" w:author="Matthew McBee" w:date="2019-12-02T15:59:00Z">
        <w:r w:rsidR="00AD33C7">
          <w:t>ed</w:t>
        </w:r>
      </w:ins>
      <w:ins w:id="402" w:author="Matthew McBee" w:date="2019-12-02T14:41:00Z">
        <w:r w:rsidRPr="005471F1">
          <w:t xml:space="preserve"> that a credible causal effect c</w:t>
        </w:r>
      </w:ins>
      <w:ins w:id="403" w:author="Matthew McBee" w:date="2019-12-02T15:59:00Z">
        <w:r w:rsidR="00AD33C7">
          <w:t>ould</w:t>
        </w:r>
      </w:ins>
      <w:ins w:id="404" w:author="Matthew McBee" w:date="2019-12-02T14:41:00Z">
        <w:r w:rsidRPr="005471F1">
          <w:t xml:space="preserve"> be identified without controlling for it. Temperament includes the ability to regulate one’s own attention (Posner &amp; Rothbart, 2018; Smith et al., 1997; Thomas, Chess, &amp; Birch, 1968), and as one would predict, certain temperament dimensions predict children’s later attention problems (Auerbach et al., 2008; </w:t>
        </w:r>
        <w:proofErr w:type="spellStart"/>
        <w:r w:rsidRPr="005471F1">
          <w:t>Gurevitz</w:t>
        </w:r>
        <w:proofErr w:type="spellEnd"/>
        <w:r w:rsidRPr="005471F1">
          <w:t xml:space="preserve">, </w:t>
        </w:r>
        <w:proofErr w:type="spellStart"/>
        <w:r w:rsidRPr="005471F1">
          <w:t>Geva</w:t>
        </w:r>
        <w:proofErr w:type="spellEnd"/>
        <w:r w:rsidRPr="005471F1">
          <w:t xml:space="preserve">, </w:t>
        </w:r>
        <w:proofErr w:type="spellStart"/>
        <w:r w:rsidRPr="005471F1">
          <w:t>Varon</w:t>
        </w:r>
        <w:proofErr w:type="spellEnd"/>
        <w:r w:rsidRPr="005471F1">
          <w:t xml:space="preserve">, &amp; Leitner, 2014; Sullivan et al. 2015). In addition, those infants with difficult temperaments may be shown more screen media than other children, as a way to keep them calm and engaged (Brand, Dixon, &amp; Hardesty, 2011). In support of this claim, parents’ perception of infants’ energy level (Nabi &amp; </w:t>
        </w:r>
        <w:proofErr w:type="spellStart"/>
        <w:r w:rsidRPr="005471F1">
          <w:t>Krcmar</w:t>
        </w:r>
        <w:proofErr w:type="spellEnd"/>
        <w:r w:rsidRPr="005471F1">
          <w:t>, 2016), poor self-regulation (</w:t>
        </w:r>
        <w:proofErr w:type="spellStart"/>
        <w:r w:rsidRPr="005471F1">
          <w:t>Radesky</w:t>
        </w:r>
        <w:proofErr w:type="spellEnd"/>
        <w:r w:rsidRPr="005471F1">
          <w:t xml:space="preserve"> et al., 2014), and fussiness (Thompson et al., 2013) all predict TV use.  In short, we suspected </w:t>
        </w:r>
      </w:ins>
      <w:ins w:id="405" w:author="Matthew McBee" w:date="2019-12-02T17:04:00Z">
        <w:r w:rsidR="00067C04">
          <w:t xml:space="preserve">temperament to be </w:t>
        </w:r>
      </w:ins>
      <w:ins w:id="406" w:author="Matthew McBee" w:date="2019-12-02T17:05:00Z">
        <w:r w:rsidR="00067C04">
          <w:t>an important confounder that was not included in Christakis et al.’s analysis.</w:t>
        </w:r>
      </w:ins>
    </w:p>
    <w:p w14:paraId="65E52964" w14:textId="0E954468" w:rsidR="00AD33C7" w:rsidRDefault="00AD33C7" w:rsidP="005471F1">
      <w:pPr>
        <w:spacing w:line="480" w:lineRule="auto"/>
        <w:ind w:firstLine="720"/>
        <w:rPr>
          <w:ins w:id="407" w:author="Matthew McBee" w:date="2019-12-03T13:38:00Z"/>
        </w:rPr>
      </w:pPr>
      <w:ins w:id="408" w:author="Matthew McBee" w:date="2019-12-02T15:59:00Z">
        <w:r>
          <w:t xml:space="preserve">At the direction of reviewers, who expressed a concern that </w:t>
        </w:r>
      </w:ins>
      <w:ins w:id="409" w:author="Matthew McBee" w:date="2019-12-02T16:00:00Z">
        <w:r>
          <w:t xml:space="preserve">the behaviors incorporated into our </w:t>
        </w:r>
      </w:ins>
      <w:ins w:id="410" w:author="Matthew McBee" w:date="2019-12-02T15:59:00Z">
        <w:r>
          <w:t xml:space="preserve">temperament </w:t>
        </w:r>
      </w:ins>
      <w:ins w:id="411" w:author="Matthew McBee" w:date="2019-12-02T16:00:00Z">
        <w:r>
          <w:t>variable might simply be an earlier manifestation of attention deficits, we performed a</w:t>
        </w:r>
      </w:ins>
      <w:ins w:id="412" w:author="Matthew McBee" w:date="2019-12-02T16:01:00Z">
        <w:r>
          <w:t>n exploratory</w:t>
        </w:r>
      </w:ins>
      <w:ins w:id="413" w:author="Matthew McBee" w:date="2019-12-02T16:00:00Z">
        <w:r>
          <w:t xml:space="preserve"> fa</w:t>
        </w:r>
      </w:ins>
      <w:ins w:id="414" w:author="Matthew McBee" w:date="2019-12-02T16:01:00Z">
        <w:r>
          <w:t>ctor analysis.</w:t>
        </w:r>
        <w:r w:rsidR="00934573">
          <w:t xml:space="preserve"> A two-factor model </w:t>
        </w:r>
      </w:ins>
      <w:ins w:id="415" w:author="Matthew McBee" w:date="2019-12-02T16:02:00Z">
        <w:r w:rsidR="00934573">
          <w:t xml:space="preserve">with varimax rotation </w:t>
        </w:r>
      </w:ins>
      <w:ins w:id="416" w:author="Matthew McBee" w:date="2019-12-02T16:01:00Z">
        <w:r w:rsidR="00934573">
          <w:t>exhibited clean simple structure</w:t>
        </w:r>
      </w:ins>
      <w:ins w:id="417" w:author="Matthew McBee" w:date="2019-12-02T16:03:00Z">
        <w:r w:rsidR="00934573">
          <w:t xml:space="preserve"> separating attention from </w:t>
        </w:r>
      </w:ins>
      <w:ins w:id="418" w:author="Matthew McBee" w:date="2019-12-02T16:04:00Z">
        <w:r w:rsidR="00934573">
          <w:t>temperament items</w:t>
        </w:r>
      </w:ins>
      <w:ins w:id="419" w:author="Matthew McBee" w:date="2019-12-02T16:05:00Z">
        <w:r w:rsidR="00934573">
          <w:t>, and</w:t>
        </w:r>
      </w:ins>
      <w:ins w:id="420" w:author="Matthew McBee" w:date="2019-12-02T16:04:00Z">
        <w:r w:rsidR="00934573">
          <w:t xml:space="preserve"> in which </w:t>
        </w:r>
      </w:ins>
      <w:ins w:id="421" w:author="Matthew McBee" w:date="2019-12-02T16:02:00Z">
        <w:r w:rsidR="00934573">
          <w:t>the largest absolute standardized cross-loading was 0.13</w:t>
        </w:r>
      </w:ins>
      <w:ins w:id="422" w:author="Matthew McBee" w:date="2019-12-03T13:20:00Z">
        <w:r w:rsidR="00945C09">
          <w:t>3</w:t>
        </w:r>
      </w:ins>
      <w:ins w:id="423" w:author="Matthew McBee" w:date="2019-12-02T16:02:00Z">
        <w:r w:rsidR="00934573">
          <w:t xml:space="preserve">. The correlation </w:t>
        </w:r>
      </w:ins>
      <w:ins w:id="424" w:author="Matthew McBee" w:date="2019-12-02T16:03:00Z">
        <w:r w:rsidR="00934573">
          <w:t xml:space="preserve">between factors was </w:t>
        </w:r>
        <w:r w:rsidR="00934573">
          <w:rPr>
            <w:i/>
            <w:iCs/>
          </w:rPr>
          <w:t>r</w:t>
        </w:r>
        <w:r w:rsidR="00934573">
          <w:t xml:space="preserve"> = -0.11</w:t>
        </w:r>
      </w:ins>
      <w:ins w:id="425" w:author="Matthew McBee" w:date="2019-12-03T13:20:00Z">
        <w:r w:rsidR="00945C09">
          <w:t>4</w:t>
        </w:r>
      </w:ins>
      <w:ins w:id="426" w:author="Matthew McBee" w:date="2019-12-02T16:03:00Z">
        <w:r w:rsidR="00934573">
          <w:t xml:space="preserve">. </w:t>
        </w:r>
      </w:ins>
      <w:ins w:id="427" w:author="Matthew McBee" w:date="2019-12-02T16:04:00Z">
        <w:r w:rsidR="00934573">
          <w:t xml:space="preserve">We therefore concluded that attention and temperament were highly distinct variables. </w:t>
        </w:r>
      </w:ins>
    </w:p>
    <w:p w14:paraId="0F6E02A8" w14:textId="1870AEA7" w:rsidR="008827A7" w:rsidRPr="008827A7" w:rsidRDefault="008827A7" w:rsidP="005471F1">
      <w:pPr>
        <w:spacing w:line="480" w:lineRule="auto"/>
        <w:ind w:firstLine="720"/>
        <w:rPr>
          <w:ins w:id="428" w:author="Matthew McBee" w:date="2019-12-02T14:41:00Z"/>
          <w:b/>
          <w:bCs/>
          <w:rPrChange w:id="429" w:author="Matthew McBee" w:date="2019-12-03T13:38:00Z">
            <w:rPr>
              <w:ins w:id="430" w:author="Matthew McBee" w:date="2019-12-02T14:41:00Z"/>
            </w:rPr>
          </w:rPrChange>
        </w:rPr>
      </w:pPr>
      <w:ins w:id="431" w:author="Matthew McBee" w:date="2019-12-03T13:38:00Z">
        <w:r>
          <w:rPr>
            <w:b/>
            <w:bCs/>
          </w:rPr>
          <w:t>Analytic approaches.</w:t>
        </w:r>
      </w:ins>
      <w:ins w:id="432" w:author="Matthew McBee" w:date="2019-12-03T13:39:00Z">
        <w:r>
          <w:rPr>
            <w:b/>
            <w:bCs/>
          </w:rPr>
          <w:t xml:space="preserve"> </w:t>
        </w:r>
        <w:r>
          <w:t xml:space="preserve">Our models considered two different outcomes (raw attention vs the within-sex standardized attention scores used in the original analysis), measured TV use at approximately </w:t>
        </w:r>
      </w:ins>
      <w:ins w:id="433" w:author="Matthew McBee" w:date="2019-12-03T13:49:00Z">
        <w:r w:rsidR="00077D30">
          <w:t>1.5</w:t>
        </w:r>
      </w:ins>
      <w:ins w:id="434" w:author="Matthew McBee" w:date="2019-12-03T13:39:00Z">
        <w:r>
          <w:t xml:space="preserve"> and three years of </w:t>
        </w:r>
        <w:proofErr w:type="gramStart"/>
        <w:r>
          <w:t>age</w:t>
        </w:r>
      </w:ins>
      <w:ins w:id="435" w:author="Matthew McBee" w:date="2019-12-03T13:49:00Z">
        <w:r w:rsidR="00077D30">
          <w:t>, and</w:t>
        </w:r>
        <w:proofErr w:type="gramEnd"/>
        <w:r w:rsidR="00077D30">
          <w:t xml:space="preserve"> incorporated the two different sets of covariates designated above. Additional features sp</w:t>
        </w:r>
      </w:ins>
      <w:ins w:id="436" w:author="Matthew McBee" w:date="2019-12-03T13:50:00Z">
        <w:r w:rsidR="00077D30">
          <w:t>ecific to each model are described in the next section.</w:t>
        </w:r>
      </w:ins>
    </w:p>
    <w:p w14:paraId="5A6C913B" w14:textId="415ED89D" w:rsidR="000F5059" w:rsidDel="0080776D" w:rsidRDefault="005471F1" w:rsidP="007A7AC3">
      <w:pPr>
        <w:spacing w:line="480" w:lineRule="auto"/>
        <w:ind w:firstLine="720"/>
        <w:contextualSpacing/>
        <w:rPr>
          <w:del w:id="437" w:author="Matthew McBee" w:date="2019-12-02T14:20:00Z"/>
        </w:rPr>
        <w:pPrChange w:id="438" w:author="Matthew McBee" w:date="2019-12-02T12:58:00Z">
          <w:pPr>
            <w:spacing w:line="480" w:lineRule="auto"/>
            <w:ind w:firstLine="720"/>
            <w:contextualSpacing/>
          </w:pPr>
        </w:pPrChange>
      </w:pPr>
      <w:ins w:id="439" w:author="Matthew McBee" w:date="2019-12-02T14:40:00Z">
        <w:r>
          <w:t xml:space="preserve"> </w:t>
        </w:r>
      </w:ins>
      <w:moveTo w:id="440" w:author="Matthew McBee" w:date="2019-12-02T12:58:00Z">
        <w:del w:id="441" w:author="Matthew McBee" w:date="2019-12-02T13:06:00Z">
          <w:r w:rsidR="007A7AC3" w:rsidDel="007A7AC3">
            <w:delText>This is what we have done here.</w:delText>
          </w:r>
        </w:del>
      </w:moveTo>
      <w:moveToRangeEnd w:id="186"/>
      <w:del w:id="442" w:author="Matthew McBee" w:date="2019-12-02T13:06:00Z">
        <w:r w:rsidR="00D7197E" w:rsidDel="0066385F">
          <w:delText>f</w:delText>
        </w:r>
      </w:del>
      <w:del w:id="443" w:author="Matthew McBee" w:date="2019-12-02T14:20:00Z">
        <w:r w:rsidR="00D7197E" w:rsidDel="0080776D">
          <w:delText>ollowing the suggestion of Nikkelen et al. (see also Valken</w:delText>
        </w:r>
        <w:r w:rsidR="001E75FC" w:rsidDel="0080776D">
          <w:delText>burg</w:delText>
        </w:r>
        <w:r w:rsidR="00D7197E" w:rsidDel="0080776D">
          <w:delText xml:space="preserve"> &amp; Peter, 2013) that </w:delText>
        </w:r>
        <w:r w:rsidR="00F85A99" w:rsidDel="0080776D">
          <w:delText>the possible link between TV and attention should be examined in light of potential confounders, we</w:delText>
        </w:r>
        <w:r w:rsidR="00D7197E" w:rsidDel="0080776D">
          <w:delText xml:space="preserve"> wanted to include children’s temperament in the analysis.</w:delText>
        </w:r>
        <w:r w:rsidR="003236B7" w:rsidDel="0080776D">
          <w:delText xml:space="preserve"> </w:delText>
        </w:r>
        <w:r w:rsidR="0095059E" w:rsidDel="0080776D">
          <w:delText xml:space="preserve">We view temperament as potentially a key confounding variable that could both result in childhood TV use </w:delText>
        </w:r>
        <w:r w:rsidR="00CD78B8" w:rsidDel="0080776D">
          <w:delText xml:space="preserve">and manifest later in childhood as attention deficits, and doubt that a credible causal effect can be identified without </w:delText>
        </w:r>
        <w:r w:rsidR="000F5059" w:rsidDel="0080776D">
          <w:delText xml:space="preserve">controlling for it. </w:delText>
        </w:r>
      </w:del>
    </w:p>
    <w:p w14:paraId="086DC601" w14:textId="52B8DEC9" w:rsidR="00267A6E" w:rsidDel="0080776D" w:rsidRDefault="00A45EDB" w:rsidP="00D7197E">
      <w:pPr>
        <w:spacing w:line="480" w:lineRule="auto"/>
        <w:ind w:firstLine="720"/>
        <w:contextualSpacing/>
        <w:rPr>
          <w:del w:id="444" w:author="Matthew McBee" w:date="2019-12-02T14:20:00Z"/>
        </w:rPr>
      </w:pPr>
      <w:del w:id="445" w:author="Matthew McBee" w:date="2019-12-02T14:20:00Z">
        <w:r w:rsidDel="0080776D">
          <w:delText>T</w:delText>
        </w:r>
        <w:r w:rsidR="003236B7" w:rsidDel="0080776D">
          <w:delText>emperament includes the ability to regulate one’s own attention (</w:delText>
        </w:r>
        <w:r w:rsidR="0023516D" w:rsidDel="0080776D">
          <w:delText>Posner &amp; Rothbart, 2018</w:delText>
        </w:r>
        <w:r w:rsidR="00267A6E" w:rsidDel="0080776D">
          <w:delText xml:space="preserve">; Smith et al., 1997; Thomas, Chess, &amp; Birch, 1968), </w:delText>
        </w:r>
        <w:r w:rsidR="003236B7" w:rsidDel="0080776D">
          <w:delText xml:space="preserve">and as one would predict, certain temperament dimensions predict </w:delText>
        </w:r>
        <w:r w:rsidR="00695771" w:rsidRPr="001E446A" w:rsidDel="0080776D">
          <w:delText>children’s later attention</w:delText>
        </w:r>
        <w:r w:rsidR="00A6529A" w:rsidDel="0080776D">
          <w:delText xml:space="preserve"> problems</w:delText>
        </w:r>
        <w:r w:rsidR="00695771" w:rsidRPr="001E446A" w:rsidDel="0080776D">
          <w:delText xml:space="preserve"> (Auerbach et al., 2008; </w:delText>
        </w:r>
        <w:r w:rsidR="00695771" w:rsidRPr="001E446A" w:rsidDel="0080776D">
          <w:rPr>
            <w:color w:val="222222"/>
            <w:shd w:val="clear" w:color="auto" w:fill="FFFFFF"/>
          </w:rPr>
          <w:delText>Gurevitz, Geva, Varon, &amp; Leitner, 2014;</w:delText>
        </w:r>
        <w:r w:rsidR="00695771" w:rsidDel="0080776D">
          <w:rPr>
            <w:color w:val="222222"/>
            <w:shd w:val="clear" w:color="auto" w:fill="FFFFFF"/>
          </w:rPr>
          <w:delText xml:space="preserve"> Sullivan et al. 2015).</w:delText>
        </w:r>
        <w:r w:rsidR="00516A90" w:rsidDel="0080776D">
          <w:rPr>
            <w:color w:val="222222"/>
            <w:shd w:val="clear" w:color="auto" w:fill="FFFFFF"/>
          </w:rPr>
          <w:delText xml:space="preserve"> </w:delText>
        </w:r>
        <w:r w:rsidR="00D7197E" w:rsidDel="0080776D">
          <w:rPr>
            <w:color w:val="222222"/>
            <w:shd w:val="clear" w:color="auto" w:fill="FFFFFF"/>
          </w:rPr>
          <w:delText xml:space="preserve">In addition, those infants with </w:delText>
        </w:r>
        <w:r w:rsidR="00DC2EDA" w:rsidDel="0080776D">
          <w:rPr>
            <w:color w:val="222222"/>
            <w:shd w:val="clear" w:color="auto" w:fill="FFFFFF"/>
          </w:rPr>
          <w:delText>difficult temperament</w:delText>
        </w:r>
        <w:r w:rsidR="00182416" w:rsidDel="0080776D">
          <w:rPr>
            <w:color w:val="222222"/>
            <w:shd w:val="clear" w:color="auto" w:fill="FFFFFF"/>
          </w:rPr>
          <w:delText>s</w:delText>
        </w:r>
        <w:r w:rsidR="00DC2EDA" w:rsidDel="0080776D">
          <w:rPr>
            <w:color w:val="222222"/>
            <w:shd w:val="clear" w:color="auto" w:fill="FFFFFF"/>
          </w:rPr>
          <w:delText xml:space="preserve"> </w:delText>
        </w:r>
        <w:r w:rsidR="00F85A99" w:rsidDel="0080776D">
          <w:rPr>
            <w:color w:val="222222"/>
            <w:shd w:val="clear" w:color="auto" w:fill="FFFFFF"/>
          </w:rPr>
          <w:delText>may</w:delText>
        </w:r>
        <w:r w:rsidR="00D7197E" w:rsidDel="0080776D">
          <w:rPr>
            <w:color w:val="222222"/>
            <w:shd w:val="clear" w:color="auto" w:fill="FFFFFF"/>
          </w:rPr>
          <w:delText xml:space="preserve"> be shown more screen media </w:delText>
        </w:r>
        <w:r w:rsidR="00267A6E" w:rsidDel="0080776D">
          <w:delText>than other children, as a way to keep them calm and engaged</w:delText>
        </w:r>
        <w:r w:rsidR="00F85A99" w:rsidDel="0080776D">
          <w:delText xml:space="preserve"> (</w:delText>
        </w:r>
        <w:r w:rsidR="00267A6E" w:rsidDel="0080776D">
          <w:delText>Brand, Dixon, &amp; Hardesty, 2011</w:delText>
        </w:r>
        <w:r w:rsidDel="0080776D">
          <w:delText>). In support of this claim,</w:delText>
        </w:r>
        <w:r w:rsidR="00A4443E" w:rsidDel="0080776D">
          <w:delText xml:space="preserve"> parents’ perception of infants’ energy level (</w:delText>
        </w:r>
        <w:r w:rsidR="00C277DF" w:rsidDel="0080776D">
          <w:delText xml:space="preserve">Nabi </w:delText>
        </w:r>
        <w:r w:rsidR="00E71F4A" w:rsidDel="0080776D">
          <w:delText>&amp;</w:delText>
        </w:r>
        <w:r w:rsidR="00C277DF" w:rsidDel="0080776D">
          <w:delText xml:space="preserve"> Krcmar</w:delText>
        </w:r>
        <w:r w:rsidR="00A4443E" w:rsidDel="0080776D">
          <w:delText xml:space="preserve">, </w:delText>
        </w:r>
        <w:r w:rsidR="00C277DF" w:rsidDel="0080776D">
          <w:delText>2016)</w:delText>
        </w:r>
        <w:r w:rsidR="00182416" w:rsidDel="0080776D">
          <w:delText>,</w:delText>
        </w:r>
        <w:r w:rsidR="00A4443E" w:rsidDel="0080776D">
          <w:delText xml:space="preserve"> poor self-regulation (</w:delText>
        </w:r>
        <w:r w:rsidR="00C277DF" w:rsidDel="0080776D">
          <w:delText>Radesky et al.</w:delText>
        </w:r>
        <w:r w:rsidR="00A4443E" w:rsidDel="0080776D">
          <w:delText xml:space="preserve">, </w:delText>
        </w:r>
        <w:r w:rsidR="00C277DF" w:rsidDel="0080776D">
          <w:delText>2014)</w:delText>
        </w:r>
        <w:r w:rsidR="00182416" w:rsidDel="0080776D">
          <w:delText>,</w:delText>
        </w:r>
        <w:r w:rsidR="00A4443E" w:rsidDel="0080776D">
          <w:delText xml:space="preserve"> and fussiness (</w:delText>
        </w:r>
        <w:r w:rsidR="00C277DF" w:rsidDel="0080776D">
          <w:delText>Thompson et al.</w:delText>
        </w:r>
        <w:r w:rsidR="00A4443E" w:rsidDel="0080776D">
          <w:delText xml:space="preserve">, </w:delText>
        </w:r>
        <w:r w:rsidR="00C277DF" w:rsidDel="0080776D">
          <w:delText>201</w:delText>
        </w:r>
        <w:r w:rsidR="00731A4E" w:rsidDel="0080776D">
          <w:delText>3</w:delText>
        </w:r>
        <w:r w:rsidR="00C277DF" w:rsidDel="0080776D">
          <w:delText>)</w:delText>
        </w:r>
        <w:r w:rsidR="00FA6764" w:rsidDel="0080776D">
          <w:delText xml:space="preserve"> </w:delText>
        </w:r>
        <w:r w:rsidR="00A4443E" w:rsidDel="0080776D">
          <w:delText>all predict TV use</w:delText>
        </w:r>
        <w:r w:rsidR="00AF0F53" w:rsidDel="0080776D">
          <w:delText xml:space="preserve">.  </w:delText>
        </w:r>
        <w:r w:rsidR="00267A6E" w:rsidDel="0080776D">
          <w:delText>In short, we suspected that relationships between early television and later attention problems</w:delText>
        </w:r>
        <w:r w:rsidR="00FE53AE" w:rsidDel="0080776D">
          <w:delText>, to the extent that they exist,</w:delText>
        </w:r>
        <w:r w:rsidR="00267A6E" w:rsidDel="0080776D">
          <w:delText xml:space="preserve"> might be driven by </w:delText>
        </w:r>
        <w:r w:rsidR="002152F8" w:rsidDel="0080776D">
          <w:delText xml:space="preserve">their shared connection to </w:delText>
        </w:r>
        <w:r w:rsidR="00267A6E" w:rsidDel="0080776D">
          <w:delText>early attention problems (as measured through temperament).</w:delText>
        </w:r>
      </w:del>
    </w:p>
    <w:p w14:paraId="0059AB12" w14:textId="097CE674" w:rsidR="00155354" w:rsidDel="007A7AC3" w:rsidRDefault="00D7197E" w:rsidP="00450A34">
      <w:pPr>
        <w:spacing w:line="480" w:lineRule="auto"/>
        <w:ind w:firstLine="720"/>
        <w:rPr>
          <w:del w:id="446" w:author="Matthew McBee" w:date="2019-12-02T12:58:00Z"/>
        </w:rPr>
      </w:pPr>
      <w:moveFromRangeStart w:id="447" w:author="Matthew McBee" w:date="2019-12-02T12:58:00Z" w:name="move26183930"/>
      <w:moveFrom w:id="448" w:author="Matthew McBee" w:date="2019-12-02T12:58:00Z">
        <w:r w:rsidDel="007A7AC3">
          <w:t>Our second</w:t>
        </w:r>
        <w:r w:rsidR="007E694B" w:rsidDel="007A7AC3">
          <w:t xml:space="preserve"> and more encompassing</w:t>
        </w:r>
        <w:r w:rsidDel="007A7AC3">
          <w:t xml:space="preserve"> goal was to further examine the robustness of the original finding through the use of a </w:t>
        </w:r>
        <w:r w:rsidR="001E1CAD" w:rsidDel="007A7AC3">
          <w:t>“</w:t>
        </w:r>
        <w:r w:rsidDel="007A7AC3">
          <w:t>multiverse analysis</w:t>
        </w:r>
        <w:r w:rsidR="001E1CAD" w:rsidDel="007A7AC3">
          <w:t>”</w:t>
        </w:r>
        <w:r w:rsidR="001667D9" w:rsidDel="007A7AC3">
          <w:t xml:space="preserve"> (</w:t>
        </w:r>
        <w:r w:rsidR="005B5FD8" w:rsidRPr="002A1EF8" w:rsidDel="007A7AC3">
          <w:t>Silberzahn</w:t>
        </w:r>
        <w:r w:rsidR="005B5FD8" w:rsidDel="007A7AC3">
          <w:t xml:space="preserve"> et al. 2017; </w:t>
        </w:r>
        <w:r w:rsidR="001667D9" w:rsidDel="007A7AC3">
          <w:t xml:space="preserve">Steegen, Tuerlinckx, Gelman, </w:t>
        </w:r>
        <w:r w:rsidR="009C6C86" w:rsidDel="007A7AC3">
          <w:t>&amp;</w:t>
        </w:r>
        <w:r w:rsidR="005B5FD8" w:rsidDel="007A7AC3">
          <w:t xml:space="preserve"> Vanpaemel, 2016</w:t>
        </w:r>
        <w:r w:rsidR="001667D9" w:rsidDel="007A7AC3">
          <w:t>).</w:t>
        </w:r>
        <w:r w:rsidR="00CC2C48" w:rsidDel="007A7AC3">
          <w:t xml:space="preserve"> </w:t>
        </w:r>
        <w:r w:rsidR="001E1CAD" w:rsidDel="007A7AC3">
          <w:t xml:space="preserve">In any research endeavor, a series of analytic decisions must be made, and some of these decisions are </w:t>
        </w:r>
        <w:r w:rsidR="00F85A99" w:rsidDel="007A7AC3">
          <w:t xml:space="preserve">necessarily </w:t>
        </w:r>
        <w:r w:rsidR="001E1CAD" w:rsidDel="007A7AC3">
          <w:t>arbitrary (King &amp; Zeng, 2007).</w:t>
        </w:r>
        <w:r w:rsidR="00516A90" w:rsidDel="007A7AC3">
          <w:t xml:space="preserve"> </w:t>
        </w:r>
        <w:r w:rsidR="001667D9" w:rsidDel="007A7AC3">
          <w:t>These analytic decisions have been described as the “garden of forking paths” (Gelman &amp; Loken, 2013).</w:t>
        </w:r>
        <w:r w:rsidR="00516A90" w:rsidDel="007A7AC3">
          <w:t xml:space="preserve"> </w:t>
        </w:r>
        <w:r w:rsidR="001E1CAD" w:rsidDel="007A7AC3">
          <w:t xml:space="preserve">Trouble occurs when different paths </w:t>
        </w:r>
        <w:r w:rsidR="00155354" w:rsidDel="007A7AC3">
          <w:t xml:space="preserve">or models </w:t>
        </w:r>
        <w:r w:rsidR="001E1CAD" w:rsidDel="007A7AC3">
          <w:t>lead to different conclusions</w:t>
        </w:r>
        <w:r w:rsidR="008313A1" w:rsidDel="007A7AC3">
          <w:t>.</w:t>
        </w:r>
        <w:r w:rsidR="00F85A99" w:rsidDel="007A7AC3">
          <w:t xml:space="preserve"> </w:t>
        </w:r>
        <w:r w:rsidR="008313A1" w:rsidDel="007A7AC3">
          <w:t xml:space="preserve"> T</w:t>
        </w:r>
        <w:r w:rsidR="00F85A99" w:rsidDel="007A7AC3">
          <w:t>he degree to which this is true</w:t>
        </w:r>
        <w:r w:rsidR="00155354" w:rsidDel="007A7AC3">
          <w:t xml:space="preserve"> </w:t>
        </w:r>
        <w:r w:rsidR="00E7019E" w:rsidDel="007A7AC3">
          <w:t xml:space="preserve">is </w:t>
        </w:r>
        <w:r w:rsidR="00155354" w:rsidDel="007A7AC3">
          <w:t xml:space="preserve">called </w:t>
        </w:r>
        <w:r w:rsidR="00155354" w:rsidRPr="00F85A99" w:rsidDel="007A7AC3">
          <w:rPr>
            <w:i/>
          </w:rPr>
          <w:t>model dependence</w:t>
        </w:r>
        <w:r w:rsidR="00155354" w:rsidDel="007A7AC3">
          <w:t>.</w:t>
        </w:r>
        <w:r w:rsidR="00516A90" w:rsidDel="007A7AC3">
          <w:t xml:space="preserve"> </w:t>
        </w:r>
        <w:r w:rsidR="001E1CAD" w:rsidDel="007A7AC3">
          <w:t>When most paths through the garden lead to a null finding, an unaware or unscrupulous researcher may tweak analytic decisions until a significant p-value is obtained (termed “p-hacking</w:t>
        </w:r>
        <w:r w:rsidR="00B548CC" w:rsidDel="007A7AC3">
          <w:t>;” Simmons, Nelson, &amp; Simonsohn</w:t>
        </w:r>
        <w:r w:rsidR="00152A30" w:rsidDel="007A7AC3">
          <w:t>, 2011</w:t>
        </w:r>
        <w:r w:rsidR="001E1CAD" w:rsidDel="007A7AC3">
          <w:t>)</w:t>
        </w:r>
        <w:r w:rsidR="00524546" w:rsidDel="007A7AC3">
          <w:t>, thus producing a “successful” study but a misleading claim about reality</w:t>
        </w:r>
        <w:r w:rsidR="001667D9" w:rsidDel="007A7AC3">
          <w:t>.</w:t>
        </w:r>
        <w:r w:rsidR="009B353D" w:rsidDel="007A7AC3">
          <w:t xml:space="preserve"> </w:t>
        </w:r>
        <w:r w:rsidR="001667D9" w:rsidDel="007A7AC3">
          <w:t xml:space="preserve">One </w:t>
        </w:r>
        <w:r w:rsidR="00450A34" w:rsidDel="007A7AC3">
          <w:t>way to evaluate the model dependence of a claim</w:t>
        </w:r>
        <w:r w:rsidR="000A3369" w:rsidDel="007A7AC3">
          <w:t xml:space="preserve">, and </w:t>
        </w:r>
        <w:r w:rsidR="0007435C" w:rsidDel="007A7AC3">
          <w:t>thus</w:t>
        </w:r>
        <w:r w:rsidR="000A3369" w:rsidDel="007A7AC3">
          <w:t xml:space="preserve"> prevent p-hacking,</w:t>
        </w:r>
        <w:r w:rsidR="00450A34" w:rsidDel="007A7AC3">
          <w:t xml:space="preserve"> is</w:t>
        </w:r>
        <w:r w:rsidR="001667D9" w:rsidDel="007A7AC3">
          <w:t xml:space="preserve"> to subject the data to a wide variety of defensible analyses, to </w:t>
        </w:r>
        <w:r w:rsidR="00155354" w:rsidDel="007A7AC3">
          <w:t>illustrate</w:t>
        </w:r>
        <w:r w:rsidR="001667D9" w:rsidDel="007A7AC3">
          <w:t xml:space="preserve"> </w:t>
        </w:r>
        <w:r w:rsidR="006C69A1" w:rsidDel="007A7AC3">
          <w:t xml:space="preserve">systematically </w:t>
        </w:r>
        <w:r w:rsidR="001667D9" w:rsidDel="007A7AC3">
          <w:t>how sensitive the outcome is to different model specifications.</w:t>
        </w:r>
        <w:r w:rsidR="00516A90" w:rsidDel="007A7AC3">
          <w:t xml:space="preserve"> </w:t>
        </w:r>
        <w:r w:rsidR="009C6C86" w:rsidDel="007A7AC3">
          <w:t>This is what we have done here.</w:t>
        </w:r>
      </w:moveFrom>
      <w:moveFromRangeEnd w:id="447"/>
      <w:del w:id="449" w:author="Matthew McBee" w:date="2019-12-02T12:58:00Z">
        <w:r w:rsidR="00F96A70" w:rsidDel="007A7AC3">
          <w:tab/>
        </w:r>
      </w:del>
    </w:p>
    <w:p w14:paraId="4DCDF76E" w14:textId="2432B68F" w:rsidR="00E75429" w:rsidDel="0080776D" w:rsidRDefault="00F96A70" w:rsidP="007A7AC3">
      <w:pPr>
        <w:spacing w:line="480" w:lineRule="auto"/>
        <w:ind w:firstLine="720"/>
        <w:rPr>
          <w:del w:id="450" w:author="Matthew McBee" w:date="2019-12-02T14:19:00Z"/>
        </w:rPr>
        <w:pPrChange w:id="451" w:author="Matthew McBee" w:date="2019-12-02T12:58:00Z">
          <w:pPr>
            <w:spacing w:line="480" w:lineRule="auto"/>
          </w:pPr>
        </w:pPrChange>
      </w:pPr>
      <w:del w:id="452" w:author="Matthew McBee" w:date="2019-12-02T12:58:00Z">
        <w:r w:rsidDel="007A7AC3">
          <w:tab/>
        </w:r>
      </w:del>
      <w:del w:id="453" w:author="Matthew McBee" w:date="2019-12-02T14:19:00Z">
        <w:r w:rsidDel="0080776D">
          <w:delText xml:space="preserve">In this paper, we present a multiverse analysis of </w:delText>
        </w:r>
        <w:r w:rsidR="003E6930" w:rsidDel="0080776D">
          <w:delText>Christakis et al.’s (2004)</w:delText>
        </w:r>
        <w:r w:rsidDel="0080776D">
          <w:delText xml:space="preserve"> original claim</w:delText>
        </w:r>
        <w:r w:rsidR="003E6930" w:rsidDel="0080776D">
          <w:delText>,</w:delText>
        </w:r>
        <w:r w:rsidDel="0080776D">
          <w:delText xml:space="preserve"> using the same dataset. We incorporated a larger set of control variables </w:delText>
        </w:r>
        <w:r w:rsidR="00B35CAC" w:rsidDel="0080776D">
          <w:delText xml:space="preserve">than </w:delText>
        </w:r>
        <w:r w:rsidR="00817A97" w:rsidDel="0080776D">
          <w:delText xml:space="preserve">found in </w:delText>
        </w:r>
        <w:r w:rsidR="00B35CAC" w:rsidDel="0080776D">
          <w:delText xml:space="preserve">either the original paper or the Foster and Watkins </w:delText>
        </w:r>
        <w:r w:rsidR="009C58BE" w:rsidDel="0080776D">
          <w:delText>re-</w:delText>
        </w:r>
        <w:r w:rsidR="00B35CAC" w:rsidDel="0080776D">
          <w:delText>analysis</w:delText>
        </w:r>
        <w:r w:rsidR="009C58BE" w:rsidDel="0080776D">
          <w:delText xml:space="preserve"> (2014)</w:delText>
        </w:r>
        <w:r w:rsidR="00155354" w:rsidDel="0080776D">
          <w:delText xml:space="preserve">, including </w:delText>
        </w:r>
        <w:r w:rsidR="005B060A" w:rsidDel="0080776D">
          <w:delText xml:space="preserve">among them </w:delText>
        </w:r>
        <w:r w:rsidR="00155354" w:rsidDel="0080776D">
          <w:delText>children’s temperament, in which we had a particular interest</w:delText>
        </w:r>
        <w:r w:rsidDel="0080776D">
          <w:delText>. We then subjected this data</w:delText>
        </w:r>
        <w:r w:rsidR="00155354" w:rsidDel="0080776D">
          <w:delText xml:space="preserve"> set</w:delText>
        </w:r>
        <w:r w:rsidDel="0080776D">
          <w:delText xml:space="preserve"> </w:delText>
        </w:r>
        <w:r w:rsidR="00001ECF" w:rsidDel="0080776D">
          <w:delText>to a wide variety of analyses across three general types: propensity score analysis, linear regression, and logistic regression.</w:delText>
        </w:r>
      </w:del>
    </w:p>
    <w:p w14:paraId="6E246DF7" w14:textId="47034F9E" w:rsidR="004D7F4E" w:rsidRDefault="00E75429" w:rsidP="00C65C27">
      <w:pPr>
        <w:spacing w:line="480" w:lineRule="auto"/>
        <w:ind w:firstLine="720"/>
      </w:pPr>
      <w:r>
        <w:rPr>
          <w:b/>
        </w:rPr>
        <w:t>Propensity Score Analyses.</w:t>
      </w:r>
      <w:r w:rsidR="00516A90">
        <w:t xml:space="preserve"> </w:t>
      </w:r>
      <w:r>
        <w:t xml:space="preserve">Given the nature of the data set, we </w:t>
      </w:r>
      <w:r w:rsidR="008C76DC">
        <w:t xml:space="preserve">believed </w:t>
      </w:r>
      <w:r>
        <w:t>that propensity score analysis was the most defensible choice for estimating the causal effect of TV watching on later attention problems.</w:t>
      </w:r>
      <w:r w:rsidR="00516A90">
        <w:t xml:space="preserve"> </w:t>
      </w:r>
      <w:r w:rsidR="004D7F4E">
        <w:t xml:space="preserve">A propensity score is the probability of being in the treatment group (in this case, the group being shown a large amount of TV), conditional on a variety of baseline characteristics </w:t>
      </w:r>
      <w:r w:rsidR="008527C1">
        <w:t>(</w:t>
      </w:r>
      <w:r w:rsidR="00394904">
        <w:t xml:space="preserve">such as </w:t>
      </w:r>
      <w:r w:rsidR="004D7F4E">
        <w:t xml:space="preserve">mother’s education, </w:t>
      </w:r>
      <w:r w:rsidR="00576FCA">
        <w:t>household income, and</w:t>
      </w:r>
      <w:r w:rsidR="00394904">
        <w:t xml:space="preserve"> </w:t>
      </w:r>
      <w:r w:rsidR="004D7F4E">
        <w:t>child temperament</w:t>
      </w:r>
      <w:r w:rsidR="008527C1">
        <w:t xml:space="preserve">; </w:t>
      </w:r>
      <w:r w:rsidR="00394904">
        <w:t xml:space="preserve">cf. </w:t>
      </w:r>
      <w:r w:rsidR="004D7F4E">
        <w:t>Austin, 2011).</w:t>
      </w:r>
      <w:r w:rsidR="00FF268C">
        <w:t xml:space="preserve"> Once the propensity scores have been estimated, they can be applied via a non-parametric technique such as matching, weighting,</w:t>
      </w:r>
      <w:r w:rsidR="00C90761">
        <w:t xml:space="preserve"> or stratification in order to produce a virtual sample that is balanced in expectation on all of the covariates</w:t>
      </w:r>
      <w:ins w:id="454" w:author="Matthew McBee" w:date="2019-12-03T13:21:00Z">
        <w:r w:rsidR="00945C09">
          <w:t xml:space="preserve"> that were included in the propensity score model</w:t>
        </w:r>
      </w:ins>
      <w:r w:rsidR="00C90761">
        <w:t xml:space="preserve">. In this manner, propensity score analysis approximates a randomized experiment with respect to the measured covariates included in the </w:t>
      </w:r>
      <w:del w:id="455" w:author="Matthew McBee" w:date="2019-12-03T13:21:00Z">
        <w:r w:rsidR="00C90761" w:rsidDel="00945C09">
          <w:delText>propensity score model</w:delText>
        </w:r>
      </w:del>
      <w:ins w:id="456" w:author="Matthew McBee" w:date="2019-12-03T13:21:00Z">
        <w:r w:rsidR="00945C09">
          <w:t>analysis</w:t>
        </w:r>
      </w:ins>
      <w:r w:rsidR="00C90761">
        <w:t xml:space="preserve"> </w:t>
      </w:r>
      <w:r w:rsidR="000F77D3">
        <w:t xml:space="preserve">(Rosenbaum &amp; Rubin, 1983). </w:t>
      </w:r>
      <w:r w:rsidR="001827D1">
        <w:t>Unlike a true experiment, however, propensity score methods do not balance on unobserved or omitted covariates.</w:t>
      </w:r>
    </w:p>
    <w:p w14:paraId="6A2D7063" w14:textId="25E1E2E3" w:rsidR="00945C09" w:rsidRDefault="003A70BC" w:rsidP="00C65C27">
      <w:pPr>
        <w:spacing w:line="480" w:lineRule="auto"/>
        <w:ind w:firstLine="720"/>
        <w:rPr>
          <w:ins w:id="457" w:author="Matthew McBee" w:date="2019-12-03T13:54:00Z"/>
        </w:rPr>
      </w:pPr>
      <w:r>
        <w:t xml:space="preserve">Within the </w:t>
      </w:r>
      <w:r w:rsidR="004D7F4E">
        <w:t>propensity score</w:t>
      </w:r>
      <w:r>
        <w:t xml:space="preserve"> family of analyses, there are still many decisions to be made in the garden of forking paths</w:t>
      </w:r>
      <w:r w:rsidRPr="00314131">
        <w:t>.</w:t>
      </w:r>
      <w:ins w:id="458" w:author="Matthew McBee" w:date="2019-12-03T13:22:00Z">
        <w:r w:rsidR="00945C09">
          <w:t xml:space="preserve"> One of the most important of these </w:t>
        </w:r>
      </w:ins>
      <w:ins w:id="459" w:author="Matthew McBee" w:date="2019-12-03T13:28:00Z">
        <w:r w:rsidR="00945C09">
          <w:t>is how to incorporate the propensity scores into the inference. We used two such methods in our multiverse analysis: inverse pr</w:t>
        </w:r>
      </w:ins>
      <w:ins w:id="460" w:author="Matthew McBee" w:date="2019-12-03T13:29:00Z">
        <w:r w:rsidR="00945C09">
          <w:t>obability of treatment weighting (IPTW) and stratification.</w:t>
        </w:r>
      </w:ins>
      <w:ins w:id="461" w:author="Matthew McBee" w:date="2019-12-03T13:53:00Z">
        <w:r w:rsidR="00077D30">
          <w:t xml:space="preserve"> Further, because</w:t>
        </w:r>
        <w:r w:rsidR="00077D30" w:rsidRPr="00314131">
          <w:t xml:space="preserve"> propensity score analysis requires dichotomizing the predictor variable, we ran analyses </w:t>
        </w:r>
      </w:ins>
      <w:ins w:id="462" w:author="Matthew McBee" w:date="2019-12-03T13:56:00Z">
        <w:r w:rsidR="00D26CEA">
          <w:t xml:space="preserve">using six </w:t>
        </w:r>
      </w:ins>
      <w:ins w:id="463" w:author="Matthew McBee" w:date="2019-12-03T13:53:00Z">
        <w:r w:rsidR="00077D30" w:rsidRPr="00314131">
          <w:t>different</w:t>
        </w:r>
      </w:ins>
      <w:ins w:id="464" w:author="Matthew McBee" w:date="2019-12-03T13:54:00Z">
        <w:r w:rsidR="00077D30">
          <w:t xml:space="preserve"> percentile</w:t>
        </w:r>
      </w:ins>
      <w:ins w:id="465" w:author="Matthew McBee" w:date="2019-12-03T13:53:00Z">
        <w:r w:rsidR="00077D30" w:rsidRPr="00314131">
          <w:t xml:space="preserve"> cut</w:t>
        </w:r>
        <w:r w:rsidR="00077D30" w:rsidRPr="00D2098F">
          <w:t xml:space="preserve"> points </w:t>
        </w:r>
        <w:r w:rsidR="00077D30">
          <w:t>to define</w:t>
        </w:r>
        <w:r w:rsidR="00077D30" w:rsidRPr="00D2098F">
          <w:t xml:space="preserve"> the high and low</w:t>
        </w:r>
        <w:r w:rsidR="00077D30" w:rsidRPr="00314131">
          <w:t xml:space="preserve"> TV groups</w:t>
        </w:r>
      </w:ins>
      <w:ins w:id="466" w:author="Matthew McBee" w:date="2019-12-03T13:56:00Z">
        <w:r w:rsidR="00D26CEA">
          <w:t xml:space="preserve"> as follows:</w:t>
        </w:r>
      </w:ins>
      <w:del w:id="467" w:author="Matthew McBee" w:date="2019-12-03T13:22:00Z">
        <w:r w:rsidR="00516A90" w:rsidRPr="00314131" w:rsidDel="00945C09">
          <w:delText xml:space="preserve"> </w:delText>
        </w:r>
      </w:del>
    </w:p>
    <w:p w14:paraId="7C676424" w14:textId="65899901" w:rsidR="00D26CEA" w:rsidRPr="00977BE9" w:rsidRDefault="00D26CEA" w:rsidP="00D26CEA">
      <w:pPr>
        <w:pStyle w:val="ListParagraph"/>
        <w:numPr>
          <w:ilvl w:val="0"/>
          <w:numId w:val="10"/>
        </w:numPr>
        <w:spacing w:line="480" w:lineRule="auto"/>
        <w:rPr>
          <w:ins w:id="468" w:author="Matthew McBee" w:date="2019-12-03T13:54:00Z"/>
          <w:rFonts w:ascii="Times New Roman" w:hAnsi="Times New Roman" w:cs="Times New Roman"/>
          <w:sz w:val="24"/>
          <w:szCs w:val="24"/>
          <w:rPrChange w:id="469" w:author="Matthew McBee" w:date="2019-12-03T16:05:00Z">
            <w:rPr>
              <w:ins w:id="470" w:author="Matthew McBee" w:date="2019-12-03T13:54:00Z"/>
            </w:rPr>
          </w:rPrChange>
        </w:rPr>
      </w:pPr>
      <w:ins w:id="471" w:author="Matthew McBee" w:date="2019-12-03T13:54:00Z">
        <w:r w:rsidRPr="00977BE9">
          <w:rPr>
            <w:rFonts w:ascii="Times New Roman" w:hAnsi="Times New Roman" w:cs="Times New Roman"/>
            <w:sz w:val="24"/>
            <w:szCs w:val="24"/>
            <w:rPrChange w:id="472" w:author="Matthew McBee" w:date="2019-12-03T16:05:00Z">
              <w:rPr/>
            </w:rPrChange>
          </w:rPr>
          <w:t>Below 20</w:t>
        </w:r>
        <w:r w:rsidRPr="00977BE9">
          <w:rPr>
            <w:rFonts w:ascii="Times New Roman" w:hAnsi="Times New Roman" w:cs="Times New Roman"/>
            <w:sz w:val="24"/>
            <w:szCs w:val="24"/>
            <w:vertAlign w:val="superscript"/>
            <w:rPrChange w:id="473" w:author="Matthew McBee" w:date="2019-12-03T16:05:00Z">
              <w:rPr/>
            </w:rPrChange>
          </w:rPr>
          <w:t>th</w:t>
        </w:r>
        <w:r w:rsidRPr="00977BE9">
          <w:rPr>
            <w:rFonts w:ascii="Times New Roman" w:hAnsi="Times New Roman" w:cs="Times New Roman"/>
            <w:sz w:val="24"/>
            <w:szCs w:val="24"/>
            <w:rPrChange w:id="474" w:author="Matthew McBee" w:date="2019-12-03T16:05:00Z">
              <w:rPr/>
            </w:rPrChange>
          </w:rPr>
          <w:t xml:space="preserve"> percentile / Above 80</w:t>
        </w:r>
        <w:r w:rsidRPr="00977BE9">
          <w:rPr>
            <w:rFonts w:ascii="Times New Roman" w:hAnsi="Times New Roman" w:cs="Times New Roman"/>
            <w:sz w:val="24"/>
            <w:szCs w:val="24"/>
            <w:vertAlign w:val="superscript"/>
            <w:rPrChange w:id="475" w:author="Matthew McBee" w:date="2019-12-03T16:05:00Z">
              <w:rPr/>
            </w:rPrChange>
          </w:rPr>
          <w:t>th</w:t>
        </w:r>
        <w:r w:rsidRPr="00977BE9">
          <w:rPr>
            <w:rFonts w:ascii="Times New Roman" w:hAnsi="Times New Roman" w:cs="Times New Roman"/>
            <w:sz w:val="24"/>
            <w:szCs w:val="24"/>
            <w:rPrChange w:id="476" w:author="Matthew McBee" w:date="2019-12-03T16:05:00Z">
              <w:rPr/>
            </w:rPrChange>
          </w:rPr>
          <w:t xml:space="preserve"> percentile</w:t>
        </w:r>
      </w:ins>
    </w:p>
    <w:p w14:paraId="6AFF7342" w14:textId="1E08E855" w:rsidR="00D26CEA" w:rsidRPr="00977BE9" w:rsidRDefault="00D26CEA" w:rsidP="00D26CEA">
      <w:pPr>
        <w:pStyle w:val="ListParagraph"/>
        <w:numPr>
          <w:ilvl w:val="0"/>
          <w:numId w:val="10"/>
        </w:numPr>
        <w:spacing w:line="480" w:lineRule="auto"/>
        <w:rPr>
          <w:ins w:id="477" w:author="Matthew McBee" w:date="2019-12-03T13:55:00Z"/>
          <w:rFonts w:ascii="Times New Roman" w:hAnsi="Times New Roman" w:cs="Times New Roman"/>
          <w:sz w:val="24"/>
          <w:szCs w:val="24"/>
          <w:rPrChange w:id="478" w:author="Matthew McBee" w:date="2019-12-03T16:05:00Z">
            <w:rPr>
              <w:ins w:id="479" w:author="Matthew McBee" w:date="2019-12-03T13:55:00Z"/>
            </w:rPr>
          </w:rPrChange>
        </w:rPr>
      </w:pPr>
      <w:ins w:id="480" w:author="Matthew McBee" w:date="2019-12-03T13:55:00Z">
        <w:r w:rsidRPr="00977BE9">
          <w:rPr>
            <w:rFonts w:ascii="Times New Roman" w:hAnsi="Times New Roman" w:cs="Times New Roman"/>
            <w:sz w:val="24"/>
            <w:szCs w:val="24"/>
            <w:rPrChange w:id="481" w:author="Matthew McBee" w:date="2019-12-03T16:05:00Z">
              <w:rPr/>
            </w:rPrChange>
          </w:rPr>
          <w:t>Below 30</w:t>
        </w:r>
        <w:r w:rsidRPr="00977BE9">
          <w:rPr>
            <w:rFonts w:ascii="Times New Roman" w:hAnsi="Times New Roman" w:cs="Times New Roman"/>
            <w:sz w:val="24"/>
            <w:szCs w:val="24"/>
            <w:vertAlign w:val="superscript"/>
            <w:rPrChange w:id="482" w:author="Matthew McBee" w:date="2019-12-03T16:05:00Z">
              <w:rPr>
                <w:vertAlign w:val="superscript"/>
              </w:rPr>
            </w:rPrChange>
          </w:rPr>
          <w:t>th</w:t>
        </w:r>
        <w:r w:rsidRPr="00977BE9">
          <w:rPr>
            <w:rFonts w:ascii="Times New Roman" w:hAnsi="Times New Roman" w:cs="Times New Roman"/>
            <w:sz w:val="24"/>
            <w:szCs w:val="24"/>
            <w:rPrChange w:id="483" w:author="Matthew McBee" w:date="2019-12-03T16:05:00Z">
              <w:rPr/>
            </w:rPrChange>
          </w:rPr>
          <w:t xml:space="preserve"> percentile / Above 70</w:t>
        </w:r>
        <w:r w:rsidRPr="00977BE9">
          <w:rPr>
            <w:rFonts w:ascii="Times New Roman" w:hAnsi="Times New Roman" w:cs="Times New Roman"/>
            <w:sz w:val="24"/>
            <w:szCs w:val="24"/>
            <w:vertAlign w:val="superscript"/>
            <w:rPrChange w:id="484" w:author="Matthew McBee" w:date="2019-12-03T16:05:00Z">
              <w:rPr>
                <w:vertAlign w:val="superscript"/>
              </w:rPr>
            </w:rPrChange>
          </w:rPr>
          <w:t>th</w:t>
        </w:r>
        <w:r w:rsidRPr="00977BE9">
          <w:rPr>
            <w:rFonts w:ascii="Times New Roman" w:hAnsi="Times New Roman" w:cs="Times New Roman"/>
            <w:sz w:val="24"/>
            <w:szCs w:val="24"/>
            <w:rPrChange w:id="485" w:author="Matthew McBee" w:date="2019-12-03T16:05:00Z">
              <w:rPr/>
            </w:rPrChange>
          </w:rPr>
          <w:t xml:space="preserve"> percentile</w:t>
        </w:r>
      </w:ins>
    </w:p>
    <w:p w14:paraId="7228DDE3" w14:textId="749B27AF" w:rsidR="00D26CEA" w:rsidRPr="00977BE9" w:rsidRDefault="00D26CEA" w:rsidP="00D26CEA">
      <w:pPr>
        <w:pStyle w:val="ListParagraph"/>
        <w:numPr>
          <w:ilvl w:val="0"/>
          <w:numId w:val="10"/>
        </w:numPr>
        <w:spacing w:line="480" w:lineRule="auto"/>
        <w:rPr>
          <w:ins w:id="486" w:author="Matthew McBee" w:date="2019-12-03T13:55:00Z"/>
          <w:rFonts w:ascii="Times New Roman" w:hAnsi="Times New Roman" w:cs="Times New Roman"/>
          <w:sz w:val="24"/>
          <w:szCs w:val="24"/>
          <w:rPrChange w:id="487" w:author="Matthew McBee" w:date="2019-12-03T16:05:00Z">
            <w:rPr>
              <w:ins w:id="488" w:author="Matthew McBee" w:date="2019-12-03T13:55:00Z"/>
            </w:rPr>
          </w:rPrChange>
        </w:rPr>
      </w:pPr>
      <w:ins w:id="489" w:author="Matthew McBee" w:date="2019-12-03T13:55:00Z">
        <w:r w:rsidRPr="00977BE9">
          <w:rPr>
            <w:rFonts w:ascii="Times New Roman" w:hAnsi="Times New Roman" w:cs="Times New Roman"/>
            <w:sz w:val="24"/>
            <w:szCs w:val="24"/>
            <w:rPrChange w:id="490" w:author="Matthew McBee" w:date="2019-12-03T16:05:00Z">
              <w:rPr/>
            </w:rPrChange>
          </w:rPr>
          <w:t>Below 40</w:t>
        </w:r>
        <w:r w:rsidRPr="00977BE9">
          <w:rPr>
            <w:rFonts w:ascii="Times New Roman" w:hAnsi="Times New Roman" w:cs="Times New Roman"/>
            <w:sz w:val="24"/>
            <w:szCs w:val="24"/>
            <w:vertAlign w:val="superscript"/>
            <w:rPrChange w:id="491" w:author="Matthew McBee" w:date="2019-12-03T16:05:00Z">
              <w:rPr>
                <w:vertAlign w:val="superscript"/>
              </w:rPr>
            </w:rPrChange>
          </w:rPr>
          <w:t>th</w:t>
        </w:r>
        <w:r w:rsidRPr="00977BE9">
          <w:rPr>
            <w:rFonts w:ascii="Times New Roman" w:hAnsi="Times New Roman" w:cs="Times New Roman"/>
            <w:sz w:val="24"/>
            <w:szCs w:val="24"/>
            <w:rPrChange w:id="492" w:author="Matthew McBee" w:date="2019-12-03T16:05:00Z">
              <w:rPr/>
            </w:rPrChange>
          </w:rPr>
          <w:t xml:space="preserve"> percentile / Above 60</w:t>
        </w:r>
        <w:r w:rsidRPr="00977BE9">
          <w:rPr>
            <w:rFonts w:ascii="Times New Roman" w:hAnsi="Times New Roman" w:cs="Times New Roman"/>
            <w:sz w:val="24"/>
            <w:szCs w:val="24"/>
            <w:vertAlign w:val="superscript"/>
            <w:rPrChange w:id="493" w:author="Matthew McBee" w:date="2019-12-03T16:05:00Z">
              <w:rPr>
                <w:vertAlign w:val="superscript"/>
              </w:rPr>
            </w:rPrChange>
          </w:rPr>
          <w:t>th</w:t>
        </w:r>
        <w:r w:rsidRPr="00977BE9">
          <w:rPr>
            <w:rFonts w:ascii="Times New Roman" w:hAnsi="Times New Roman" w:cs="Times New Roman"/>
            <w:sz w:val="24"/>
            <w:szCs w:val="24"/>
            <w:rPrChange w:id="494" w:author="Matthew McBee" w:date="2019-12-03T16:05:00Z">
              <w:rPr/>
            </w:rPrChange>
          </w:rPr>
          <w:t xml:space="preserve"> percentile</w:t>
        </w:r>
      </w:ins>
    </w:p>
    <w:p w14:paraId="6ABF9799" w14:textId="6FD7E443" w:rsidR="00D26CEA" w:rsidRPr="00977BE9" w:rsidRDefault="00D26CEA" w:rsidP="00D26CEA">
      <w:pPr>
        <w:pStyle w:val="ListParagraph"/>
        <w:numPr>
          <w:ilvl w:val="0"/>
          <w:numId w:val="10"/>
        </w:numPr>
        <w:spacing w:line="480" w:lineRule="auto"/>
        <w:rPr>
          <w:ins w:id="495" w:author="Matthew McBee" w:date="2019-12-03T13:55:00Z"/>
          <w:rFonts w:ascii="Times New Roman" w:hAnsi="Times New Roman" w:cs="Times New Roman"/>
          <w:sz w:val="24"/>
          <w:szCs w:val="24"/>
          <w:rPrChange w:id="496" w:author="Matthew McBee" w:date="2019-12-03T16:05:00Z">
            <w:rPr>
              <w:ins w:id="497" w:author="Matthew McBee" w:date="2019-12-03T13:55:00Z"/>
            </w:rPr>
          </w:rPrChange>
        </w:rPr>
      </w:pPr>
      <w:ins w:id="498" w:author="Matthew McBee" w:date="2019-12-03T13:56:00Z">
        <w:r w:rsidRPr="00977BE9">
          <w:rPr>
            <w:rFonts w:ascii="Times New Roman" w:hAnsi="Times New Roman" w:cs="Times New Roman"/>
            <w:sz w:val="24"/>
            <w:szCs w:val="24"/>
            <w:rPrChange w:id="499" w:author="Matthew McBee" w:date="2019-12-03T16:05:00Z">
              <w:rPr/>
            </w:rPrChange>
          </w:rPr>
          <w:t>Below 50</w:t>
        </w:r>
        <w:r w:rsidRPr="00977BE9">
          <w:rPr>
            <w:rFonts w:ascii="Times New Roman" w:hAnsi="Times New Roman" w:cs="Times New Roman"/>
            <w:sz w:val="24"/>
            <w:szCs w:val="24"/>
            <w:vertAlign w:val="superscript"/>
            <w:rPrChange w:id="500" w:author="Matthew McBee" w:date="2019-12-03T16:05:00Z">
              <w:rPr/>
            </w:rPrChange>
          </w:rPr>
          <w:t>th</w:t>
        </w:r>
        <w:r w:rsidRPr="00977BE9">
          <w:rPr>
            <w:rFonts w:ascii="Times New Roman" w:hAnsi="Times New Roman" w:cs="Times New Roman"/>
            <w:sz w:val="24"/>
            <w:szCs w:val="24"/>
            <w:rPrChange w:id="501" w:author="Matthew McBee" w:date="2019-12-03T16:05:00Z">
              <w:rPr/>
            </w:rPrChange>
          </w:rPr>
          <w:t xml:space="preserve"> percentile / Above 50</w:t>
        </w:r>
        <w:r w:rsidRPr="00977BE9">
          <w:rPr>
            <w:rFonts w:ascii="Times New Roman" w:hAnsi="Times New Roman" w:cs="Times New Roman"/>
            <w:sz w:val="24"/>
            <w:szCs w:val="24"/>
            <w:vertAlign w:val="superscript"/>
            <w:rPrChange w:id="502" w:author="Matthew McBee" w:date="2019-12-03T16:05:00Z">
              <w:rPr/>
            </w:rPrChange>
          </w:rPr>
          <w:t>th</w:t>
        </w:r>
        <w:r w:rsidRPr="00977BE9">
          <w:rPr>
            <w:rFonts w:ascii="Times New Roman" w:hAnsi="Times New Roman" w:cs="Times New Roman"/>
            <w:sz w:val="24"/>
            <w:szCs w:val="24"/>
            <w:rPrChange w:id="503" w:author="Matthew McBee" w:date="2019-12-03T16:05:00Z">
              <w:rPr/>
            </w:rPrChange>
          </w:rPr>
          <w:t xml:space="preserve"> percentile</w:t>
        </w:r>
      </w:ins>
    </w:p>
    <w:p w14:paraId="08E3B937" w14:textId="6BA5D870" w:rsidR="00D26CEA" w:rsidRPr="00977BE9" w:rsidRDefault="00D26CEA" w:rsidP="00D26CEA">
      <w:pPr>
        <w:pStyle w:val="ListParagraph"/>
        <w:numPr>
          <w:ilvl w:val="0"/>
          <w:numId w:val="10"/>
        </w:numPr>
        <w:spacing w:line="480" w:lineRule="auto"/>
        <w:rPr>
          <w:ins w:id="504" w:author="Matthew McBee" w:date="2019-12-03T13:56:00Z"/>
          <w:rFonts w:ascii="Times New Roman" w:hAnsi="Times New Roman" w:cs="Times New Roman"/>
          <w:sz w:val="24"/>
          <w:szCs w:val="24"/>
          <w:rPrChange w:id="505" w:author="Matthew McBee" w:date="2019-12-03T16:05:00Z">
            <w:rPr>
              <w:ins w:id="506" w:author="Matthew McBee" w:date="2019-12-03T13:56:00Z"/>
            </w:rPr>
          </w:rPrChange>
        </w:rPr>
      </w:pPr>
      <w:ins w:id="507" w:author="Matthew McBee" w:date="2019-12-03T13:56:00Z">
        <w:r w:rsidRPr="00977BE9">
          <w:rPr>
            <w:rFonts w:ascii="Times New Roman" w:hAnsi="Times New Roman" w:cs="Times New Roman"/>
            <w:sz w:val="24"/>
            <w:szCs w:val="24"/>
            <w:rPrChange w:id="508" w:author="Matthew McBee" w:date="2019-12-03T16:05:00Z">
              <w:rPr/>
            </w:rPrChange>
          </w:rPr>
          <w:t>Below 60</w:t>
        </w:r>
        <w:r w:rsidRPr="00977BE9">
          <w:rPr>
            <w:rFonts w:ascii="Times New Roman" w:hAnsi="Times New Roman" w:cs="Times New Roman"/>
            <w:sz w:val="24"/>
            <w:szCs w:val="24"/>
            <w:vertAlign w:val="superscript"/>
            <w:rPrChange w:id="509" w:author="Matthew McBee" w:date="2019-12-03T16:05:00Z">
              <w:rPr>
                <w:vertAlign w:val="superscript"/>
              </w:rPr>
            </w:rPrChange>
          </w:rPr>
          <w:t>th</w:t>
        </w:r>
        <w:r w:rsidRPr="00977BE9">
          <w:rPr>
            <w:rFonts w:ascii="Times New Roman" w:hAnsi="Times New Roman" w:cs="Times New Roman"/>
            <w:sz w:val="24"/>
            <w:szCs w:val="24"/>
            <w:rPrChange w:id="510" w:author="Matthew McBee" w:date="2019-12-03T16:05:00Z">
              <w:rPr/>
            </w:rPrChange>
          </w:rPr>
          <w:t xml:space="preserve"> percentile / Above 60</w:t>
        </w:r>
        <w:r w:rsidRPr="00977BE9">
          <w:rPr>
            <w:rFonts w:ascii="Times New Roman" w:hAnsi="Times New Roman" w:cs="Times New Roman"/>
            <w:sz w:val="24"/>
            <w:szCs w:val="24"/>
            <w:vertAlign w:val="superscript"/>
            <w:rPrChange w:id="511" w:author="Matthew McBee" w:date="2019-12-03T16:05:00Z">
              <w:rPr>
                <w:vertAlign w:val="superscript"/>
              </w:rPr>
            </w:rPrChange>
          </w:rPr>
          <w:t>th</w:t>
        </w:r>
        <w:r w:rsidRPr="00977BE9">
          <w:rPr>
            <w:rFonts w:ascii="Times New Roman" w:hAnsi="Times New Roman" w:cs="Times New Roman"/>
            <w:sz w:val="24"/>
            <w:szCs w:val="24"/>
            <w:rPrChange w:id="512" w:author="Matthew McBee" w:date="2019-12-03T16:05:00Z">
              <w:rPr/>
            </w:rPrChange>
          </w:rPr>
          <w:t xml:space="preserve"> percentile</w:t>
        </w:r>
      </w:ins>
    </w:p>
    <w:p w14:paraId="031D8C27" w14:textId="07F2CBC1" w:rsidR="00D26CEA" w:rsidRDefault="00D26CEA" w:rsidP="00D26CEA">
      <w:pPr>
        <w:pStyle w:val="ListParagraph"/>
        <w:numPr>
          <w:ilvl w:val="0"/>
          <w:numId w:val="10"/>
        </w:numPr>
        <w:spacing w:line="480" w:lineRule="auto"/>
        <w:rPr>
          <w:ins w:id="513" w:author="Matthew McBee" w:date="2019-12-04T09:01:00Z"/>
          <w:rFonts w:ascii="Times New Roman" w:hAnsi="Times New Roman" w:cs="Times New Roman"/>
          <w:sz w:val="24"/>
          <w:szCs w:val="24"/>
        </w:rPr>
      </w:pPr>
      <w:ins w:id="514" w:author="Matthew McBee" w:date="2019-12-03T13:57:00Z">
        <w:r w:rsidRPr="00977BE9">
          <w:rPr>
            <w:rFonts w:ascii="Times New Roman" w:hAnsi="Times New Roman" w:cs="Times New Roman"/>
            <w:sz w:val="24"/>
            <w:szCs w:val="24"/>
            <w:rPrChange w:id="515" w:author="Matthew McBee" w:date="2019-12-03T16:05:00Z">
              <w:rPr/>
            </w:rPrChange>
          </w:rPr>
          <w:t>Below 70</w:t>
        </w:r>
        <w:r w:rsidRPr="00977BE9">
          <w:rPr>
            <w:rFonts w:ascii="Times New Roman" w:hAnsi="Times New Roman" w:cs="Times New Roman"/>
            <w:sz w:val="24"/>
            <w:szCs w:val="24"/>
            <w:vertAlign w:val="superscript"/>
            <w:rPrChange w:id="516" w:author="Matthew McBee" w:date="2019-12-03T16:05:00Z">
              <w:rPr>
                <w:vertAlign w:val="superscript"/>
              </w:rPr>
            </w:rPrChange>
          </w:rPr>
          <w:t>th</w:t>
        </w:r>
        <w:r w:rsidRPr="00977BE9">
          <w:rPr>
            <w:rFonts w:ascii="Times New Roman" w:hAnsi="Times New Roman" w:cs="Times New Roman"/>
            <w:sz w:val="24"/>
            <w:szCs w:val="24"/>
            <w:rPrChange w:id="517" w:author="Matthew McBee" w:date="2019-12-03T16:05:00Z">
              <w:rPr/>
            </w:rPrChange>
          </w:rPr>
          <w:t xml:space="preserve"> percentile / Above 70</w:t>
        </w:r>
        <w:r w:rsidRPr="00977BE9">
          <w:rPr>
            <w:rFonts w:ascii="Times New Roman" w:hAnsi="Times New Roman" w:cs="Times New Roman"/>
            <w:sz w:val="24"/>
            <w:szCs w:val="24"/>
            <w:vertAlign w:val="superscript"/>
            <w:rPrChange w:id="518" w:author="Matthew McBee" w:date="2019-12-03T16:05:00Z">
              <w:rPr>
                <w:vertAlign w:val="superscript"/>
              </w:rPr>
            </w:rPrChange>
          </w:rPr>
          <w:t>th</w:t>
        </w:r>
        <w:r w:rsidRPr="00977BE9">
          <w:rPr>
            <w:rFonts w:ascii="Times New Roman" w:hAnsi="Times New Roman" w:cs="Times New Roman"/>
            <w:sz w:val="24"/>
            <w:szCs w:val="24"/>
            <w:rPrChange w:id="519" w:author="Matthew McBee" w:date="2019-12-03T16:05:00Z">
              <w:rPr/>
            </w:rPrChange>
          </w:rPr>
          <w:t xml:space="preserve"> percentile</w:t>
        </w:r>
      </w:ins>
    </w:p>
    <w:p w14:paraId="519C640A" w14:textId="323B3DFC" w:rsidR="00F55A73" w:rsidRPr="00F55A73" w:rsidRDefault="00F55A73" w:rsidP="00F55A73">
      <w:pPr>
        <w:spacing w:line="480" w:lineRule="auto"/>
        <w:rPr>
          <w:ins w:id="520" w:author="Matthew McBee" w:date="2019-12-04T09:02:00Z"/>
        </w:rPr>
        <w:pPrChange w:id="521" w:author="Matthew McBee" w:date="2019-12-04T09:02:00Z">
          <w:pPr>
            <w:pStyle w:val="ListParagraph"/>
            <w:numPr>
              <w:numId w:val="10"/>
            </w:numPr>
            <w:spacing w:line="480" w:lineRule="auto"/>
            <w:ind w:left="1440" w:hanging="360"/>
          </w:pPr>
        </w:pPrChange>
      </w:pPr>
      <w:ins w:id="522" w:author="Matthew McBee" w:date="2019-12-04T09:02:00Z">
        <w:r>
          <w:t xml:space="preserve">In all the propensity score analyses, we used boosted classification trees (as implemented in the </w:t>
        </w:r>
        <w:r w:rsidRPr="00F55A73">
          <w:rPr>
            <w:i/>
            <w:iCs/>
          </w:rPr>
          <w:t>twang</w:t>
        </w:r>
        <w:r>
          <w:t xml:space="preserve"> package (v. 1.5, Ridgeway, McCaffrey, </w:t>
        </w:r>
        <w:proofErr w:type="spellStart"/>
        <w:r>
          <w:t>Morral</w:t>
        </w:r>
        <w:proofErr w:type="spellEnd"/>
        <w:r>
          <w:t xml:space="preserve">, Griffin, and </w:t>
        </w:r>
        <w:proofErr w:type="spellStart"/>
        <w:r>
          <w:t>Burgette</w:t>
        </w:r>
        <w:proofErr w:type="spellEnd"/>
        <w:r>
          <w:t>, 2017) to estimate the propensity scores</w:t>
        </w:r>
      </w:ins>
      <w:ins w:id="523" w:author="Matthew McBee" w:date="2019-12-04T09:03:00Z">
        <w:r>
          <w:t xml:space="preserve">, using bagging and cross-validation to prevent overfitting. </w:t>
        </w:r>
      </w:ins>
      <w:ins w:id="524" w:author="Matthew McBee" w:date="2019-12-04T09:06:00Z">
        <w:r>
          <w:t xml:space="preserve">Missing data on covariates </w:t>
        </w:r>
      </w:ins>
      <w:ins w:id="525" w:author="Matthew McBee" w:date="2019-12-04T09:07:00Z">
        <w:r>
          <w:t>is handled automatically by the classification tree approach</w:t>
        </w:r>
        <w:r w:rsidR="007F340F">
          <w:t xml:space="preserve">, in that the missingness is treated as informative and propensity scores can be estimated for cases with missing covariate values. </w:t>
        </w:r>
      </w:ins>
    </w:p>
    <w:p w14:paraId="1C0E81AC" w14:textId="1D488CA8" w:rsidR="00C65C27" w:rsidRPr="007F340F" w:rsidRDefault="00945C09" w:rsidP="00D26CEA">
      <w:pPr>
        <w:spacing w:line="480" w:lineRule="auto"/>
        <w:ind w:firstLine="720"/>
        <w:rPr>
          <w:ins w:id="526" w:author="Matthew McBee" w:date="2019-12-03T14:00:00Z"/>
        </w:rPr>
      </w:pPr>
      <w:ins w:id="527" w:author="Matthew McBee" w:date="2019-12-03T13:29:00Z">
        <w:r>
          <w:rPr>
            <w:i/>
            <w:iCs/>
          </w:rPr>
          <w:t>Inverse probability of treatment weighting</w:t>
        </w:r>
        <w:r>
          <w:t xml:space="preserve">. </w:t>
        </w:r>
      </w:ins>
      <w:ins w:id="528" w:author="Matthew McBee" w:date="2019-12-03T13:31:00Z">
        <w:r>
          <w:t>In this method, t</w:t>
        </w:r>
      </w:ins>
      <w:ins w:id="529" w:author="Matthew McBee" w:date="2019-12-03T13:30:00Z">
        <w:r>
          <w:t>he propensity scores are used to construct IPTW weights which, when applied to the data, equalize the distribution of propensity scores between the treatment and control groups</w:t>
        </w:r>
      </w:ins>
      <w:ins w:id="530" w:author="Matthew McBee" w:date="2019-12-03T13:31:00Z">
        <w:r w:rsidR="008827A7">
          <w:t xml:space="preserve"> – and by implication, also equalize the distribution of all of the covariates that were included in the propensity score model</w:t>
        </w:r>
      </w:ins>
      <w:ins w:id="531" w:author="Matthew McBee" w:date="2019-12-03T13:32:00Z">
        <w:r w:rsidR="008827A7">
          <w:t xml:space="preserve"> (Guo &amp; Fraser, 2015)</w:t>
        </w:r>
      </w:ins>
      <w:ins w:id="532" w:author="Matthew McBee" w:date="2019-12-03T13:31:00Z">
        <w:r w:rsidR="008827A7">
          <w:t>.</w:t>
        </w:r>
      </w:ins>
      <w:ins w:id="533" w:author="Matthew McBee" w:date="2019-12-03T13:51:00Z">
        <w:r w:rsidR="00077D30">
          <w:t xml:space="preserve"> </w:t>
        </w:r>
      </w:ins>
      <w:moveToRangeStart w:id="534" w:author="Matthew McBee" w:date="2019-12-03T13:52:00Z" w:name="move26273564"/>
      <w:moveTo w:id="535" w:author="Matthew McBee" w:date="2019-12-03T13:52:00Z">
        <w:del w:id="536" w:author="Matthew McBee" w:date="2019-12-03T16:34:00Z">
          <w:r w:rsidR="00077D30" w:rsidRPr="00314131" w:rsidDel="007A35F6">
            <w:delText>In our analysis set, we varied age when TV use was measured (</w:delText>
          </w:r>
          <w:r w:rsidR="00077D30" w:rsidDel="007A35F6">
            <w:delText xml:space="preserve">approximately </w:delText>
          </w:r>
          <w:r w:rsidR="00077D30" w:rsidRPr="00314131" w:rsidDel="007A35F6">
            <w:delText xml:space="preserve">1.5 versus 3 years) as well as how the outcome was treated (raw vs. standardized attention scores). Because an effect of TV watching might plausibly be different for those who watch a lot of TV versus the average child, we </w:delText>
          </w:r>
        </w:del>
      </w:moveTo>
      <w:ins w:id="537" w:author="Matthew McBee" w:date="2019-12-03T16:34:00Z">
        <w:r w:rsidR="007A35F6">
          <w:t xml:space="preserve">We </w:t>
        </w:r>
      </w:ins>
      <w:moveTo w:id="538" w:author="Matthew McBee" w:date="2019-12-03T13:52:00Z">
        <w:r w:rsidR="00077D30" w:rsidRPr="00314131">
          <w:t>estimated both the average treatment effect (ATE) and the average treatment effect for the treated (ATT)</w:t>
        </w:r>
      </w:moveTo>
      <w:ins w:id="539" w:author="Matthew McBee" w:date="2019-12-03T16:34:00Z">
        <w:r w:rsidR="007A35F6">
          <w:t xml:space="preserve"> b</w:t>
        </w:r>
        <w:r w:rsidR="007A35F6" w:rsidRPr="00314131">
          <w:t xml:space="preserve">ecause </w:t>
        </w:r>
        <w:r w:rsidR="007A35F6">
          <w:t xml:space="preserve">the </w:t>
        </w:r>
        <w:r w:rsidR="007A35F6" w:rsidRPr="00314131">
          <w:t xml:space="preserve">effect of TV </w:t>
        </w:r>
        <w:r w:rsidR="007A35F6">
          <w:t>exposure</w:t>
        </w:r>
        <w:r w:rsidR="007A35F6" w:rsidRPr="00314131">
          <w:t xml:space="preserve"> might plausibly be different for those who watch</w:t>
        </w:r>
        <w:r w:rsidR="007A35F6">
          <w:t>ed</w:t>
        </w:r>
        <w:r w:rsidR="007A35F6" w:rsidRPr="00314131">
          <w:t xml:space="preserve"> a lot of TV versus th</w:t>
        </w:r>
        <w:r w:rsidR="007A35F6">
          <w:t>ose who watched an</w:t>
        </w:r>
        <w:r w:rsidR="007A35F6" w:rsidRPr="00314131">
          <w:t xml:space="preserve"> average </w:t>
        </w:r>
        <w:r w:rsidR="007A35F6">
          <w:t>amount</w:t>
        </w:r>
      </w:ins>
      <w:moveTo w:id="540" w:author="Matthew McBee" w:date="2019-12-03T13:52:00Z">
        <w:del w:id="541" w:author="Matthew McBee" w:date="2019-12-03T16:34:00Z">
          <w:r w:rsidR="00077D30" w:rsidRPr="00314131" w:rsidDel="007A35F6">
            <w:delText>.</w:delText>
          </w:r>
        </w:del>
        <w:del w:id="542" w:author="Matthew McBee" w:date="2019-12-03T13:52:00Z">
          <w:r w:rsidR="00077D30" w:rsidRPr="00314131" w:rsidDel="00077D30">
            <w:delText xml:space="preserve"> Since propensity score analysis requires dichotomizing the predictor variable, we ran analyses with two different cut</w:delText>
          </w:r>
          <w:r w:rsidR="00077D30" w:rsidRPr="00D2098F" w:rsidDel="00077D30">
            <w:delText xml:space="preserve"> points for the high and low</w:delText>
          </w:r>
          <w:r w:rsidR="00077D30" w:rsidRPr="00314131" w:rsidDel="00077D30">
            <w:delText xml:space="preserve"> TV groups: a median split for one set of analyses and more extreme cut points (greater than 80</w:delText>
          </w:r>
          <w:r w:rsidR="00077D30" w:rsidRPr="00314131" w:rsidDel="00077D30">
            <w:rPr>
              <w:vertAlign w:val="superscript"/>
            </w:rPr>
            <w:delText>th</w:delText>
          </w:r>
          <w:r w:rsidR="00077D30" w:rsidRPr="00314131" w:rsidDel="00077D30">
            <w:delText xml:space="preserve"> percentile and less than 20</w:delText>
          </w:r>
          <w:r w:rsidR="00077D30" w:rsidRPr="00314131" w:rsidDel="00077D30">
            <w:rPr>
              <w:vertAlign w:val="superscript"/>
            </w:rPr>
            <w:delText>th</w:delText>
          </w:r>
          <w:r w:rsidR="00077D30" w:rsidRPr="00314131" w:rsidDel="00077D30">
            <w:delText xml:space="preserve"> percentile) for the other</w:delText>
          </w:r>
        </w:del>
        <w:r w:rsidR="00077D30" w:rsidRPr="00314131">
          <w:t xml:space="preserve">. </w:t>
        </w:r>
        <w:del w:id="543" w:author="Matthew McBee" w:date="2019-12-03T16:36:00Z">
          <w:r w:rsidR="00077D30" w:rsidRPr="00314131" w:rsidDel="007A35F6">
            <w:delText>Finally, we</w:delText>
          </w:r>
        </w:del>
        <w:del w:id="544" w:author="Matthew McBee" w:date="2019-12-03T16:37:00Z">
          <w:r w:rsidR="00077D30" w:rsidRPr="00314131" w:rsidDel="007A35F6">
            <w:delText xml:space="preserve"> identified a set of covariates with some of the largest residual imbalance statistics and gave those covariates an additional regression adjustment. </w:delText>
          </w:r>
        </w:del>
      </w:moveTo>
      <w:ins w:id="545" w:author="Matthew McBee" w:date="2019-12-03T16:37:00Z">
        <w:r w:rsidR="007A35F6">
          <w:t>We ran analyses both with and without the inclusion of sample weights to correct for the design-based oversampling of certain demographic groups. In some analyses, we</w:t>
        </w:r>
        <w:r w:rsidR="007A35F6" w:rsidRPr="00314131">
          <w:t xml:space="preserve"> identified </w:t>
        </w:r>
      </w:ins>
      <w:ins w:id="546" w:author="Matthew McBee" w:date="2019-12-04T08:57:00Z">
        <w:r w:rsidR="00F55A73">
          <w:t>the four</w:t>
        </w:r>
      </w:ins>
      <w:ins w:id="547" w:author="Matthew McBee" w:date="2019-12-03T16:37:00Z">
        <w:r w:rsidR="007A35F6" w:rsidRPr="00314131">
          <w:t xml:space="preserve"> covariates with </w:t>
        </w:r>
      </w:ins>
      <w:ins w:id="548" w:author="Matthew McBee" w:date="2019-12-04T08:57:00Z">
        <w:r w:rsidR="00F55A73">
          <w:t xml:space="preserve">the </w:t>
        </w:r>
      </w:ins>
      <w:ins w:id="549" w:author="Matthew McBee" w:date="2019-12-03T16:37:00Z">
        <w:r w:rsidR="007A35F6" w:rsidRPr="00314131">
          <w:t xml:space="preserve">largest residual imbalance statistics and gave those covariates an additional regression adjustment. </w:t>
        </w:r>
      </w:ins>
      <w:moveTo w:id="550" w:author="Matthew McBee" w:date="2019-12-03T13:52:00Z">
        <w:r w:rsidR="00077D30" w:rsidRPr="00314131">
          <w:t xml:space="preserve">We ran analyses both with and without this </w:t>
        </w:r>
        <w:r w:rsidR="00077D30" w:rsidRPr="00D2098F">
          <w:t>doubly-robust</w:t>
        </w:r>
        <w:r w:rsidR="00077D30" w:rsidRPr="00314131">
          <w:t xml:space="preserve"> strategy (Guo &amp; Fraser, 2015). </w:t>
        </w:r>
      </w:moveTo>
      <w:moveFromRangeStart w:id="551" w:author="Matthew McBee" w:date="2019-12-03T13:52:00Z" w:name="move26273564"/>
      <w:moveToRangeEnd w:id="534"/>
      <w:moveFrom w:id="552" w:author="Matthew McBee" w:date="2019-12-03T13:52:00Z">
        <w:r w:rsidR="003A70BC" w:rsidRPr="00314131" w:rsidDel="00077D30">
          <w:t>In our analysis set, we varied age when TV use was measured (</w:t>
        </w:r>
        <w:r w:rsidR="00DC0D12" w:rsidDel="00077D30">
          <w:t xml:space="preserve">approximately </w:t>
        </w:r>
        <w:r w:rsidR="003A70BC" w:rsidRPr="00314131" w:rsidDel="00077D30">
          <w:t xml:space="preserve">1.5 versus 3 </w:t>
        </w:r>
        <w:r w:rsidR="00BC21C9" w:rsidRPr="00314131" w:rsidDel="00077D30">
          <w:t>years</w:t>
        </w:r>
        <w:r w:rsidR="003A70BC" w:rsidRPr="00314131" w:rsidDel="00077D30">
          <w:t>) as well as how the outcome was treated (raw vs. standardized attention scores).</w:t>
        </w:r>
        <w:r w:rsidR="00516A90" w:rsidRPr="00314131" w:rsidDel="00077D30">
          <w:t xml:space="preserve"> </w:t>
        </w:r>
        <w:r w:rsidR="003A70BC" w:rsidRPr="00314131" w:rsidDel="00077D30">
          <w:t xml:space="preserve">Because an effect of TV watching might plausibly be different for those who watch a lot of TV versus the average child, we estimated both the average treatment effect (ATE) and the average treatment effect for the treated (ATT). </w:t>
        </w:r>
        <w:r w:rsidR="008A3BC0" w:rsidRPr="00314131" w:rsidDel="00077D30">
          <w:t>Since</w:t>
        </w:r>
        <w:r w:rsidR="00BC21C9" w:rsidRPr="00314131" w:rsidDel="00077D30">
          <w:t xml:space="preserve"> p</w:t>
        </w:r>
        <w:r w:rsidR="003A70BC" w:rsidRPr="00314131" w:rsidDel="00077D30">
          <w:t>ropensity score analysis requires dichotomizing the predictor variable</w:t>
        </w:r>
        <w:r w:rsidR="00BC21C9" w:rsidRPr="00314131" w:rsidDel="00077D30">
          <w:t>,</w:t>
        </w:r>
        <w:r w:rsidR="003A70BC" w:rsidRPr="00314131" w:rsidDel="00077D30">
          <w:t xml:space="preserve"> we ran analyses with</w:t>
        </w:r>
        <w:r w:rsidR="00C65C27" w:rsidRPr="00314131" w:rsidDel="00077D30">
          <w:t xml:space="preserve"> two different</w:t>
        </w:r>
        <w:r w:rsidR="003A70BC" w:rsidRPr="00314131" w:rsidDel="00077D30">
          <w:t xml:space="preserve"> cut</w:t>
        </w:r>
        <w:r w:rsidR="00A623BD" w:rsidRPr="00D2098F" w:rsidDel="00077D30">
          <w:t xml:space="preserve"> </w:t>
        </w:r>
        <w:r w:rsidR="003A70BC" w:rsidRPr="00D2098F" w:rsidDel="00077D30">
          <w:t>points for the high and low</w:t>
        </w:r>
        <w:r w:rsidR="00C65C27" w:rsidRPr="00314131" w:rsidDel="00077D30">
          <w:t xml:space="preserve"> TV groups: a median split for one set of analyses and more extreme cut</w:t>
        </w:r>
        <w:r w:rsidR="00A623BD" w:rsidRPr="00314131" w:rsidDel="00077D30">
          <w:t xml:space="preserve"> </w:t>
        </w:r>
        <w:r w:rsidR="00C65C27" w:rsidRPr="00314131" w:rsidDel="00077D30">
          <w:t>points (greater than</w:t>
        </w:r>
        <w:r w:rsidR="003A70BC" w:rsidRPr="00314131" w:rsidDel="00077D30">
          <w:t xml:space="preserve"> 80</w:t>
        </w:r>
        <w:r w:rsidR="003A70BC" w:rsidRPr="00314131" w:rsidDel="00077D30">
          <w:rPr>
            <w:vertAlign w:val="superscript"/>
          </w:rPr>
          <w:t>th</w:t>
        </w:r>
        <w:r w:rsidR="003A70BC" w:rsidRPr="00314131" w:rsidDel="00077D30">
          <w:t xml:space="preserve"> percentile</w:t>
        </w:r>
        <w:r w:rsidR="00C65C27" w:rsidRPr="00314131" w:rsidDel="00077D30">
          <w:t xml:space="preserve"> and less than 20</w:t>
        </w:r>
        <w:r w:rsidR="00C65C27" w:rsidRPr="00314131" w:rsidDel="00077D30">
          <w:rPr>
            <w:vertAlign w:val="superscript"/>
          </w:rPr>
          <w:t>th</w:t>
        </w:r>
        <w:r w:rsidR="00C65C27" w:rsidRPr="00314131" w:rsidDel="00077D30">
          <w:t xml:space="preserve"> percentile) for the other.</w:t>
        </w:r>
        <w:r w:rsidR="00FD2F12" w:rsidRPr="00314131" w:rsidDel="00077D30">
          <w:t xml:space="preserve"> </w:t>
        </w:r>
        <w:r w:rsidR="00C65C27" w:rsidRPr="00314131" w:rsidDel="00077D30">
          <w:t xml:space="preserve">Finally, we identified a set of covariates with some of the largest residual imbalance statistics and gave those covariates an additional regression adjustment. We ran analyses both with and without this </w:t>
        </w:r>
        <w:r w:rsidR="00C65C27" w:rsidRPr="00D2098F" w:rsidDel="00077D30">
          <w:t>doubly-robust</w:t>
        </w:r>
        <w:r w:rsidR="00C65C27" w:rsidRPr="00314131" w:rsidDel="00077D30">
          <w:t xml:space="preserve"> strategy (Guo &amp; Fraser, 2015). </w:t>
        </w:r>
      </w:moveFrom>
      <w:moveFromRangeEnd w:id="551"/>
      <w:del w:id="553" w:author="Matthew McBee" w:date="2019-12-03T16:36:00Z">
        <w:r w:rsidR="00314131" w:rsidRPr="00314131" w:rsidDel="007A35F6">
          <w:delText xml:space="preserve">Finally, we applied the propensity scores either as weights (e.g., inverse probability of treatment weights) or used them to perform stratification. </w:delText>
        </w:r>
      </w:del>
      <w:del w:id="554" w:author="Matthew McBee" w:date="2019-12-03T13:58:00Z">
        <w:r w:rsidR="004E079D" w:rsidDel="00D26CEA">
          <w:delText>The result was</w:delText>
        </w:r>
        <w:r w:rsidR="00DB5C0E" w:rsidDel="00D26CEA">
          <w:delText xml:space="preserve"> </w:delText>
        </w:r>
        <w:r w:rsidR="00314131" w:rsidDel="00D26CEA">
          <w:delText>3</w:delText>
        </w:r>
        <w:r w:rsidR="0015413C" w:rsidDel="00D26CEA">
          <w:delText>6</w:delText>
        </w:r>
        <w:r w:rsidR="00FD2F12" w:rsidDel="00D26CEA">
          <w:delText xml:space="preserve"> </w:delText>
        </w:r>
        <w:r w:rsidR="004E079D" w:rsidDel="00D26CEA">
          <w:delText>separate</w:delText>
        </w:r>
        <w:r w:rsidR="00C65C27" w:rsidDel="00D26CEA">
          <w:delText xml:space="preserve"> propensity score analyses.</w:delText>
        </w:r>
        <w:r w:rsidR="00516A90" w:rsidDel="00D26CEA">
          <w:delText xml:space="preserve"> </w:delText>
        </w:r>
      </w:del>
      <w:ins w:id="555" w:author="Matthew McBee" w:date="2019-12-03T13:58:00Z">
        <w:r w:rsidR="00D26CEA">
          <w:t xml:space="preserve">These conditions were fully crossed, </w:t>
        </w:r>
      </w:ins>
      <w:ins w:id="556" w:author="Matthew McBee" w:date="2019-12-03T16:04:00Z">
        <w:r w:rsidR="00977BE9">
          <w:t xml:space="preserve">with </w:t>
        </w:r>
      </w:ins>
      <w:ins w:id="557" w:author="Matthew McBee" w:date="2019-12-03T13:58:00Z">
        <w:r w:rsidR="00D26CEA">
          <w:t xml:space="preserve">6 (TV </w:t>
        </w:r>
        <w:proofErr w:type="spellStart"/>
        <w:r w:rsidR="00D26CEA">
          <w:t>cutpoints</w:t>
        </w:r>
        <w:proofErr w:type="spellEnd"/>
        <w:r w:rsidR="00D26CEA">
          <w:t>) x 2 (outcomes) x 2 (TV ages) x 2 (covariate sets) x 2 (</w:t>
        </w:r>
      </w:ins>
      <w:ins w:id="558" w:author="Matthew McBee" w:date="2019-12-03T16:03:00Z">
        <w:r w:rsidR="00977BE9">
          <w:t>treatment effects</w:t>
        </w:r>
      </w:ins>
      <w:ins w:id="559" w:author="Matthew McBee" w:date="2019-12-03T13:59:00Z">
        <w:r w:rsidR="00D26CEA">
          <w:t>) x 2 (sample weights) x 2 (</w:t>
        </w:r>
        <w:proofErr w:type="gramStart"/>
        <w:r w:rsidR="00D26CEA">
          <w:t>doubly-robust</w:t>
        </w:r>
        <w:proofErr w:type="gramEnd"/>
        <w:r w:rsidR="00D26CEA">
          <w:t xml:space="preserve">) </w:t>
        </w:r>
      </w:ins>
      <w:ins w:id="560" w:author="Matthew McBee" w:date="2019-12-03T16:02:00Z">
        <w:r w:rsidR="00977BE9">
          <w:t>yielding</w:t>
        </w:r>
      </w:ins>
      <w:ins w:id="561" w:author="Matthew McBee" w:date="2019-12-03T13:59:00Z">
        <w:r w:rsidR="00D26CEA">
          <w:t xml:space="preserve"> 384 IPTW </w:t>
        </w:r>
      </w:ins>
      <w:ins w:id="562" w:author="Matthew McBee" w:date="2019-12-03T16:02:00Z">
        <w:r w:rsidR="00977BE9">
          <w:t xml:space="preserve">propensity score </w:t>
        </w:r>
      </w:ins>
      <w:ins w:id="563" w:author="Matthew McBee" w:date="2019-12-03T14:06:00Z">
        <w:r w:rsidR="00D26CEA">
          <w:t>models</w:t>
        </w:r>
      </w:ins>
      <w:ins w:id="564" w:author="Matthew McBee" w:date="2019-12-03T13:59:00Z">
        <w:r w:rsidR="00D26CEA">
          <w:t>.</w:t>
        </w:r>
      </w:ins>
      <w:ins w:id="565" w:author="Matthew McBee" w:date="2019-12-04T09:18:00Z">
        <w:r w:rsidR="007F340F">
          <w:t xml:space="preserve"> The </w:t>
        </w:r>
        <w:r w:rsidR="007F340F">
          <w:rPr>
            <w:i/>
            <w:iCs/>
          </w:rPr>
          <w:t>survey</w:t>
        </w:r>
        <w:r w:rsidR="007F340F">
          <w:t xml:space="preserve"> package </w:t>
        </w:r>
      </w:ins>
      <w:ins w:id="566" w:author="Matthew McBee" w:date="2019-12-04T09:19:00Z">
        <w:r w:rsidR="000668C4">
          <w:t xml:space="preserve">(v. 3.35-1; </w:t>
        </w:r>
        <w:r w:rsidR="000668C4" w:rsidRPr="000668C4">
          <w:rPr>
            <w:b/>
            <w:bCs/>
            <w:color w:val="FF0000"/>
            <w:rPrChange w:id="567" w:author="Matthew McBee" w:date="2019-12-04T09:19:00Z">
              <w:rPr/>
            </w:rPrChange>
          </w:rPr>
          <w:t>Lumley, 2004, 2019</w:t>
        </w:r>
        <w:r w:rsidR="000668C4">
          <w:t xml:space="preserve">) </w:t>
        </w:r>
      </w:ins>
      <w:ins w:id="568" w:author="Matthew McBee" w:date="2019-12-04T09:18:00Z">
        <w:r w:rsidR="000668C4">
          <w:t xml:space="preserve">was used to </w:t>
        </w:r>
      </w:ins>
      <w:ins w:id="569" w:author="Matthew McBee" w:date="2019-12-04T09:20:00Z">
        <w:r w:rsidR="000668C4">
          <w:t xml:space="preserve">estimate </w:t>
        </w:r>
      </w:ins>
      <w:ins w:id="570" w:author="Matthew McBee" w:date="2019-12-04T09:21:00Z">
        <w:r w:rsidR="000668C4">
          <w:t>the treatment effect after applying IPTW weights.</w:t>
        </w:r>
      </w:ins>
    </w:p>
    <w:p w14:paraId="5D044DCE" w14:textId="58AC98FD" w:rsidR="00D26CEA" w:rsidRPr="000668C4" w:rsidRDefault="00D26CEA" w:rsidP="00D26CEA">
      <w:pPr>
        <w:spacing w:line="480" w:lineRule="auto"/>
        <w:ind w:firstLine="720"/>
      </w:pPr>
      <w:ins w:id="571" w:author="Matthew McBee" w:date="2019-12-03T14:00:00Z">
        <w:r>
          <w:rPr>
            <w:i/>
            <w:iCs/>
          </w:rPr>
          <w:t>Stratification</w:t>
        </w:r>
        <w:r>
          <w:t xml:space="preserve">. An alternative inferential strategy </w:t>
        </w:r>
      </w:ins>
      <w:ins w:id="572" w:author="Matthew McBee" w:date="2019-12-03T14:06:00Z">
        <w:r w:rsidR="00C10F85">
          <w:t xml:space="preserve">using propensity scores </w:t>
        </w:r>
      </w:ins>
      <w:ins w:id="573" w:author="Matthew McBee" w:date="2019-12-03T14:00:00Z">
        <w:r>
          <w:t xml:space="preserve">is to </w:t>
        </w:r>
      </w:ins>
      <w:ins w:id="574" w:author="Matthew McBee" w:date="2019-12-03T15:59:00Z">
        <w:r w:rsidR="00240C90">
          <w:t xml:space="preserve">stratify on them, calculate a treatment effect specific to each stratum, then </w:t>
        </w:r>
        <w:r w:rsidR="00977BE9">
          <w:t>combine th</w:t>
        </w:r>
      </w:ins>
      <w:ins w:id="575" w:author="Matthew McBee" w:date="2019-12-04T08:58:00Z">
        <w:r w:rsidR="00F55A73">
          <w:t>ose stratum-specific estimates</w:t>
        </w:r>
      </w:ins>
      <w:ins w:id="576" w:author="Matthew McBee" w:date="2019-12-03T15:59:00Z">
        <w:r w:rsidR="00977BE9">
          <w:t xml:space="preserve"> </w:t>
        </w:r>
      </w:ins>
      <w:ins w:id="577" w:author="Matthew McBee" w:date="2019-12-04T09:03:00Z">
        <w:r w:rsidR="00F55A73">
          <w:t xml:space="preserve">to </w:t>
        </w:r>
      </w:ins>
      <w:ins w:id="578" w:author="Matthew McBee" w:date="2019-12-04T08:58:00Z">
        <w:r w:rsidR="00F55A73">
          <w:t>produce</w:t>
        </w:r>
      </w:ins>
      <w:ins w:id="579" w:author="Matthew McBee" w:date="2019-12-03T15:59:00Z">
        <w:r w:rsidR="00977BE9">
          <w:t xml:space="preserve"> the average treatment effect (ATE, Guo &amp; Fraser, 2015). </w:t>
        </w:r>
      </w:ins>
      <w:ins w:id="580" w:author="Matthew McBee" w:date="2019-12-03T16:00:00Z">
        <w:r w:rsidR="00977BE9">
          <w:t xml:space="preserve">These models </w:t>
        </w:r>
      </w:ins>
      <w:ins w:id="581" w:author="Matthew McBee" w:date="2019-12-03T16:01:00Z">
        <w:r w:rsidR="00977BE9">
          <w:t>were computed for five different numbers of strata (4, 5, 6, 7, or 8)</w:t>
        </w:r>
      </w:ins>
      <w:ins w:id="582" w:author="Matthew McBee" w:date="2019-12-03T16:02:00Z">
        <w:r w:rsidR="00977BE9">
          <w:t xml:space="preserve">, which were fully crossed with 6 (TV </w:t>
        </w:r>
        <w:proofErr w:type="spellStart"/>
        <w:r w:rsidR="00977BE9">
          <w:t>cutpoints</w:t>
        </w:r>
        <w:proofErr w:type="spellEnd"/>
        <w:r w:rsidR="00977BE9">
          <w:t>) x 2 (outcomes) x 2 (TV ages) x 2 (covariate sets) yielding 240 stratification propensity score models. Neither sa</w:t>
        </w:r>
      </w:ins>
      <w:ins w:id="583" w:author="Matthew McBee" w:date="2019-12-03T16:03:00Z">
        <w:r w:rsidR="00977BE9">
          <w:t xml:space="preserve">mple weights nor the </w:t>
        </w:r>
        <w:proofErr w:type="gramStart"/>
        <w:r w:rsidR="00977BE9">
          <w:t>doubly-robust</w:t>
        </w:r>
        <w:proofErr w:type="gramEnd"/>
        <w:r w:rsidR="00977BE9">
          <w:t xml:space="preserve"> approach could be implemented in the stratification models, nor could </w:t>
        </w:r>
      </w:ins>
      <w:ins w:id="584" w:author="Matthew McBee" w:date="2019-12-03T16:38:00Z">
        <w:r w:rsidR="007A35F6">
          <w:t>these models estimate the average treatment effect for the treated</w:t>
        </w:r>
      </w:ins>
      <w:ins w:id="585" w:author="Matthew McBee" w:date="2019-12-06T11:43:00Z">
        <w:r w:rsidR="00CF0E5E">
          <w:t xml:space="preserve"> (ATT)</w:t>
        </w:r>
      </w:ins>
      <w:ins w:id="586" w:author="Matthew McBee" w:date="2019-12-03T16:38:00Z">
        <w:r w:rsidR="007A35F6">
          <w:t xml:space="preserve">. </w:t>
        </w:r>
      </w:ins>
      <w:ins w:id="587" w:author="Matthew McBee" w:date="2019-12-04T09:23:00Z">
        <w:r w:rsidR="000668C4">
          <w:t>We used the</w:t>
        </w:r>
      </w:ins>
      <w:ins w:id="588" w:author="Matthew McBee" w:date="2019-12-04T09:22:00Z">
        <w:r w:rsidR="000668C4">
          <w:t xml:space="preserve"> </w:t>
        </w:r>
        <w:proofErr w:type="spellStart"/>
        <w:r w:rsidR="000668C4">
          <w:rPr>
            <w:i/>
            <w:iCs/>
          </w:rPr>
          <w:t>PSAgraphics</w:t>
        </w:r>
        <w:proofErr w:type="spellEnd"/>
        <w:r w:rsidR="000668C4">
          <w:t xml:space="preserve"> package (</w:t>
        </w:r>
      </w:ins>
      <w:ins w:id="589" w:author="Matthew McBee" w:date="2019-12-04T09:23:00Z">
        <w:r w:rsidR="000668C4">
          <w:t xml:space="preserve">v 2.1.1; </w:t>
        </w:r>
      </w:ins>
      <w:proofErr w:type="spellStart"/>
      <w:ins w:id="590" w:author="Matthew McBee" w:date="2019-12-04T09:22:00Z">
        <w:r w:rsidR="000668C4">
          <w:t>Helmreich</w:t>
        </w:r>
        <w:proofErr w:type="spellEnd"/>
        <w:r w:rsidR="000668C4">
          <w:t xml:space="preserve"> &amp; </w:t>
        </w:r>
      </w:ins>
      <w:proofErr w:type="spellStart"/>
      <w:ins w:id="591" w:author="Matthew McBee" w:date="2019-12-04T09:23:00Z">
        <w:r w:rsidR="000668C4">
          <w:t>Pruzek</w:t>
        </w:r>
        <w:proofErr w:type="spellEnd"/>
        <w:r w:rsidR="000668C4">
          <w:t>, 2009) to</w:t>
        </w:r>
      </w:ins>
      <w:ins w:id="592" w:author="Matthew McBee" w:date="2019-12-04T09:24:00Z">
        <w:r w:rsidR="000668C4">
          <w:t xml:space="preserve"> perform the stratified analysis</w:t>
        </w:r>
      </w:ins>
      <w:ins w:id="593" w:author="Matthew McBee" w:date="2019-12-06T11:43:00Z">
        <w:r w:rsidR="00CF0E5E">
          <w:t>,</w:t>
        </w:r>
      </w:ins>
      <w:ins w:id="594" w:author="Matthew McBee" w:date="2019-12-04T09:24:00Z">
        <w:r w:rsidR="000668C4">
          <w:t xml:space="preserve"> and calculate</w:t>
        </w:r>
      </w:ins>
      <w:ins w:id="595" w:author="Matthew McBee" w:date="2019-12-06T11:43:00Z">
        <w:r w:rsidR="00CF0E5E">
          <w:t>d</w:t>
        </w:r>
      </w:ins>
      <w:ins w:id="596" w:author="Matthew McBee" w:date="2019-12-04T09:24:00Z">
        <w:r w:rsidR="000668C4">
          <w:t xml:space="preserve"> </w:t>
        </w:r>
        <w:r w:rsidR="000668C4" w:rsidRPr="000668C4">
          <w:rPr>
            <w:i/>
            <w:iCs/>
            <w:rPrChange w:id="597" w:author="Matthew McBee" w:date="2019-12-04T09:24:00Z">
              <w:rPr/>
            </w:rPrChange>
          </w:rPr>
          <w:t>p</w:t>
        </w:r>
        <w:r w:rsidR="000668C4">
          <w:t>-values for the treatment effect estimates using the normal approximation.</w:t>
        </w:r>
      </w:ins>
    </w:p>
    <w:p w14:paraId="53CAE845" w14:textId="01EED843" w:rsidR="00DB5C0E" w:rsidRPr="000668C4" w:rsidRDefault="00001ECF" w:rsidP="00C65C27">
      <w:pPr>
        <w:spacing w:line="480" w:lineRule="auto"/>
        <w:ind w:firstLine="720"/>
        <w:rPr>
          <w:ins w:id="598" w:author="Matthew McBee" w:date="2019-12-04T09:26:00Z"/>
        </w:rPr>
      </w:pPr>
      <w:r>
        <w:rPr>
          <w:b/>
        </w:rPr>
        <w:t>Linear Regression.</w:t>
      </w:r>
      <w:r w:rsidR="00860DFF">
        <w:t xml:space="preserve"> Linear regression models are less robust than propensity score models </w:t>
      </w:r>
      <w:del w:id="599" w:author="Matthew McBee" w:date="2019-12-06T12:29:00Z">
        <w:r w:rsidR="00860DFF" w:rsidDel="00CF0E5E">
          <w:delText xml:space="preserve">yet </w:delText>
        </w:r>
      </w:del>
      <w:ins w:id="600" w:author="Matthew McBee" w:date="2019-12-06T12:29:00Z">
        <w:r w:rsidR="00CF0E5E">
          <w:t xml:space="preserve">but </w:t>
        </w:r>
      </w:ins>
      <w:r w:rsidR="00860DFF">
        <w:t xml:space="preserve">offer substantially enhanced </w:t>
      </w:r>
      <w:r w:rsidR="00885EB4">
        <w:t xml:space="preserve">efficiency (in the form of smaller standard errors) and </w:t>
      </w:r>
      <w:r w:rsidR="00433DA7">
        <w:t>increased</w:t>
      </w:r>
      <w:r w:rsidR="00885EB4">
        <w:t xml:space="preserve"> statistical power. </w:t>
      </w:r>
      <w:r w:rsidR="00F94B40">
        <w:t>These models allowed us to detect and more precisely estimate weak effects that could have remained hidden in the noise of the propensity score models, albeit with more risk of exposure to systematic bias due to assumption violation</w:t>
      </w:r>
      <w:r w:rsidR="008E4A19">
        <w:t>s</w:t>
      </w:r>
      <w:r w:rsidR="00F94B40">
        <w:t xml:space="preserve">. </w:t>
      </w:r>
      <w:del w:id="601" w:author="Matthew McBee" w:date="2019-12-04T09:04:00Z">
        <w:r w:rsidR="00F94B40" w:rsidDel="00F55A73">
          <w:delText>W</w:delText>
        </w:r>
        <w:r w:rsidR="00DB5C0E" w:rsidDel="00F55A73">
          <w:delText xml:space="preserve">e ran </w:delText>
        </w:r>
        <w:r w:rsidR="00B32805" w:rsidDel="00F55A73">
          <w:delText>four linear regression analyses, estimating both raw and standardized attention scores from TV watching at both ~1.5 and ~3yrs.</w:delText>
        </w:r>
      </w:del>
      <w:ins w:id="602" w:author="Matthew McBee" w:date="2019-12-04T09:04:00Z">
        <w:r w:rsidR="00F55A73">
          <w:t>Linear regression models do not require the TV exposure variable to be dichotomized, but they do require resear</w:t>
        </w:r>
      </w:ins>
      <w:ins w:id="603" w:author="Matthew McBee" w:date="2019-12-04T09:05:00Z">
        <w:r w:rsidR="00F55A73">
          <w:t xml:space="preserve">chers to specify an appropriate functional form for the relationship between TV exposure and attention. We fit regression models </w:t>
        </w:r>
      </w:ins>
      <w:ins w:id="604" w:author="Matthew McBee" w:date="2019-12-04T09:08:00Z">
        <w:r w:rsidR="007F340F">
          <w:t>of polynomial order one (e.g. linear), two, and three</w:t>
        </w:r>
      </w:ins>
      <w:ins w:id="605" w:author="Matthew McBee" w:date="2019-12-06T12:29:00Z">
        <w:r w:rsidR="00493850">
          <w:t xml:space="preserve"> for the TV effect, with linear relations specified for the covariates</w:t>
        </w:r>
      </w:ins>
      <w:ins w:id="606" w:author="Matthew McBee" w:date="2019-12-04T09:14:00Z">
        <w:r w:rsidR="007F340F">
          <w:t xml:space="preserve">. The </w:t>
        </w:r>
      </w:ins>
      <w:ins w:id="607" w:author="Matthew McBee" w:date="2019-12-04T09:15:00Z">
        <w:r w:rsidR="007F340F">
          <w:softHyphen/>
        </w:r>
        <w:r w:rsidR="007F340F" w:rsidRPr="007F340F">
          <w:rPr>
            <w:i/>
            <w:iCs/>
            <w:rPrChange w:id="608" w:author="Matthew McBee" w:date="2019-12-04T09:15:00Z">
              <w:rPr/>
            </w:rPrChange>
          </w:rPr>
          <w:t>p</w:t>
        </w:r>
        <w:r w:rsidR="007F340F">
          <w:softHyphen/>
          <w:t xml:space="preserve">-value for the effect of TV on attention was calculated via a joint </w:t>
        </w:r>
        <w:r w:rsidR="007F340F">
          <w:rPr>
            <w:i/>
            <w:iCs/>
          </w:rPr>
          <w:t>F</w:t>
        </w:r>
        <w:r w:rsidR="007F340F">
          <w:t xml:space="preserve"> test comparing a model co</w:t>
        </w:r>
      </w:ins>
      <w:ins w:id="609" w:author="Matthew McBee" w:date="2019-12-04T09:16:00Z">
        <w:r w:rsidR="007F340F">
          <w:t xml:space="preserve">ntaining the TV variables plus all covariates against a baseline model containing only covariates. The point estimate for the TV effect in the poly-2 and </w:t>
        </w:r>
      </w:ins>
      <w:ins w:id="610" w:author="Matthew McBee" w:date="2019-12-04T09:17:00Z">
        <w:r w:rsidR="007F340F">
          <w:t>-3 models was computed by linearizing the slope (via computation of a partial derivative) at the median TV exposure</w:t>
        </w:r>
      </w:ins>
      <w:ins w:id="611" w:author="Matthew McBee" w:date="2019-12-05T13:24:00Z">
        <w:r w:rsidR="00B71AF9">
          <w:t xml:space="preserve"> at age ~1.5 and age ~3</w:t>
        </w:r>
      </w:ins>
      <w:ins w:id="612" w:author="Matthew McBee" w:date="2019-12-04T09:17:00Z">
        <w:r w:rsidR="007F340F">
          <w:t>. Thi</w:t>
        </w:r>
      </w:ins>
      <w:ins w:id="613" w:author="Matthew McBee" w:date="2019-12-04T09:18:00Z">
        <w:r w:rsidR="007F340F">
          <w:t>s estimate and its associated standard error w</w:t>
        </w:r>
      </w:ins>
      <w:ins w:id="614" w:author="Matthew McBee" w:date="2019-12-04T09:29:00Z">
        <w:r w:rsidR="004E1ADF">
          <w:t>ere</w:t>
        </w:r>
      </w:ins>
      <w:ins w:id="615" w:author="Matthew McBee" w:date="2019-12-04T09:18:00Z">
        <w:r w:rsidR="007F340F">
          <w:t xml:space="preserve"> </w:t>
        </w:r>
      </w:ins>
      <w:ins w:id="616" w:author="Matthew McBee" w:date="2019-12-04T09:29:00Z">
        <w:r w:rsidR="004E1ADF">
          <w:t>calculated using the</w:t>
        </w:r>
      </w:ins>
      <w:ins w:id="617" w:author="Matthew McBee" w:date="2019-12-04T09:25:00Z">
        <w:r w:rsidR="000668C4">
          <w:t xml:space="preserve"> </w:t>
        </w:r>
        <w:proofErr w:type="spellStart"/>
        <w:r w:rsidR="000668C4">
          <w:rPr>
            <w:i/>
            <w:iCs/>
          </w:rPr>
          <w:t>multcomp</w:t>
        </w:r>
        <w:proofErr w:type="spellEnd"/>
        <w:r w:rsidR="000668C4">
          <w:t xml:space="preserve"> package (v</w:t>
        </w:r>
      </w:ins>
      <w:ins w:id="618" w:author="Matthew McBee" w:date="2019-12-04T09:26:00Z">
        <w:r w:rsidR="000668C4">
          <w:t>. 1.4-10</w:t>
        </w:r>
      </w:ins>
      <w:ins w:id="619" w:author="Matthew McBee" w:date="2019-12-04T09:25:00Z">
        <w:r w:rsidR="000668C4">
          <w:t xml:space="preserve">, </w:t>
        </w:r>
        <w:proofErr w:type="spellStart"/>
        <w:r w:rsidR="000668C4" w:rsidRPr="000668C4">
          <w:rPr>
            <w:b/>
            <w:bCs/>
            <w:color w:val="FF0000"/>
            <w:rPrChange w:id="620" w:author="Matthew McBee" w:date="2019-12-04T09:26:00Z">
              <w:rPr/>
            </w:rPrChange>
          </w:rPr>
          <w:t>Hothon</w:t>
        </w:r>
        <w:proofErr w:type="spellEnd"/>
        <w:r w:rsidR="000668C4" w:rsidRPr="000668C4">
          <w:rPr>
            <w:b/>
            <w:bCs/>
            <w:color w:val="FF0000"/>
            <w:rPrChange w:id="621" w:author="Matthew McBee" w:date="2019-12-04T09:26:00Z">
              <w:rPr/>
            </w:rPrChange>
          </w:rPr>
          <w:t xml:space="preserve">, </w:t>
        </w:r>
        <w:proofErr w:type="spellStart"/>
        <w:r w:rsidR="000668C4" w:rsidRPr="000668C4">
          <w:rPr>
            <w:b/>
            <w:bCs/>
            <w:color w:val="FF0000"/>
            <w:rPrChange w:id="622" w:author="Matthew McBee" w:date="2019-12-04T09:26:00Z">
              <w:rPr/>
            </w:rPrChange>
          </w:rPr>
          <w:t>Bretz</w:t>
        </w:r>
        <w:proofErr w:type="spellEnd"/>
        <w:r w:rsidR="000668C4" w:rsidRPr="000668C4">
          <w:rPr>
            <w:b/>
            <w:bCs/>
            <w:color w:val="FF0000"/>
            <w:rPrChange w:id="623" w:author="Matthew McBee" w:date="2019-12-04T09:26:00Z">
              <w:rPr/>
            </w:rPrChange>
          </w:rPr>
          <w:t>, &amp; Westfall, 200</w:t>
        </w:r>
      </w:ins>
      <w:ins w:id="624" w:author="Matthew McBee" w:date="2019-12-04T09:26:00Z">
        <w:r w:rsidR="000668C4" w:rsidRPr="000668C4">
          <w:rPr>
            <w:b/>
            <w:bCs/>
            <w:color w:val="FF0000"/>
            <w:rPrChange w:id="625" w:author="Matthew McBee" w:date="2019-12-04T09:26:00Z">
              <w:rPr/>
            </w:rPrChange>
          </w:rPr>
          <w:t>8</w:t>
        </w:r>
        <w:r w:rsidR="000668C4">
          <w:t>)</w:t>
        </w:r>
      </w:ins>
      <w:ins w:id="626" w:author="Matthew McBee" w:date="2019-12-04T09:29:00Z">
        <w:r w:rsidR="004E1ADF">
          <w:t xml:space="preserve"> via the specification of custom contrast coefficients</w:t>
        </w:r>
      </w:ins>
      <w:ins w:id="627" w:author="Matthew McBee" w:date="2019-12-04T09:26:00Z">
        <w:r w:rsidR="000668C4">
          <w:t>. We fit models both with and without s</w:t>
        </w:r>
      </w:ins>
      <w:ins w:id="628" w:author="Matthew McBee" w:date="2019-12-04T09:27:00Z">
        <w:r w:rsidR="000668C4">
          <w:t xml:space="preserve">ample weights, again using the </w:t>
        </w:r>
        <w:r w:rsidR="000668C4">
          <w:rPr>
            <w:i/>
            <w:iCs/>
          </w:rPr>
          <w:t>survey</w:t>
        </w:r>
        <w:r w:rsidR="000668C4">
          <w:t xml:space="preserve"> package to perform the weighted analysis. Finally, we performed our analysis using both listwise deletion of cases with missing values and using multiple imputation (as implemented by the </w:t>
        </w:r>
        <w:r w:rsidR="000668C4">
          <w:rPr>
            <w:i/>
            <w:iCs/>
          </w:rPr>
          <w:t>mi</w:t>
        </w:r>
      </w:ins>
      <w:ins w:id="629" w:author="Matthew McBee" w:date="2019-12-04T09:28:00Z">
        <w:r w:rsidR="000668C4">
          <w:rPr>
            <w:i/>
            <w:iCs/>
          </w:rPr>
          <w:t>ce</w:t>
        </w:r>
        <w:r w:rsidR="000668C4">
          <w:t xml:space="preserve"> package, v. 3.6.0; van </w:t>
        </w:r>
        <w:proofErr w:type="spellStart"/>
        <w:r w:rsidR="000668C4">
          <w:t>Buuren</w:t>
        </w:r>
        <w:proofErr w:type="spellEnd"/>
        <w:r w:rsidR="000668C4">
          <w:t xml:space="preserve"> &amp; </w:t>
        </w:r>
        <w:proofErr w:type="spellStart"/>
        <w:r w:rsidR="000668C4">
          <w:t>Groothius-Oudshoorn</w:t>
        </w:r>
        <w:proofErr w:type="spellEnd"/>
        <w:r w:rsidR="000668C4">
          <w:t xml:space="preserve">, 2011). </w:t>
        </w:r>
      </w:ins>
      <w:ins w:id="630" w:author="Matthew McBee" w:date="2019-12-04T09:30:00Z">
        <w:r w:rsidR="004E1ADF">
          <w:t xml:space="preserve">However, sample weights could not be combined with multiple imputation, so these conditions were not fully crossed. </w:t>
        </w:r>
      </w:ins>
      <w:ins w:id="631" w:author="Matthew McBee" w:date="2019-12-04T09:38:00Z">
        <w:r w:rsidR="004E1ADF">
          <w:t>Using listwise deletion, w</w:t>
        </w:r>
      </w:ins>
      <w:ins w:id="632" w:author="Matthew McBee" w:date="2019-12-04T09:30:00Z">
        <w:r w:rsidR="004E1ADF">
          <w:t xml:space="preserve">e fit </w:t>
        </w:r>
      </w:ins>
      <w:ins w:id="633" w:author="Matthew McBee" w:date="2019-12-04T09:31:00Z">
        <w:r w:rsidR="004E1ADF">
          <w:t xml:space="preserve">2 (outcomes) x 2 (TV ages) x 2 (covariate sets) x 3 (polynomial functional forms) x </w:t>
        </w:r>
      </w:ins>
      <w:ins w:id="634" w:author="Matthew McBee" w:date="2019-12-04T09:32:00Z">
        <w:r w:rsidR="004E1ADF">
          <w:t>2 (sample weights)</w:t>
        </w:r>
      </w:ins>
      <w:ins w:id="635" w:author="Matthew McBee" w:date="2019-12-04T09:34:00Z">
        <w:r w:rsidR="004E1ADF">
          <w:t xml:space="preserve"> =</w:t>
        </w:r>
      </w:ins>
      <w:ins w:id="636" w:author="Matthew McBee" w:date="2019-12-04T09:38:00Z">
        <w:r w:rsidR="004E1ADF">
          <w:t xml:space="preserve"> 48 models. Using multiple imputation, we fit 2 (outcomes) x 2 (TV ages) x 2 (covariate sets) x 3 (polynomial functional forms) </w:t>
        </w:r>
      </w:ins>
      <w:ins w:id="637" w:author="Matthew McBee" w:date="2019-12-04T09:39:00Z">
        <w:r w:rsidR="004E1ADF">
          <w:t>= 24 models. A total of 72 linear regression models were fit to the data.</w:t>
        </w:r>
      </w:ins>
    </w:p>
    <w:p w14:paraId="2B185206" w14:textId="233AD1D5" w:rsidR="000668C4" w:rsidRPr="000668C4" w:rsidDel="004E1ADF" w:rsidRDefault="000668C4" w:rsidP="00C65C27">
      <w:pPr>
        <w:spacing w:line="480" w:lineRule="auto"/>
        <w:ind w:firstLine="720"/>
        <w:rPr>
          <w:del w:id="638" w:author="Matthew McBee" w:date="2019-12-04T09:39:00Z"/>
        </w:rPr>
      </w:pPr>
    </w:p>
    <w:p w14:paraId="591B8C31" w14:textId="59B7A369" w:rsidR="00090C76" w:rsidRDefault="00001ECF" w:rsidP="00441F44">
      <w:pPr>
        <w:spacing w:line="480" w:lineRule="auto"/>
        <w:ind w:firstLine="720"/>
        <w:rPr>
          <w:ins w:id="639" w:author="Matthew McBee" w:date="2019-12-04T10:32:00Z"/>
        </w:rPr>
      </w:pPr>
      <w:r>
        <w:rPr>
          <w:b/>
        </w:rPr>
        <w:t>Logistic Regression.</w:t>
      </w:r>
      <w:r w:rsidR="00516A90">
        <w:rPr>
          <w:b/>
        </w:rPr>
        <w:t xml:space="preserve"> </w:t>
      </w:r>
      <w:r w:rsidR="00E75429">
        <w:t xml:space="preserve">Finally, </w:t>
      </w:r>
      <w:del w:id="640" w:author="Matthew McBee" w:date="2019-12-06T12:30:00Z">
        <w:r w:rsidR="00E75429" w:rsidDel="00493850">
          <w:delText>a</w:delText>
        </w:r>
        <w:r w:rsidR="00171491" w:rsidDel="00493850">
          <w:delText xml:space="preserve">s a close replication attempt of </w:delText>
        </w:r>
        <w:r w:rsidR="0003406A" w:rsidDel="00493850">
          <w:delText>the</w:delText>
        </w:r>
      </w:del>
      <w:ins w:id="641" w:author="Matthew McBee" w:date="2019-12-06T12:30:00Z">
        <w:r w:rsidR="00493850">
          <w:t>to replicate the analysis used in the</w:t>
        </w:r>
      </w:ins>
      <w:r w:rsidR="0003406A">
        <w:t xml:space="preserve"> original study, we </w:t>
      </w:r>
      <w:r w:rsidR="00171491">
        <w:t>analyzed the data set using logistic</w:t>
      </w:r>
      <w:r w:rsidR="00F96A70">
        <w:t xml:space="preserve"> </w:t>
      </w:r>
      <w:r w:rsidR="00171491">
        <w:t>regression</w:t>
      </w:r>
      <w:r w:rsidR="00563338">
        <w:t>, in spite of our belief that this approach is unjustified given the continuous and apparently linear</w:t>
      </w:r>
      <w:r w:rsidR="00D109B5">
        <w:t xml:space="preserve"> nature of the response variable</w:t>
      </w:r>
      <w:r w:rsidR="00171491">
        <w:t>.</w:t>
      </w:r>
      <w:r w:rsidR="00516A90">
        <w:t xml:space="preserve"> </w:t>
      </w:r>
      <w:r w:rsidR="00441F44">
        <w:t xml:space="preserve">Christakis et al. (2004) divided the continuous attention/behavior problems scale into typical and problematic levels of attention deficit based on a </w:t>
      </w:r>
      <w:r w:rsidR="00441F44">
        <w:rPr>
          <w:i/>
        </w:rPr>
        <w:t xml:space="preserve">z = </w:t>
      </w:r>
      <w:r w:rsidR="00441F44">
        <w:t xml:space="preserve">1.2 cut point (corresponding to a score on the </w:t>
      </w:r>
      <w:del w:id="642" w:author="Matthew McBee" w:date="2019-12-04T10:15:00Z">
        <w:r w:rsidR="00441F44" w:rsidDel="005E3B32">
          <w:delText>Behavior Problems Index</w:delText>
        </w:r>
      </w:del>
      <w:ins w:id="643" w:author="Matthew McBee" w:date="2019-12-04T10:15:00Z">
        <w:r w:rsidR="005E3B32">
          <w:t>within-sex standardized attention score</w:t>
        </w:r>
      </w:ins>
      <w:del w:id="644" w:author="Matthew McBee" w:date="2019-12-04T10:15:00Z">
        <w:r w:rsidR="00441F44" w:rsidDel="005E3B32">
          <w:delText xml:space="preserve"> of </w:delText>
        </w:r>
      </w:del>
      <w:ins w:id="645" w:author="Matthew McBee" w:date="2019-12-04T10:15:00Z">
        <w:r w:rsidR="005E3B32">
          <w:t xml:space="preserve"> of </w:t>
        </w:r>
      </w:ins>
      <w:r w:rsidR="00441F44">
        <w:t>120). The</w:t>
      </w:r>
      <w:del w:id="646" w:author="Matthew McBee" w:date="2019-12-05T13:35:00Z">
        <w:r w:rsidR="00441F44" w:rsidDel="00B71AF9">
          <w:delText xml:space="preserve"> authors</w:delText>
        </w:r>
      </w:del>
      <w:ins w:id="647" w:author="Matthew McBee" w:date="2019-12-05T13:35:00Z">
        <w:r w:rsidR="00B71AF9">
          <w:t>y</w:t>
        </w:r>
      </w:ins>
      <w:r w:rsidR="00441F44">
        <w:t xml:space="preserve"> argued that using this cut point yielded a rate of problematic attention similar to its incidence in the population</w:t>
      </w:r>
      <w:ins w:id="648" w:author="Matthew McBee" w:date="2019-12-06T12:31:00Z">
        <w:r w:rsidR="00493850">
          <w:t>, b</w:t>
        </w:r>
      </w:ins>
      <w:del w:id="649" w:author="Matthew McBee" w:date="2019-12-06T12:31:00Z">
        <w:r w:rsidR="00441F44" w:rsidDel="00493850">
          <w:delText>. B</w:delText>
        </w:r>
      </w:del>
      <w:r w:rsidR="00441F44">
        <w:t xml:space="preserve">ut would their conclusions </w:t>
      </w:r>
      <w:del w:id="650" w:author="Matthew McBee" w:date="2019-12-05T13:35:00Z">
        <w:r w:rsidR="00441F44" w:rsidDel="00387FDF">
          <w:delText xml:space="preserve">regarding TV’s effects </w:delText>
        </w:r>
      </w:del>
      <w:r w:rsidR="00441F44">
        <w:t xml:space="preserve">have been the same if they had used a </w:t>
      </w:r>
      <w:ins w:id="651" w:author="Matthew McBee" w:date="2019-12-04T10:15:00Z">
        <w:r w:rsidR="005E3B32">
          <w:t xml:space="preserve">different </w:t>
        </w:r>
      </w:ins>
      <w:r w:rsidR="00441F44">
        <w:t>cut point</w:t>
      </w:r>
      <w:ins w:id="652" w:author="Matthew McBee" w:date="2019-12-04T10:16:00Z">
        <w:r w:rsidR="005E3B32">
          <w:t>?</w:t>
        </w:r>
      </w:ins>
      <w:del w:id="653" w:author="Matthew McBee" w:date="2019-12-04T10:16:00Z">
        <w:r w:rsidR="00441F44" w:rsidDel="005E3B32">
          <w:delText xml:space="preserve"> of 119 or 121? </w:delText>
        </w:r>
        <w:r w:rsidR="00E75429" w:rsidDel="005E3B32">
          <w:delText>We performed 42 analyses, systematically varying the cut</w:delText>
        </w:r>
        <w:r w:rsidR="00D6588E" w:rsidDel="005E3B32">
          <w:delText xml:space="preserve"> </w:delText>
        </w:r>
        <w:r w:rsidR="00E75429" w:rsidDel="005E3B32">
          <w:delText xml:space="preserve">point </w:delText>
        </w:r>
        <w:r w:rsidR="00171491" w:rsidDel="005E3B32">
          <w:delText>between problematic and n</w:delText>
        </w:r>
        <w:r w:rsidR="00E75429" w:rsidDel="005E3B32">
          <w:delText>on-problematic attention scores and examining outcomes for TV-watching at both ~1.5 and ~3years</w:delText>
        </w:r>
        <w:r w:rsidR="00171491" w:rsidDel="005E3B32">
          <w:delText>.</w:delText>
        </w:r>
        <w:r w:rsidR="00516A90" w:rsidDel="005E3B32">
          <w:delText xml:space="preserve"> </w:delText>
        </w:r>
        <w:r w:rsidDel="005E3B32">
          <w:delText>Thus, across the three different sets of analyses, we examined the</w:delText>
        </w:r>
      </w:del>
      <w:ins w:id="654" w:author="Matthew McBee" w:date="2019-12-04T10:16:00Z">
        <w:r w:rsidR="005E3B32">
          <w:t xml:space="preserve"> We</w:t>
        </w:r>
      </w:ins>
      <w:ins w:id="655" w:author="Matthew McBee" w:date="2019-12-04T10:17:00Z">
        <w:r w:rsidR="005E3B32">
          <w:t xml:space="preserve"> defined multiple dichotomous outcome variables by varying the standardized attention </w:t>
        </w:r>
        <w:proofErr w:type="spellStart"/>
        <w:r w:rsidR="005E3B32">
          <w:t>cutpoint</w:t>
        </w:r>
        <w:proofErr w:type="spellEnd"/>
        <w:r w:rsidR="005E3B32">
          <w:t xml:space="preserve"> from 110 to 130</w:t>
        </w:r>
      </w:ins>
      <w:ins w:id="656" w:author="Matthew McBee" w:date="2019-12-04T10:18:00Z">
        <w:r w:rsidR="005E3B32">
          <w:t>. We produced percenti</w:t>
        </w:r>
      </w:ins>
      <w:ins w:id="657" w:author="Matthew McBee" w:date="2019-12-04T10:19:00Z">
        <w:r w:rsidR="005E3B32">
          <w:t xml:space="preserve">le-equivalent </w:t>
        </w:r>
        <w:proofErr w:type="spellStart"/>
        <w:r w:rsidR="005E3B32">
          <w:t>cutpoints</w:t>
        </w:r>
        <w:proofErr w:type="spellEnd"/>
        <w:r w:rsidR="005E3B32">
          <w:t xml:space="preserve"> on the raw attention outcome. Like the linear regression models, we fit models with and without sample weights, and also with and without multiple imputation of </w:t>
        </w:r>
      </w:ins>
      <w:ins w:id="658" w:author="Matthew McBee" w:date="2019-12-04T10:20:00Z">
        <w:r w:rsidR="005E3B32">
          <w:t>missing data (though these could not be combined). With listwise d</w:t>
        </w:r>
      </w:ins>
      <w:ins w:id="659" w:author="Matthew McBee" w:date="2019-12-04T10:21:00Z">
        <w:r w:rsidR="005E3B32">
          <w:t>eletion, this</w:t>
        </w:r>
      </w:ins>
      <w:ins w:id="660" w:author="Matthew McBee" w:date="2019-12-04T10:20:00Z">
        <w:r w:rsidR="005E3B32">
          <w:t xml:space="preserve"> yielded </w:t>
        </w:r>
      </w:ins>
      <w:ins w:id="661" w:author="Matthew McBee" w:date="2019-12-04T10:21:00Z">
        <w:r w:rsidR="005E3B32">
          <w:t xml:space="preserve">21 (attention </w:t>
        </w:r>
        <w:proofErr w:type="spellStart"/>
        <w:r w:rsidR="005E3B32">
          <w:t>cutpoints</w:t>
        </w:r>
        <w:proofErr w:type="spellEnd"/>
        <w:r w:rsidR="005E3B32">
          <w:t xml:space="preserve">) x </w:t>
        </w:r>
      </w:ins>
      <w:ins w:id="662" w:author="Matthew McBee" w:date="2019-12-04T10:20:00Z">
        <w:r w:rsidR="005E3B32">
          <w:t>2 (outcomes) x 2 (TV ages) x 2 (covariate sets) x</w:t>
        </w:r>
      </w:ins>
      <w:ins w:id="663" w:author="Matthew McBee" w:date="2019-12-04T10:21:00Z">
        <w:r w:rsidR="005E3B32">
          <w:t xml:space="preserve"> </w:t>
        </w:r>
      </w:ins>
      <w:ins w:id="664" w:author="Matthew McBee" w:date="2019-12-04T10:20:00Z">
        <w:r w:rsidR="005E3B32">
          <w:t xml:space="preserve">2 (sample weights) = </w:t>
        </w:r>
      </w:ins>
      <w:ins w:id="665" w:author="Matthew McBee" w:date="2019-12-04T10:21:00Z">
        <w:r w:rsidR="005E3B32">
          <w:t>336</w:t>
        </w:r>
      </w:ins>
      <w:ins w:id="666" w:author="Matthew McBee" w:date="2019-12-04T10:20:00Z">
        <w:r w:rsidR="005E3B32">
          <w:t xml:space="preserve"> models. Using multiple imputation, </w:t>
        </w:r>
      </w:ins>
      <w:ins w:id="667" w:author="Matthew McBee" w:date="2019-12-04T10:22:00Z">
        <w:r w:rsidR="005E3B32">
          <w:t xml:space="preserve">we fit 21 (attention </w:t>
        </w:r>
        <w:proofErr w:type="spellStart"/>
        <w:r w:rsidR="005E3B32">
          <w:t>cutpoints</w:t>
        </w:r>
        <w:proofErr w:type="spellEnd"/>
        <w:r w:rsidR="005E3B32">
          <w:t xml:space="preserve">) x 2 (outcomes) x 2 (TV ages) x 2 (covariate sets) = </w:t>
        </w:r>
      </w:ins>
      <w:del w:id="668" w:author="Matthew McBee" w:date="2019-12-04T10:16:00Z">
        <w:r w:rsidDel="005E3B32">
          <w:delText xml:space="preserve"> relationship between early TV exposure and later attention problems in this data set in </w:delText>
        </w:r>
        <w:r w:rsidR="0015413C" w:rsidDel="005E3B32">
          <w:delText>82</w:delText>
        </w:r>
        <w:r w:rsidDel="005E3B32">
          <w:delText xml:space="preserve"> distinct ways.</w:delText>
        </w:r>
        <w:r w:rsidR="00171491" w:rsidDel="005E3B32">
          <w:delText xml:space="preserve"> </w:delText>
        </w:r>
      </w:del>
      <w:ins w:id="669" w:author="Matthew McBee" w:date="2019-12-04T10:22:00Z">
        <w:r w:rsidR="005E3B32">
          <w:t>168 model</w:t>
        </w:r>
      </w:ins>
      <w:ins w:id="670" w:author="Matthew McBee" w:date="2019-12-05T13:36:00Z">
        <w:r w:rsidR="00387FDF">
          <w:t>s</w:t>
        </w:r>
      </w:ins>
      <w:ins w:id="671" w:author="Matthew McBee" w:date="2019-12-04T10:22:00Z">
        <w:r w:rsidR="005E3B32">
          <w:t>, for a total of 504 logisti</w:t>
        </w:r>
      </w:ins>
      <w:ins w:id="672" w:author="Matthew McBee" w:date="2019-12-04T10:25:00Z">
        <w:r w:rsidR="005E3B32">
          <w:t>c</w:t>
        </w:r>
      </w:ins>
      <w:ins w:id="673" w:author="Matthew McBee" w:date="2019-12-04T10:22:00Z">
        <w:r w:rsidR="005E3B32">
          <w:t xml:space="preserve"> regression models.</w:t>
        </w:r>
      </w:ins>
      <w:ins w:id="674" w:author="Matthew McBee" w:date="2019-12-04T10:23:00Z">
        <w:r w:rsidR="005E3B32">
          <w:t xml:space="preserve"> However, because of sparseness on the attention outcome (particularly the raw version), frequently the imposition of two adjacent cutoffs (</w:t>
        </w:r>
        <w:proofErr w:type="spellStart"/>
        <w:r w:rsidR="005E3B32">
          <w:t>e.g</w:t>
        </w:r>
        <w:proofErr w:type="spellEnd"/>
        <w:r w:rsidR="005E3B32">
          <w:t>, 121 and 122) would produce identical categoriz</w:t>
        </w:r>
      </w:ins>
      <w:ins w:id="675" w:author="Matthew McBee" w:date="2019-12-04T10:24:00Z">
        <w:r w:rsidR="005E3B32">
          <w:t xml:space="preserve">ations of the outcome and </w:t>
        </w:r>
      </w:ins>
      <w:ins w:id="676" w:author="Matthew McBee" w:date="2019-12-04T10:26:00Z">
        <w:r w:rsidR="00057C0F">
          <w:t xml:space="preserve">therefore </w:t>
        </w:r>
      </w:ins>
      <w:ins w:id="677" w:author="Matthew McBee" w:date="2019-12-04T10:24:00Z">
        <w:r w:rsidR="005E3B32">
          <w:t>redundant results. After purging these redundanc</w:t>
        </w:r>
      </w:ins>
      <w:ins w:id="678" w:author="Matthew McBee" w:date="2019-12-04T10:25:00Z">
        <w:r w:rsidR="005E3B32">
          <w:t>ies</w:t>
        </w:r>
      </w:ins>
      <w:ins w:id="679" w:author="Matthew McBee" w:date="2019-12-04T10:24:00Z">
        <w:r w:rsidR="005E3B32">
          <w:t xml:space="preserve">, we were left with 192 unique logistic regression </w:t>
        </w:r>
      </w:ins>
      <w:ins w:id="680" w:author="Matthew McBee" w:date="2019-12-04T10:25:00Z">
        <w:r w:rsidR="005E3B32">
          <w:t xml:space="preserve">models. We used the </w:t>
        </w:r>
        <w:r w:rsidR="005E3B32">
          <w:rPr>
            <w:i/>
            <w:iCs/>
          </w:rPr>
          <w:t>survey</w:t>
        </w:r>
        <w:r w:rsidR="005E3B32">
          <w:t xml:space="preserve"> and </w:t>
        </w:r>
        <w:r w:rsidR="005E3B32">
          <w:rPr>
            <w:i/>
            <w:iCs/>
          </w:rPr>
          <w:t>mice</w:t>
        </w:r>
        <w:r w:rsidR="005E3B32">
          <w:t xml:space="preserve"> packages to incorporate sample weights and to perform multiple imputation.</w:t>
        </w:r>
      </w:ins>
      <w:ins w:id="681" w:author="Matthew McBee" w:date="2019-12-04T10:24:00Z">
        <w:r w:rsidR="005E3B32">
          <w:t xml:space="preserve"> </w:t>
        </w:r>
      </w:ins>
    </w:p>
    <w:p w14:paraId="67A8F017" w14:textId="2A499DA9" w:rsidR="00057C0F" w:rsidRDefault="00057C0F" w:rsidP="00441F44">
      <w:pPr>
        <w:spacing w:line="480" w:lineRule="auto"/>
        <w:ind w:firstLine="720"/>
        <w:rPr>
          <w:ins w:id="682" w:author="Matthew McBee" w:date="2019-12-04T10:22:00Z"/>
        </w:rPr>
      </w:pPr>
      <w:ins w:id="683" w:author="Matthew McBee" w:date="2019-12-04T10:32:00Z">
        <w:r>
          <w:t>In tot</w:t>
        </w:r>
      </w:ins>
      <w:ins w:id="684" w:author="Matthew McBee" w:date="2019-12-04T10:33:00Z">
        <w:r>
          <w:t>al, we fit 888 non-redundant models to the data</w:t>
        </w:r>
      </w:ins>
      <w:ins w:id="685" w:author="Matthew McBee" w:date="2019-12-04T10:34:00Z">
        <w:r>
          <w:t xml:space="preserve">, including </w:t>
        </w:r>
      </w:ins>
      <w:ins w:id="686" w:author="Matthew McBee" w:date="2019-12-04T10:33:00Z">
        <w:r>
          <w:t>384 IPTW propensity score</w:t>
        </w:r>
      </w:ins>
      <w:ins w:id="687" w:author="Matthew McBee" w:date="2019-12-04T10:34:00Z">
        <w:r>
          <w:t xml:space="preserve">, 192 stratified propensity score, </w:t>
        </w:r>
      </w:ins>
      <w:ins w:id="688" w:author="Matthew McBee" w:date="2019-12-04T10:33:00Z">
        <w:r>
          <w:t xml:space="preserve">72 linear regression, </w:t>
        </w:r>
      </w:ins>
      <w:ins w:id="689" w:author="Matthew McBee" w:date="2019-12-04T10:34:00Z">
        <w:r>
          <w:t xml:space="preserve">and </w:t>
        </w:r>
      </w:ins>
      <w:ins w:id="690" w:author="Matthew McBee" w:date="2019-12-04T10:33:00Z">
        <w:r>
          <w:t>192 logistic</w:t>
        </w:r>
      </w:ins>
      <w:ins w:id="691" w:author="Matthew McBee" w:date="2019-12-04T10:34:00Z">
        <w:r>
          <w:t xml:space="preserve"> regression models. </w:t>
        </w:r>
      </w:ins>
    </w:p>
    <w:p w14:paraId="3EB070FD" w14:textId="3BC43542" w:rsidR="005E3B32" w:rsidRPr="00441F44" w:rsidDel="00057C0F" w:rsidRDefault="005E3B32" w:rsidP="00441F44">
      <w:pPr>
        <w:spacing w:line="480" w:lineRule="auto"/>
        <w:ind w:firstLine="720"/>
        <w:rPr>
          <w:del w:id="692" w:author="Matthew McBee" w:date="2019-12-04T10:26:00Z"/>
        </w:rPr>
      </w:pPr>
    </w:p>
    <w:p w14:paraId="78E9F500" w14:textId="1CD74C3A" w:rsidR="00AF4568" w:rsidDel="00057C0F" w:rsidRDefault="00AF4568" w:rsidP="00563338">
      <w:pPr>
        <w:rPr>
          <w:del w:id="693" w:author="Matthew McBee" w:date="2019-12-04T10:26:00Z"/>
          <w:b/>
        </w:rPr>
      </w:pPr>
    </w:p>
    <w:p w14:paraId="7BA3D5ED" w14:textId="50BA1341" w:rsidR="004C75BC" w:rsidRPr="003D64BA" w:rsidDel="008827A7" w:rsidRDefault="004C75BC" w:rsidP="004C75BC">
      <w:pPr>
        <w:spacing w:line="480" w:lineRule="auto"/>
        <w:jc w:val="center"/>
        <w:rPr>
          <w:del w:id="694" w:author="Matthew McBee" w:date="2019-12-03T13:41:00Z"/>
          <w:b/>
        </w:rPr>
      </w:pPr>
      <w:del w:id="695" w:author="Matthew McBee" w:date="2019-12-03T13:41:00Z">
        <w:r w:rsidRPr="003D64BA" w:rsidDel="008827A7">
          <w:rPr>
            <w:b/>
          </w:rPr>
          <w:delText>Method</w:delText>
        </w:r>
      </w:del>
    </w:p>
    <w:p w14:paraId="19418AC7" w14:textId="3BCE9A76" w:rsidR="004C75BC" w:rsidRPr="0003674E" w:rsidDel="008827A7" w:rsidRDefault="004C75BC" w:rsidP="004C75BC">
      <w:pPr>
        <w:outlineLvl w:val="0"/>
        <w:rPr>
          <w:del w:id="696" w:author="Matthew McBee" w:date="2019-12-03T13:41:00Z"/>
          <w:b/>
        </w:rPr>
      </w:pPr>
      <w:del w:id="697" w:author="Matthew McBee" w:date="2019-12-03T13:41:00Z">
        <w:r w:rsidRPr="0003674E" w:rsidDel="008827A7">
          <w:rPr>
            <w:b/>
          </w:rPr>
          <w:delText>Data</w:delText>
        </w:r>
      </w:del>
    </w:p>
    <w:p w14:paraId="0275A680" w14:textId="00086881" w:rsidR="004C75BC" w:rsidRPr="0003674E" w:rsidDel="008827A7" w:rsidRDefault="004C75BC" w:rsidP="004C75BC">
      <w:pPr>
        <w:rPr>
          <w:del w:id="698" w:author="Matthew McBee" w:date="2019-12-03T13:41:00Z"/>
        </w:rPr>
      </w:pPr>
    </w:p>
    <w:p w14:paraId="7681246F" w14:textId="2AD127F1" w:rsidR="004C75BC" w:rsidRPr="00425BB7" w:rsidDel="008827A7" w:rsidRDefault="004C75BC" w:rsidP="004C75BC">
      <w:pPr>
        <w:spacing w:line="480" w:lineRule="auto"/>
        <w:ind w:firstLine="720"/>
        <w:rPr>
          <w:del w:id="699" w:author="Matthew McBee" w:date="2019-12-03T13:41:00Z"/>
          <w:color w:val="000000" w:themeColor="text1"/>
        </w:rPr>
      </w:pPr>
      <w:del w:id="700" w:author="Matthew McBee" w:date="2019-12-03T13:41:00Z">
        <w:r w:rsidDel="008827A7">
          <w:delText>As in Christakis et al. (2004), d</w:delText>
        </w:r>
        <w:r w:rsidRPr="0003674E" w:rsidDel="008827A7">
          <w:delText xml:space="preserve">ata </w:delText>
        </w:r>
        <w:r w:rsidDel="008827A7">
          <w:delText xml:space="preserve">for the present investigation </w:delText>
        </w:r>
        <w:r w:rsidRPr="0003674E" w:rsidDel="008827A7">
          <w:delText>were obtained from the National Longitudinal Survey of Youth 1979 (</w:delText>
        </w:r>
        <w:r w:rsidR="009A4424" w:rsidDel="008827A7">
          <w:delText>NLSY</w:delText>
        </w:r>
        <w:r w:rsidRPr="0003674E" w:rsidDel="008827A7">
          <w:delText>-79</w:delText>
        </w:r>
        <w:r w:rsidDel="008827A7">
          <w:delText>)</w:delText>
        </w:r>
        <w:r w:rsidRPr="0003674E" w:rsidDel="008827A7">
          <w:delText>, available via the NLS Investigator web interface</w:delText>
        </w:r>
        <w:r w:rsidR="00A245AE" w:rsidDel="008827A7">
          <w:delText xml:space="preserve"> (2018)</w:delText>
        </w:r>
        <w:r w:rsidRPr="0003674E" w:rsidDel="008827A7">
          <w:rPr>
            <w:color w:val="000000" w:themeColor="text1"/>
          </w:rPr>
          <w:delText xml:space="preserve">. Child data came from the </w:delText>
        </w:r>
        <w:r w:rsidR="009A4424" w:rsidDel="008827A7">
          <w:rPr>
            <w:color w:val="000000" w:themeColor="text1"/>
          </w:rPr>
          <w:delText>NLSY</w:delText>
        </w:r>
        <w:r w:rsidRPr="0003674E" w:rsidDel="008827A7">
          <w:rPr>
            <w:color w:val="000000" w:themeColor="text1"/>
          </w:rPr>
          <w:delText>79 Child and Young Adult dataset</w:delText>
        </w:r>
        <w:r w:rsidR="00A76B66" w:rsidDel="008827A7">
          <w:rPr>
            <w:color w:val="000000" w:themeColor="text1"/>
          </w:rPr>
          <w:delText>.</w:delText>
        </w:r>
        <w:r w:rsidRPr="0003674E" w:rsidDel="008827A7">
          <w:rPr>
            <w:color w:val="000000" w:themeColor="text1"/>
          </w:rPr>
          <w:delText xml:space="preserve"> </w:delText>
        </w:r>
        <w:r w:rsidR="00A76B66" w:rsidDel="008827A7">
          <w:rPr>
            <w:color w:val="000000" w:themeColor="text1"/>
          </w:rPr>
          <w:delText>I</w:delText>
        </w:r>
        <w:r w:rsidRPr="0003674E" w:rsidDel="008827A7">
          <w:rPr>
            <w:color w:val="000000" w:themeColor="text1"/>
          </w:rPr>
          <w:delText xml:space="preserve">nformation on the mothers of these children came from the original </w:delText>
        </w:r>
        <w:r w:rsidR="009A4424" w:rsidDel="008827A7">
          <w:rPr>
            <w:color w:val="000000" w:themeColor="text1"/>
          </w:rPr>
          <w:delText>NLSY</w:delText>
        </w:r>
        <w:r w:rsidRPr="0003674E" w:rsidDel="008827A7">
          <w:rPr>
            <w:color w:val="000000" w:themeColor="text1"/>
          </w:rPr>
          <w:delText xml:space="preserve">-79 dataset. These datasets were merged via a common ID code variable allowing mother and child data to be linked. We initially downloaded 321 variables from the Child and Young Adult dataset and </w:delText>
        </w:r>
        <w:r w:rsidDel="008827A7">
          <w:rPr>
            <w:color w:val="000000" w:themeColor="text1"/>
          </w:rPr>
          <w:delText xml:space="preserve">41 </w:delText>
        </w:r>
        <w:r w:rsidRPr="0003674E" w:rsidDel="008827A7">
          <w:rPr>
            <w:color w:val="000000" w:themeColor="text1"/>
          </w:rPr>
          <w:delText xml:space="preserve">variables from the </w:delText>
        </w:r>
        <w:r w:rsidR="009A4424" w:rsidDel="008827A7">
          <w:rPr>
            <w:color w:val="000000" w:themeColor="text1"/>
          </w:rPr>
          <w:delText>NLSY</w:delText>
        </w:r>
        <w:r w:rsidRPr="0003674E" w:rsidDel="008827A7">
          <w:rPr>
            <w:color w:val="000000" w:themeColor="text1"/>
          </w:rPr>
          <w:delText>79 dataset</w:delText>
        </w:r>
        <w:r w:rsidR="005918BA" w:rsidDel="008827A7">
          <w:rPr>
            <w:color w:val="000000" w:themeColor="text1"/>
            <w:vertAlign w:val="superscript"/>
          </w:rPr>
          <w:delText xml:space="preserve"> </w:delText>
        </w:r>
        <w:r w:rsidR="005918BA" w:rsidDel="008827A7">
          <w:rPr>
            <w:color w:val="000000" w:themeColor="text1"/>
          </w:rPr>
          <w:delText>(NLSY, 2018).</w:delText>
        </w:r>
        <w:r w:rsidDel="008827A7">
          <w:rPr>
            <w:color w:val="000000" w:themeColor="text1"/>
          </w:rPr>
          <w:delText xml:space="preserve"> Our project’s Open Science Framework (OSF) page (anonymized link for peer review: </w:delText>
        </w:r>
        <w:r w:rsidR="00002ED8" w:rsidDel="008827A7">
          <w:fldChar w:fldCharType="begin"/>
        </w:r>
        <w:r w:rsidR="00002ED8" w:rsidDel="008827A7">
          <w:delInstrText xml:space="preserve"> HYPERLINK "https://goo.gl/doxyuG" </w:delInstrText>
        </w:r>
        <w:r w:rsidR="00002ED8" w:rsidDel="008827A7">
          <w:fldChar w:fldCharType="separate"/>
        </w:r>
        <w:r w:rsidR="00835F08" w:rsidRPr="00F4171E" w:rsidDel="008827A7">
          <w:rPr>
            <w:rStyle w:val="Hyperlink"/>
          </w:rPr>
          <w:delText>https://goo.gl/doxyuG</w:delText>
        </w:r>
        <w:r w:rsidR="00002ED8" w:rsidDel="008827A7">
          <w:rPr>
            <w:rStyle w:val="Hyperlink"/>
          </w:rPr>
          <w:fldChar w:fldCharType="end"/>
        </w:r>
        <w:r w:rsidR="00835F08" w:rsidDel="008827A7">
          <w:delText>)</w:delText>
        </w:r>
        <w:r w:rsidDel="008827A7">
          <w:rPr>
            <w:color w:val="000000" w:themeColor="text1"/>
          </w:rPr>
          <w:delText xml:space="preserve"> presents a spreadsheet mapping our analysis variables to the variable codes and labels from the </w:delText>
        </w:r>
        <w:r w:rsidR="009A4424" w:rsidDel="008827A7">
          <w:rPr>
            <w:color w:val="000000" w:themeColor="text1"/>
          </w:rPr>
          <w:delText>NLSY</w:delText>
        </w:r>
        <w:r w:rsidDel="008827A7">
          <w:rPr>
            <w:color w:val="000000" w:themeColor="text1"/>
          </w:rPr>
          <w:delText xml:space="preserve"> dataset</w:delText>
        </w:r>
        <w:r w:rsidR="003E5E43" w:rsidDel="008827A7">
          <w:rPr>
            <w:color w:val="000000" w:themeColor="text1"/>
          </w:rPr>
          <w:delText xml:space="preserve"> (see “documentation” component)</w:delText>
        </w:r>
        <w:r w:rsidDel="008827A7">
          <w:rPr>
            <w:color w:val="000000" w:themeColor="text1"/>
          </w:rPr>
          <w:delText xml:space="preserve">. Our downloaded and processed data as well as </w:delText>
        </w:r>
        <w:r w:rsidR="00F31AAB" w:rsidDel="008827A7">
          <w:rPr>
            <w:color w:val="000000" w:themeColor="text1"/>
          </w:rPr>
          <w:delText xml:space="preserve">our </w:delText>
        </w:r>
        <w:r w:rsidDel="008827A7">
          <w:rPr>
            <w:color w:val="000000" w:themeColor="text1"/>
          </w:rPr>
          <w:delText xml:space="preserve">analysis code are disclosed on this site, allowing interested readers to replicate or extend our analysis. </w:delText>
        </w:r>
      </w:del>
    </w:p>
    <w:p w14:paraId="535FAF69" w14:textId="5E64A92A" w:rsidR="004C75BC" w:rsidDel="008827A7" w:rsidRDefault="004C75BC" w:rsidP="004C75BC">
      <w:pPr>
        <w:spacing w:line="480" w:lineRule="auto"/>
        <w:ind w:firstLine="720"/>
        <w:rPr>
          <w:del w:id="701" w:author="Matthew McBee" w:date="2019-12-03T13:41:00Z"/>
        </w:rPr>
      </w:pPr>
      <w:del w:id="702" w:author="Matthew McBee" w:date="2019-12-03T13:41:00Z">
        <w:r w:rsidRPr="0003674E" w:rsidDel="008827A7">
          <w:delText>Our variable selection process was based on the one reported in</w:delText>
        </w:r>
        <w:r w:rsidDel="008827A7">
          <w:delText xml:space="preserve"> the original </w:delText>
        </w:r>
        <w:r w:rsidR="006967DB" w:rsidDel="008827A7">
          <w:delText xml:space="preserve">paper </w:delText>
        </w:r>
        <w:r w:rsidRPr="0003674E" w:rsidDel="008827A7">
          <w:delText xml:space="preserve">with some additions. As per </w:delText>
        </w:r>
        <w:r w:rsidDel="008827A7">
          <w:delText>Christakis et al. (2004)</w:delText>
        </w:r>
        <w:r w:rsidRPr="0003674E" w:rsidDel="008827A7">
          <w:delText>, we selected three cohorts of children who were approximately 7 years old during the three “index years” of 1996, 1998, and 2000. Our baseline variable selections matched the original</w:delText>
        </w:r>
        <w:r w:rsidDel="008827A7">
          <w:delText xml:space="preserve"> study</w:delText>
        </w:r>
        <w:r w:rsidRPr="0003674E" w:rsidDel="008827A7">
          <w:delText xml:space="preserve"> </w:delText>
        </w:r>
        <w:r w:rsidDel="008827A7">
          <w:delText>t</w:delText>
        </w:r>
        <w:r w:rsidRPr="0003674E" w:rsidDel="008827A7">
          <w:delText xml:space="preserve">o the extent possible given the brief description in the original paper, which did not report ID codes for the selected variables. In most cases, we could unambiguously identify variables by searching the </w:delText>
        </w:r>
        <w:r w:rsidR="009A4424" w:rsidDel="008827A7">
          <w:delText>NLSY</w:delText>
        </w:r>
        <w:r w:rsidRPr="0003674E" w:rsidDel="008827A7">
          <w:delText xml:space="preserve"> data by question text or question title. </w:delText>
        </w:r>
      </w:del>
    </w:p>
    <w:p w14:paraId="18D92E15" w14:textId="75631D41" w:rsidR="004C75BC" w:rsidRPr="0003674E" w:rsidDel="008827A7" w:rsidRDefault="004C75BC" w:rsidP="004C75BC">
      <w:pPr>
        <w:spacing w:line="480" w:lineRule="auto"/>
        <w:ind w:firstLine="720"/>
        <w:rPr>
          <w:del w:id="703" w:author="Matthew McBee" w:date="2019-12-03T13:41:00Z"/>
        </w:rPr>
      </w:pPr>
      <w:del w:id="704" w:author="Matthew McBee" w:date="2019-12-03T13:41:00Z">
        <w:r w:rsidDel="008827A7">
          <w:delText xml:space="preserve">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w:delText>
        </w:r>
        <w:r w:rsidR="00B0131C" w:rsidDel="008827A7">
          <w:delText>Two exceptions</w:delText>
        </w:r>
        <w:r w:rsidDel="008827A7">
          <w:delText xml:space="preserve"> were maternal self-esteem, which was asked only in 1987, and maternal depression (CES-D), which was assessed only in 1992. Depending on the cohort, depression could have been assessed up to four years before birth or the same year the child was born; </w:delText>
        </w:r>
        <w:r w:rsidR="003E289D" w:rsidDel="008827A7">
          <w:delText xml:space="preserve">and </w:delText>
        </w:r>
        <w:r w:rsidDel="008827A7">
          <w:delText xml:space="preserve">self-esteem from one to five years before birth. In spite of this problem of timing, we included these two variables because the original paper did. </w:delText>
        </w:r>
        <w:r w:rsidR="0032634E" w:rsidDel="008827A7">
          <w:delText xml:space="preserve">In any case, we </w:delText>
        </w:r>
        <w:r w:rsidDel="008827A7">
          <w:delText>expect</w:delText>
        </w:r>
        <w:r w:rsidR="0032634E" w:rsidDel="008827A7">
          <w:delText>ed</w:delText>
        </w:r>
        <w:r w:rsidDel="008827A7">
          <w:delText xml:space="preserve"> a moderate degree of stability over time in these constructs</w:delText>
        </w:r>
        <w:r w:rsidR="00C1260C" w:rsidDel="008827A7">
          <w:delText xml:space="preserve"> (</w:delText>
        </w:r>
        <w:r w:rsidR="00BD2629" w:rsidDel="008827A7">
          <w:delText xml:space="preserve">Lovibond, 1998; </w:delText>
        </w:r>
        <w:r w:rsidR="00C1260C" w:rsidDel="008827A7">
          <w:delText>Trzesniewski, Donnellan, &amp; Robins, 2003)</w:delText>
        </w:r>
        <w:r w:rsidDel="008827A7">
          <w:delText xml:space="preserve">, which may ameliorate some concern about the timing of their measurement. </w:delText>
        </w:r>
      </w:del>
    </w:p>
    <w:p w14:paraId="5EC9946C" w14:textId="5CDDE62D" w:rsidR="004C75BC" w:rsidRPr="0003674E" w:rsidDel="008827A7" w:rsidRDefault="004C75BC" w:rsidP="004C75BC">
      <w:pPr>
        <w:spacing w:line="480" w:lineRule="auto"/>
        <w:rPr>
          <w:del w:id="705" w:author="Matthew McBee" w:date="2019-12-03T13:41:00Z"/>
        </w:rPr>
      </w:pPr>
      <w:del w:id="706" w:author="Matthew McBee" w:date="2019-12-03T13:41:00Z">
        <w:r w:rsidRPr="0003674E" w:rsidDel="008827A7">
          <w:tab/>
        </w:r>
        <w:r w:rsidRPr="0003674E" w:rsidDel="008827A7">
          <w:rPr>
            <w:b/>
          </w:rPr>
          <w:delText>Selection of cases.</w:delText>
        </w:r>
        <w:r w:rsidRPr="0003674E" w:rsidDel="008827A7">
          <w:delText xml:space="preserve"> We followed the original paper’s criteria for sample selection. For each index year (1996, 1998, and 2000), we included those children whose ages at index were between 6 years 9 months and 8 years 9 </w:delText>
        </w:r>
        <w:r w:rsidRPr="00C20DD6" w:rsidDel="008827A7">
          <w:delText>months.</w:delText>
        </w:r>
        <w:r w:rsidRPr="000E0AB8" w:rsidDel="008827A7">
          <w:rPr>
            <w:rStyle w:val="CommentReference"/>
            <w:rFonts w:eastAsiaTheme="minorHAnsi"/>
            <w:sz w:val="24"/>
            <w:szCs w:val="24"/>
            <w:vertAlign w:val="subscript"/>
          </w:rPr>
          <w:softHyphen/>
        </w:r>
        <w:r w:rsidRPr="000E0AB8" w:rsidDel="008827A7">
          <w:rPr>
            <w:rStyle w:val="CommentReference"/>
            <w:rFonts w:eastAsiaTheme="minorHAnsi"/>
            <w:sz w:val="24"/>
            <w:szCs w:val="24"/>
          </w:rPr>
          <w:delText xml:space="preserve"> A total of 2,</w:delText>
        </w:r>
        <w:r w:rsidR="00752637" w:rsidDel="008827A7">
          <w:rPr>
            <w:rStyle w:val="CommentReference"/>
            <w:rFonts w:eastAsiaTheme="minorHAnsi"/>
            <w:sz w:val="24"/>
            <w:szCs w:val="24"/>
          </w:rPr>
          <w:delText>145</w:delText>
        </w:r>
        <w:r w:rsidR="00752637" w:rsidRPr="000E0AB8" w:rsidDel="008827A7">
          <w:rPr>
            <w:rStyle w:val="CommentReference"/>
            <w:rFonts w:eastAsiaTheme="minorHAnsi"/>
            <w:sz w:val="24"/>
            <w:szCs w:val="24"/>
          </w:rPr>
          <w:delText xml:space="preserve"> </w:delText>
        </w:r>
        <w:r w:rsidRPr="000E0AB8" w:rsidDel="008827A7">
          <w:rPr>
            <w:rStyle w:val="CommentReference"/>
            <w:rFonts w:eastAsiaTheme="minorHAnsi"/>
            <w:sz w:val="24"/>
            <w:szCs w:val="24"/>
          </w:rPr>
          <w:delText>cases were extracted.</w:delText>
        </w:r>
        <w:r w:rsidR="00516A90" w:rsidDel="008827A7">
          <w:rPr>
            <w:rStyle w:val="CommentReference"/>
            <w:rFonts w:eastAsiaTheme="minorHAnsi"/>
          </w:rPr>
          <w:delText xml:space="preserve"> </w:delText>
        </w:r>
      </w:del>
    </w:p>
    <w:p w14:paraId="29BF0A5E" w14:textId="2088BAEA" w:rsidR="00942372" w:rsidDel="008827A7" w:rsidRDefault="004C75BC" w:rsidP="00942372">
      <w:pPr>
        <w:spacing w:line="480" w:lineRule="auto"/>
        <w:ind w:firstLine="720"/>
        <w:rPr>
          <w:del w:id="707" w:author="Matthew McBee" w:date="2019-12-03T13:41:00Z"/>
        </w:rPr>
      </w:pPr>
      <w:del w:id="708" w:author="Matthew McBee" w:date="2019-12-03T13:41:00Z">
        <w:r w:rsidDel="008827A7">
          <w:rPr>
            <w:b/>
          </w:rPr>
          <w:delText>Variables.</w:delText>
        </w:r>
        <w:r w:rsidRPr="0003674E" w:rsidDel="008827A7">
          <w:rPr>
            <w:b/>
          </w:rPr>
          <w:delText xml:space="preserve"> </w:delText>
        </w:r>
        <w:r w:rsidDel="008827A7">
          <w:delText>As in the original study, o</w:delText>
        </w:r>
        <w:r w:rsidRPr="0003674E" w:rsidDel="008827A7">
          <w:delText xml:space="preserve">ur measure of </w:delText>
        </w:r>
        <w:r w:rsidDel="008827A7">
          <w:delText>attention</w:delText>
        </w:r>
        <w:r w:rsidRPr="0003674E" w:rsidDel="008827A7">
          <w:delText xml:space="preserve"> was the standardized score on the hyperactivity subscale of the five-item Behavior Problems Index (BPI), which was standardized to an IQ-like metric </w:delText>
        </w:r>
        <w:r w:rsidDel="008827A7">
          <w:delText>(</w:delText>
        </w:r>
        <w:r w:rsidR="00B66C96" w:rsidDel="008827A7">
          <w:delText>M =</w:delText>
        </w:r>
        <w:r w:rsidDel="008827A7">
          <w:delText xml:space="preserve"> 100, </w:delText>
        </w:r>
        <w:r w:rsidR="00B66C96" w:rsidDel="008827A7">
          <w:delText>SD =</w:delText>
        </w:r>
        <w:r w:rsidRPr="0003674E" w:rsidDel="008827A7">
          <w:delText xml:space="preserve"> 15) within sex</w:delText>
        </w:r>
        <w:r w:rsidR="00B66C96" w:rsidDel="008827A7">
          <w:delText>,</w:delText>
        </w:r>
        <w:r w:rsidRPr="0003674E" w:rsidDel="008827A7">
          <w:delText xml:space="preserve"> </w:delText>
        </w:r>
        <w:r w:rsidDel="008827A7">
          <w:delText xml:space="preserve">as per the original study. However, we also retained the raw attention scores which were unadjusted for sex. </w:delText>
        </w:r>
        <w:r w:rsidRPr="0003674E" w:rsidDel="008827A7">
          <w:delText xml:space="preserve">The five items </w:delText>
        </w:r>
        <w:r w:rsidDel="008827A7">
          <w:delText>addressed</w:delText>
        </w:r>
        <w:r w:rsidRPr="0003674E" w:rsidDel="008827A7">
          <w:delText xml:space="preserve"> child</w:delText>
        </w:r>
        <w:r w:rsidDel="008827A7">
          <w:delText>ren</w:delText>
        </w:r>
        <w:r w:rsidRPr="0003674E" w:rsidDel="008827A7">
          <w:delText xml:space="preserve">’s ability to concentrate and pay attention, </w:delText>
        </w:r>
        <w:r w:rsidDel="008827A7">
          <w:delText xml:space="preserve">as well as their </w:delText>
        </w:r>
        <w:r w:rsidRPr="0003674E" w:rsidDel="008827A7">
          <w:delText>confusion, impulsivity, obsessions, and restlessness or inability to sit still.</w:delText>
        </w:r>
        <w:r w:rsidDel="008827A7">
          <w:delText xml:space="preserve"> </w:delText>
        </w:r>
        <w:r w:rsidR="00942372" w:rsidDel="008827A7">
          <w:delText xml:space="preserve">We created a dichotomized variable for our logistic regression models based on the following description from the original paper:  </w:delText>
        </w:r>
      </w:del>
    </w:p>
    <w:p w14:paraId="7269364F" w14:textId="1AC613B9" w:rsidR="004C75BC" w:rsidRPr="00A479D4" w:rsidDel="008827A7" w:rsidRDefault="004C75BC" w:rsidP="004C75BC">
      <w:pPr>
        <w:spacing w:before="100" w:beforeAutospacing="1" w:after="100" w:afterAutospacing="1"/>
        <w:ind w:left="720"/>
        <w:rPr>
          <w:del w:id="709" w:author="Matthew McBee" w:date="2019-12-03T13:41:00Z"/>
        </w:rPr>
      </w:pPr>
      <w:del w:id="710" w:author="Matthew McBee" w:date="2019-12-03T13:41:00Z">
        <w:r w:rsidRPr="00A479D4" w:rsidDel="008827A7">
          <w:delText xml:space="preserve">We created a binary classification representing attentional problems as either present or absent, using a cut point of 120 on the same-gender standardized BPI subscale score. That is, children with scores 1.2 standard deviations (SDs) above the mean were classified </w:delText>
        </w:r>
        <w:r w:rsidDel="008827A7">
          <w:delText>as having attentional problems (Christakis et al., 2004, p. 709)</w:delText>
        </w:r>
      </w:del>
    </w:p>
    <w:p w14:paraId="60074407" w14:textId="3BEF63DE" w:rsidR="00942372" w:rsidDel="008827A7" w:rsidRDefault="00942372" w:rsidP="004C75BC">
      <w:pPr>
        <w:spacing w:line="480" w:lineRule="auto"/>
        <w:ind w:firstLine="720"/>
        <w:rPr>
          <w:del w:id="711" w:author="Matthew McBee" w:date="2019-12-03T13:41:00Z"/>
        </w:rPr>
      </w:pPr>
    </w:p>
    <w:p w14:paraId="49555D86" w14:textId="6157BF52" w:rsidR="004C75BC" w:rsidDel="005471F1" w:rsidRDefault="004C75BC" w:rsidP="005471F1">
      <w:pPr>
        <w:spacing w:line="480" w:lineRule="auto"/>
        <w:ind w:firstLine="720"/>
        <w:rPr>
          <w:del w:id="712" w:author="Matthew McBee" w:date="2019-12-02T14:42:00Z"/>
        </w:rPr>
        <w:pPrChange w:id="713" w:author="Matthew McBee" w:date="2019-12-02T14:42:00Z">
          <w:pPr>
            <w:spacing w:line="480" w:lineRule="auto"/>
            <w:ind w:firstLine="720"/>
          </w:pPr>
        </w:pPrChange>
      </w:pPr>
      <w:del w:id="714" w:author="Matthew McBee" w:date="2019-12-03T13:41:00Z">
        <w:r w:rsidDel="008827A7">
          <w:delText>T</w:delText>
        </w:r>
        <w:r w:rsidRPr="0003674E" w:rsidDel="008827A7">
          <w:delText xml:space="preserve">elevision use was calculated </w:delText>
        </w:r>
        <w:r w:rsidDel="008827A7">
          <w:delText>as in the original study. Items</w:delText>
        </w:r>
        <w:r w:rsidRPr="0003674E" w:rsidDel="008827A7">
          <w:delText xml:space="preserve"> measuring hours per day of televisio</w:delText>
        </w:r>
        <w:r w:rsidDel="008827A7">
          <w:delText>n watched by the child on</w:delText>
        </w:r>
        <w:r w:rsidRPr="0003674E" w:rsidDel="008827A7">
          <w:delText xml:space="preserve"> both weekdays and weekends</w:delText>
        </w:r>
        <w:r w:rsidDel="008827A7">
          <w:delText xml:space="preserve"> days were</w:delText>
        </w:r>
        <w:r w:rsidRPr="0003674E" w:rsidDel="008827A7">
          <w:delText xml:space="preserve"> converted to average hours of TV by multiplying weekday hours per day by five, adding to this weekend hours per day multiplied by two, and dividing by seven. </w:delText>
        </w:r>
        <w:r w:rsidRPr="00D2098F" w:rsidDel="008827A7">
          <w:delText>We took this measurement from three and t</w:delText>
        </w:r>
        <w:r w:rsidDel="008827A7">
          <w:delText xml:space="preserve">wo waves prior to the index year, such that TV was measured at approximately age 1.5 and age 3, though the exact age of each child during these waves could vary to some extent. </w:delText>
        </w:r>
      </w:del>
      <w:del w:id="715" w:author="Matthew McBee" w:date="2019-12-02T14:42:00Z">
        <w:r w:rsidDel="005471F1">
          <w:delText xml:space="preserve">Following the original study, other variables included the mother’s race, the child’s gender, the number of children </w:delText>
        </w:r>
        <w:r w:rsidR="00D90524" w:rsidDel="005471F1">
          <w:delText xml:space="preserve">of the mother </w:delText>
        </w:r>
        <w:r w:rsidDel="005471F1">
          <w:delText xml:space="preserve">living in the household, mother’s highest grade completed, </w:delText>
        </w:r>
        <w:r w:rsidR="006B1444" w:rsidDel="005471F1">
          <w:delText xml:space="preserve">a binary indicator of maternal alcohol use and cigarette smoking during pregnancy, a binary indicator of </w:delText>
        </w:r>
        <w:r w:rsidR="00D90524" w:rsidDel="005471F1">
          <w:delText>whether the child’s father live</w:delText>
        </w:r>
        <w:r w:rsidR="00DC1A7D" w:rsidDel="005471F1">
          <w:delText>d</w:delText>
        </w:r>
        <w:r w:rsidR="0047764A" w:rsidDel="005471F1">
          <w:delText xml:space="preserve"> in the household, </w:delText>
        </w:r>
        <w:r w:rsidDel="005471F1">
          <w:delText xml:space="preserve">maternal self-esteem as assessed by the Rosenberg Self-Esteem Scale in 1987, and maternal depression as measured by the CES-D in 1992. </w:delText>
        </w:r>
        <w:r w:rsidR="00916A54" w:rsidDel="005471F1">
          <w:delText xml:space="preserve">Rather than a continuous gestational age at birth variable, we created a binary indicator of </w:delText>
        </w:r>
        <w:r w:rsidR="000C4CA6" w:rsidDel="005471F1">
          <w:delText>pre-term delivery (child born before 37 weeks of gestation)</w:delText>
        </w:r>
        <w:r w:rsidR="000F520E" w:rsidDel="005471F1">
          <w:delText xml:space="preserve">. </w:delText>
        </w:r>
        <w:r w:rsidR="008E0618" w:rsidDel="005471F1">
          <w:delText>I</w:delText>
        </w:r>
        <w:r w:rsidR="000F520E" w:rsidDel="005471F1">
          <w:delText xml:space="preserve">nstead of the original study’s urban/rural indicator variable, we </w:delText>
        </w:r>
        <w:r w:rsidR="00A4606C" w:rsidDel="005471F1">
          <w:delText xml:space="preserve">incorporated </w:delText>
        </w:r>
        <w:r w:rsidR="000F520E" w:rsidDel="005471F1">
          <w:delText>the four levels of the Statistical Metropolitan Sampling Area classification</w:delText>
        </w:r>
        <w:r w:rsidR="00A4606C" w:rsidDel="005471F1">
          <w:delText xml:space="preserve">. We did not include </w:delText>
        </w:r>
        <w:r w:rsidR="001E4B8F" w:rsidDel="005471F1">
          <w:delText>calendar year at index as a covariate.</w:delText>
        </w:r>
        <w:r w:rsidR="008E0618" w:rsidDel="005471F1">
          <w:delText xml:space="preserve"> Finally, we did not incorporate sample weights into our analyses, as it is unclear how they should be incorporated into stratified propensity score models or combined with propensity score weights</w:delText>
        </w:r>
        <w:r w:rsidR="00BB5749" w:rsidDel="005471F1">
          <w:delText>.</w:delText>
        </w:r>
      </w:del>
    </w:p>
    <w:p w14:paraId="6AF1BC03" w14:textId="5FFA656F" w:rsidR="004C75BC" w:rsidRPr="003C63C7" w:rsidDel="005471F1" w:rsidRDefault="001E4B8F" w:rsidP="005471F1">
      <w:pPr>
        <w:spacing w:line="480" w:lineRule="auto"/>
        <w:ind w:firstLine="720"/>
        <w:rPr>
          <w:del w:id="716" w:author="Matthew McBee" w:date="2019-12-02T14:42:00Z"/>
        </w:rPr>
        <w:pPrChange w:id="717" w:author="Matthew McBee" w:date="2019-12-02T14:42:00Z">
          <w:pPr>
            <w:spacing w:line="480" w:lineRule="auto"/>
            <w:ind w:firstLine="720"/>
          </w:pPr>
        </w:pPrChange>
      </w:pPr>
      <w:del w:id="718" w:author="Matthew McBee" w:date="2019-12-02T14:42:00Z">
        <w:r w:rsidDel="005471F1">
          <w:delText>W</w:delText>
        </w:r>
        <w:r w:rsidR="004C75BC" w:rsidDel="005471F1">
          <w:delText xml:space="preserve">e added the following </w:delText>
        </w:r>
        <w:r w:rsidR="00040F34" w:rsidDel="005471F1">
          <w:delText>covariates</w:delText>
        </w:r>
        <w:r w:rsidR="00EA5A0D" w:rsidDel="005471F1">
          <w:delText>,</w:delText>
        </w:r>
        <w:r w:rsidR="004C75BC" w:rsidDel="005471F1">
          <w:delText xml:space="preserve"> which we suspected to be plausible confounders for TV use and childhood attention: </w:delText>
        </w:r>
        <w:r w:rsidR="000C4CA6" w:rsidDel="005471F1">
          <w:delText xml:space="preserve">family income, </w:delText>
        </w:r>
        <w:r w:rsidR="004C75BC" w:rsidDel="005471F1">
          <w:delText>spouse or partner’s educational attainment, child BMI</w:delText>
        </w:r>
        <w:r w:rsidR="00040F34" w:rsidDel="005471F1">
          <w:delText>, a binary indicator of</w:delText>
        </w:r>
        <w:r w:rsidR="004C75BC" w:rsidDel="005471F1">
          <w:delText xml:space="preserve"> poor health</w:delText>
        </w:r>
        <w:r w:rsidR="00BC3CA3" w:rsidDel="005471F1">
          <w:delText xml:space="preserve"> (e.g., does the child have a medical condition that limits ordinary childhood activities?)</w:delText>
        </w:r>
        <w:r w:rsidR="00040F34" w:rsidDel="005471F1">
          <w:delText xml:space="preserve">, and a binary indicator of </w:delText>
        </w:r>
        <w:r w:rsidR="004C75BC" w:rsidDel="005471F1">
          <w:delText>low birth weight (weight less than 2,500 grams or 5 lbs, 8 oz)</w:delText>
        </w:r>
        <w:r w:rsidR="0023270B" w:rsidDel="005471F1">
          <w:delText>.</w:delText>
        </w:r>
        <w:r w:rsidR="004C75BC" w:rsidDel="005471F1">
          <w:delText xml:space="preserve"> All of these were </w:delText>
        </w:r>
        <w:r w:rsidR="007D6341" w:rsidDel="005471F1">
          <w:delText xml:space="preserve">extracted from </w:delText>
        </w:r>
        <w:r w:rsidR="004C75BC" w:rsidDel="005471F1">
          <w:delText xml:space="preserve">the first wave of data availability to avoid conditioning on post-treatment variables, </w:delText>
        </w:r>
        <w:r w:rsidR="00091E45" w:rsidDel="005471F1">
          <w:delText>since they</w:delText>
        </w:r>
        <w:r w:rsidR="0020035D" w:rsidDel="005471F1">
          <w:delText xml:space="preserve"> </w:delText>
        </w:r>
        <w:r w:rsidR="004C75BC" w:rsidDel="005471F1">
          <w:delText xml:space="preserve">could </w:delText>
        </w:r>
        <w:r w:rsidR="0020035D" w:rsidDel="005471F1">
          <w:delText xml:space="preserve">have </w:delText>
        </w:r>
        <w:r w:rsidR="004C75BC" w:rsidDel="005471F1">
          <w:delText>potentially bias</w:delText>
        </w:r>
        <w:r w:rsidR="0020035D" w:rsidDel="005471F1">
          <w:delText>ed</w:delText>
        </w:r>
        <w:r w:rsidR="004C75BC" w:rsidDel="005471F1">
          <w:delText xml:space="preserve"> our estimates if </w:delText>
        </w:r>
        <w:r w:rsidR="0020035D" w:rsidDel="005471F1">
          <w:delText>they were</w:delText>
        </w:r>
        <w:r w:rsidR="004C75BC" w:rsidDel="005471F1">
          <w:delText xml:space="preserve"> mediators or colliders (</w:delText>
        </w:r>
        <w:r w:rsidR="004C75BC" w:rsidRPr="00D24973" w:rsidDel="005471F1">
          <w:delText>Montgomery, Nyhan,</w:delText>
        </w:r>
        <w:r w:rsidR="004C75BC" w:rsidDel="005471F1">
          <w:delText xml:space="preserve"> </w:delText>
        </w:r>
        <w:r w:rsidR="003A43F9" w:rsidDel="005471F1">
          <w:delText xml:space="preserve">&amp; </w:delText>
        </w:r>
        <w:r w:rsidR="004C75BC" w:rsidDel="005471F1">
          <w:delText>Torres, 2018; Rohrer, 2018).</w:delText>
        </w:r>
      </w:del>
    </w:p>
    <w:p w14:paraId="56C6B33A" w14:textId="7E538EB8" w:rsidR="004C75BC" w:rsidDel="008827A7" w:rsidRDefault="004C75BC" w:rsidP="00AD33C7">
      <w:pPr>
        <w:spacing w:line="480" w:lineRule="auto"/>
        <w:ind w:firstLine="720"/>
        <w:rPr>
          <w:del w:id="719" w:author="Matthew McBee" w:date="2019-12-03T13:41:00Z"/>
        </w:rPr>
      </w:pPr>
      <w:del w:id="720" w:author="Matthew McBee" w:date="2019-12-02T14:42:00Z">
        <w:r w:rsidDel="005471F1">
          <w:delText xml:space="preserve">Finally, we created a variable assessing </w:delText>
        </w:r>
        <w:r w:rsidR="005363CF" w:rsidDel="005471F1">
          <w:delText xml:space="preserve">infants’ </w:delText>
        </w:r>
        <w:r w:rsidDel="005471F1">
          <w:delText>temperament</w:delText>
        </w:r>
        <w:r w:rsidR="005363CF" w:rsidDel="005471F1">
          <w:delText>.</w:delText>
        </w:r>
        <w:r w:rsidDel="005471F1">
          <w:delText xml:space="preserve"> </w:delText>
        </w:r>
        <w:r w:rsidR="005363CF" w:rsidDel="005471F1">
          <w:delText>According to the NL</w:delText>
        </w:r>
        <w:r w:rsidR="00AA55D0" w:rsidDel="005471F1">
          <w:delText>SY</w:delText>
        </w:r>
        <w:r w:rsidR="005363CF" w:rsidDel="005471F1">
          <w:delText xml:space="preserve"> website</w:delText>
        </w:r>
        <w:r w:rsidR="00FC375C" w:rsidDel="005471F1">
          <w:delText xml:space="preserve"> (NLSY Temperament, 2018)</w:delText>
        </w:r>
        <w:r w:rsidR="005363CF" w:rsidDel="005471F1">
          <w:delText xml:space="preserve">, </w:delText>
        </w:r>
        <w:r w:rsidR="00AA55D0" w:rsidDel="005471F1">
          <w:delText>the</w:delText>
        </w:r>
        <w:r w:rsidR="005363CF" w:rsidDel="005471F1">
          <w:delText xml:space="preserve"> temperament scale included items </w:delText>
        </w:r>
        <w:r w:rsidR="00AA55D0" w:rsidDel="005471F1">
          <w:delText>taken from work by Mary Rothbart, Joseph Campos, and Jerome Kagan.</w:delText>
        </w:r>
        <w:r w:rsidR="00516A90" w:rsidDel="005471F1">
          <w:delText xml:space="preserve"> </w:delText>
        </w:r>
        <w:r w:rsidR="00530334" w:rsidDel="005471F1">
          <w:delText xml:space="preserve">We chose the six available items that represented aspects of difficult temperament, </w:delText>
        </w:r>
        <w:r w:rsidR="00196B3C" w:rsidDel="005471F1">
          <w:delText xml:space="preserve">as defined by Rothbart </w:delText>
        </w:r>
        <w:r w:rsidR="000F6033" w:rsidDel="005471F1">
          <w:delText>and</w:delText>
        </w:r>
        <w:r w:rsidR="00196B3C" w:rsidDel="005471F1">
          <w:delText xml:space="preserve"> Bates (</w:delText>
        </w:r>
        <w:r w:rsidR="0071376E" w:rsidDel="005471F1">
          <w:delText>2006</w:delText>
        </w:r>
        <w:r w:rsidR="00196B3C" w:rsidDel="005471F1">
          <w:delText>), which include</w:delText>
        </w:r>
        <w:r w:rsidR="006E18BB" w:rsidDel="005471F1">
          <w:delText>d</w:delText>
        </w:r>
        <w:r w:rsidR="00196B3C" w:rsidDel="005471F1">
          <w:delText xml:space="preserve"> </w:delText>
        </w:r>
        <w:r w:rsidR="00530334" w:rsidDel="005471F1">
          <w:delText>irritability, high-inte</w:delText>
        </w:r>
        <w:r w:rsidR="00196B3C" w:rsidDel="005471F1">
          <w:delText>nsity affect, and negative mood</w:delText>
        </w:r>
        <w:r w:rsidR="00530334" w:rsidDel="005471F1">
          <w:delText>.</w:delText>
        </w:r>
        <w:r w:rsidR="00516A90" w:rsidDel="005471F1">
          <w:delText xml:space="preserve"> </w:delText>
        </w:r>
        <w:r w:rsidDel="005471F1">
          <w:delText>The</w:delText>
        </w:r>
        <w:r w:rsidR="00196B3C" w:rsidDel="005471F1">
          <w:delText>se</w:delText>
        </w:r>
        <w:r w:rsidDel="005471F1">
          <w:delText xml:space="preserve"> items included assessments of how often </w:delText>
        </w:r>
        <w:r w:rsidR="003058DA" w:rsidDel="005471F1">
          <w:delText xml:space="preserve">the </w:delText>
        </w:r>
        <w:r w:rsidDel="005471F1">
          <w:delText xml:space="preserve">child </w:delText>
        </w:r>
        <w:r w:rsidR="006E18BB" w:rsidDel="005471F1">
          <w:delText>cr</w:delText>
        </w:r>
        <w:r w:rsidR="00F301F7" w:rsidDel="005471F1">
          <w:delText>ies</w:delText>
        </w:r>
        <w:r w:rsidR="006E18BB" w:rsidDel="005471F1">
          <w:delText xml:space="preserve"> </w:delText>
        </w:r>
        <w:r w:rsidDel="005471F1">
          <w:delText xml:space="preserve">when seeing a stranger, how often </w:delText>
        </w:r>
        <w:r w:rsidR="003058DA" w:rsidDel="005471F1">
          <w:delText>she is</w:delText>
        </w:r>
        <w:r w:rsidDel="005471F1">
          <w:delText xml:space="preserve"> afraid of dogs or cats, how often </w:delText>
        </w:r>
        <w:r w:rsidR="003058DA" w:rsidDel="005471F1">
          <w:delText>she cries</w:delText>
        </w:r>
        <w:r w:rsidDel="005471F1">
          <w:delText xml:space="preserve"> with doctors or nurses, how often the caregiver has trouble calming the child, and how often the child cries compared to others</w:delText>
        </w:r>
        <w:r w:rsidR="00530334" w:rsidDel="005471F1">
          <w:delText>.</w:delText>
        </w:r>
        <w:r w:rsidR="00516A90" w:rsidDel="005471F1">
          <w:delText xml:space="preserve"> </w:delText>
        </w:r>
        <w:r w:rsidR="00196B3C" w:rsidDel="005471F1">
          <w:delText xml:space="preserve">Our temperament variable was the mean of </w:delText>
        </w:r>
        <w:r w:rsidR="00001907" w:rsidDel="005471F1">
          <w:delText xml:space="preserve">these </w:delText>
        </w:r>
        <w:r w:rsidR="00196B3C" w:rsidDel="005471F1">
          <w:delText xml:space="preserve">items, each of which </w:delText>
        </w:r>
        <w:r w:rsidR="00530334" w:rsidDel="005471F1">
          <w:delText>was rep</w:delText>
        </w:r>
        <w:r w:rsidR="00B02BE2" w:rsidDel="005471F1">
          <w:delText>resented on a 5-point scale</w:delText>
        </w:r>
        <w:r w:rsidR="00530334" w:rsidDel="005471F1">
          <w:delText>.</w:delText>
        </w:r>
        <w:r w:rsidR="00742929" w:rsidDel="005471F1">
          <w:delText xml:space="preserve"> </w:delText>
        </w:r>
      </w:del>
    </w:p>
    <w:p w14:paraId="1FD6A6E4" w14:textId="60A32354" w:rsidR="004C75BC" w:rsidDel="008827A7" w:rsidRDefault="004C75BC" w:rsidP="004C75BC">
      <w:pPr>
        <w:spacing w:line="480" w:lineRule="auto"/>
        <w:ind w:firstLine="720"/>
        <w:rPr>
          <w:del w:id="721" w:author="Matthew McBee" w:date="2019-12-03T13:41:00Z"/>
        </w:rPr>
      </w:pPr>
      <w:del w:id="722" w:author="Matthew McBee" w:date="2019-12-03T13:41:00Z">
        <w:r w:rsidRPr="00D2098F" w:rsidDel="008827A7">
          <w:delTex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w:delText>
        </w:r>
        <w:r w:rsidR="003C34A1" w:rsidRPr="00D2098F" w:rsidDel="008827A7">
          <w:delText>as this would imply more than eight years of post-graduate education</w:delText>
        </w:r>
        <w:r w:rsidRPr="00D2098F" w:rsidDel="008827A7">
          <w:delText xml:space="preserve">), and annual income of $839,078 (the </w:delText>
        </w:r>
        <w:r w:rsidR="009A4424" w:rsidRPr="00D2098F" w:rsidDel="008827A7">
          <w:delText>NLSY</w:delText>
        </w:r>
        <w:r w:rsidRPr="00D2098F" w:rsidDel="008827A7">
          <w:delText xml:space="preserve"> description of this variable includes a comment that this value is probably untrustworthy).</w:delText>
        </w:r>
        <w:r w:rsidDel="008827A7">
          <w:delText xml:space="preserve"> </w:delText>
        </w:r>
      </w:del>
    </w:p>
    <w:p w14:paraId="1F64BE7C" w14:textId="6F58F1BF" w:rsidR="0031730E" w:rsidDel="008827A7" w:rsidRDefault="0031730E" w:rsidP="004C75BC">
      <w:pPr>
        <w:spacing w:line="480" w:lineRule="auto"/>
        <w:ind w:firstLine="720"/>
        <w:rPr>
          <w:del w:id="723" w:author="Matthew McBee" w:date="2019-12-03T13:41:00Z"/>
        </w:rPr>
      </w:pPr>
      <w:del w:id="724" w:author="Matthew McBee" w:date="2019-12-03T13:41:00Z">
        <w:r w:rsidDel="008827A7">
          <w:delText xml:space="preserve">The file “variable </w:delText>
        </w:r>
        <w:r w:rsidR="00926ECF" w:rsidDel="008827A7">
          <w:delText>name propagation spreadsheet.xlsx” on the OSF page (under “</w:delText>
        </w:r>
        <w:r w:rsidR="00EB5323" w:rsidDel="008827A7">
          <w:delText xml:space="preserve">Documentation”) provides a crosswalk from </w:delText>
        </w:r>
        <w:r w:rsidR="00D9041F" w:rsidDel="008827A7">
          <w:delText xml:space="preserve">our substantive, conceptual </w:delText>
        </w:r>
        <w:r w:rsidR="00EB5323" w:rsidDel="008827A7">
          <w:delText xml:space="preserve">variable names to NLSY </w:delText>
        </w:r>
        <w:r w:rsidR="00D9041F" w:rsidDel="008827A7">
          <w:delText>alphanumeric variable names</w:delText>
        </w:r>
        <w:r w:rsidR="00EB5323" w:rsidDel="008827A7">
          <w:delText xml:space="preserve">. The analysis code is the canonical </w:delText>
        </w:r>
        <w:r w:rsidR="00D9041F" w:rsidDel="008827A7">
          <w:delText xml:space="preserve">description of how the variables were constructed and should resolve any </w:delText>
        </w:r>
        <w:r w:rsidR="008E0618" w:rsidDel="008827A7">
          <w:delText xml:space="preserve">vagueness or </w:delText>
        </w:r>
        <w:r w:rsidR="00D9041F" w:rsidDel="008827A7">
          <w:delText xml:space="preserve">ambiguity in the preceding </w:delText>
        </w:r>
        <w:r w:rsidR="00E335ED" w:rsidDel="008827A7">
          <w:delText>description</w:delText>
        </w:r>
        <w:r w:rsidR="00D9041F" w:rsidDel="008827A7">
          <w:delText xml:space="preserve">. </w:delText>
        </w:r>
      </w:del>
    </w:p>
    <w:p w14:paraId="08CD451C" w14:textId="33C3D872" w:rsidR="004C75BC" w:rsidRDefault="004C75BC" w:rsidP="004C75BC">
      <w:pPr>
        <w:spacing w:line="480" w:lineRule="auto"/>
        <w:jc w:val="center"/>
        <w:rPr>
          <w:ins w:id="725" w:author="Matthew McBee" w:date="2019-12-03T16:39:00Z"/>
          <w:b/>
        </w:rPr>
      </w:pPr>
      <w:r>
        <w:rPr>
          <w:b/>
        </w:rPr>
        <w:t>Results</w:t>
      </w:r>
    </w:p>
    <w:p w14:paraId="2DCD95E6" w14:textId="65FB97A1" w:rsidR="007A35F6" w:rsidRPr="00057C0F" w:rsidRDefault="007A35F6" w:rsidP="007A35F6">
      <w:pPr>
        <w:spacing w:line="480" w:lineRule="auto"/>
        <w:ind w:firstLine="720"/>
        <w:rPr>
          <w:ins w:id="726" w:author="Matthew McBee" w:date="2019-12-03T16:39:00Z"/>
        </w:rPr>
      </w:pPr>
      <w:ins w:id="727" w:author="Matthew McBee" w:date="2019-12-03T16:39:00Z">
        <w:r>
          <w:t xml:space="preserve">Space limitations prevented us from displaying </w:t>
        </w:r>
      </w:ins>
      <w:ins w:id="728" w:author="Matthew McBee" w:date="2019-12-05T13:37:00Z">
        <w:r w:rsidR="00387FDF">
          <w:t>detailed</w:t>
        </w:r>
      </w:ins>
      <w:ins w:id="729" w:author="Matthew McBee" w:date="2019-12-03T16:39:00Z">
        <w:r>
          <w:t xml:space="preserve"> results from any specific model in this paper. However, the </w:t>
        </w:r>
        <w:proofErr w:type="spellStart"/>
        <w:r>
          <w:t>github</w:t>
        </w:r>
        <w:proofErr w:type="spellEnd"/>
        <w:r>
          <w:t xml:space="preserve"> repository “Results” directory contains a subdirectory for every analysis conducted, which includes descriptive statistics, diagnostic tables and plots, and formatted model results</w:t>
        </w:r>
      </w:ins>
      <w:ins w:id="730" w:author="Matthew McBee" w:date="2019-12-04T10:26:00Z">
        <w:r w:rsidR="00057C0F">
          <w:t xml:space="preserve">, which were produced using the </w:t>
        </w:r>
        <w:r w:rsidR="00057C0F">
          <w:rPr>
            <w:i/>
            <w:iCs/>
          </w:rPr>
          <w:t>stargazer</w:t>
        </w:r>
        <w:r w:rsidR="00057C0F">
          <w:t xml:space="preserve"> package (</w:t>
        </w:r>
      </w:ins>
      <w:ins w:id="731" w:author="Matthew McBee" w:date="2019-12-04T10:35:00Z">
        <w:r w:rsidR="00057C0F">
          <w:t xml:space="preserve">v. 5.2.1; </w:t>
        </w:r>
      </w:ins>
      <w:proofErr w:type="spellStart"/>
      <w:ins w:id="732" w:author="Matthew McBee" w:date="2019-12-04T10:34:00Z">
        <w:r w:rsidR="00057C0F">
          <w:t>Hlavac</w:t>
        </w:r>
        <w:proofErr w:type="spellEnd"/>
        <w:r w:rsidR="00057C0F">
          <w:t>, 2015</w:t>
        </w:r>
      </w:ins>
      <w:ins w:id="733" w:author="Matthew McBee" w:date="2019-12-04T10:35:00Z">
        <w:r w:rsidR="00057C0F">
          <w:t>)</w:t>
        </w:r>
      </w:ins>
      <w:ins w:id="734" w:author="Matthew McBee" w:date="2019-12-04T10:29:00Z">
        <w:r w:rsidR="00057C0F">
          <w:t xml:space="preserve">. Figures may be browsed on the </w:t>
        </w:r>
        <w:proofErr w:type="spellStart"/>
        <w:r w:rsidR="00057C0F">
          <w:t>github</w:t>
        </w:r>
        <w:proofErr w:type="spellEnd"/>
        <w:r w:rsidR="00057C0F">
          <w:t xml:space="preserve"> site. However, tables will a</w:t>
        </w:r>
      </w:ins>
      <w:ins w:id="735" w:author="Matthew McBee" w:date="2019-12-04T10:30:00Z">
        <w:r w:rsidR="00057C0F">
          <w:t xml:space="preserve">ppear as </w:t>
        </w:r>
        <w:proofErr w:type="spellStart"/>
        <w:r w:rsidR="00057C0F">
          <w:t>unrendered</w:t>
        </w:r>
        <w:proofErr w:type="spellEnd"/>
        <w:r w:rsidR="00057C0F">
          <w:t xml:space="preserve"> HTML code unless the link to the table is prefixed with </w:t>
        </w:r>
      </w:ins>
      <w:ins w:id="736" w:author="Matthew McBee" w:date="2019-12-04T10:31:00Z">
        <w:r w:rsidR="00057C0F">
          <w:fldChar w:fldCharType="begin"/>
        </w:r>
        <w:r w:rsidR="00057C0F">
          <w:instrText xml:space="preserve"> HYPERLINK "http://htmlpreview.github.com/?" </w:instrText>
        </w:r>
        <w:r w:rsidR="00057C0F">
          <w:fldChar w:fldCharType="separate"/>
        </w:r>
        <w:r w:rsidR="00057C0F" w:rsidRPr="00057C0F">
          <w:rPr>
            <w:rStyle w:val="Hyperlink"/>
          </w:rPr>
          <w:t>http://htmlpreview.github.com/?</w:t>
        </w:r>
        <w:r w:rsidR="00057C0F">
          <w:fldChar w:fldCharType="end"/>
        </w:r>
        <w:r w:rsidR="00057C0F">
          <w:t xml:space="preserve">. The easiest way to examine the results in detail is to download our </w:t>
        </w:r>
        <w:proofErr w:type="spellStart"/>
        <w:r w:rsidR="00057C0F">
          <w:t>Github</w:t>
        </w:r>
        <w:proofErr w:type="spellEnd"/>
        <w:r w:rsidR="00057C0F">
          <w:t xml:space="preserve"> repository to your local computer; o</w:t>
        </w:r>
      </w:ins>
      <w:ins w:id="737" w:author="Matthew McBee" w:date="2019-12-04T10:32:00Z">
        <w:r w:rsidR="00057C0F">
          <w:t xml:space="preserve">nce downloaded, </w:t>
        </w:r>
      </w:ins>
      <w:ins w:id="738" w:author="Matthew McBee" w:date="2019-12-05T13:37:00Z">
        <w:r w:rsidR="00387FDF">
          <w:t xml:space="preserve">html </w:t>
        </w:r>
      </w:ins>
      <w:ins w:id="739" w:author="Matthew McBee" w:date="2019-12-04T10:32:00Z">
        <w:r w:rsidR="00057C0F">
          <w:t xml:space="preserve">tables will </w:t>
        </w:r>
      </w:ins>
      <w:ins w:id="740" w:author="Matthew McBee" w:date="2019-12-05T13:37:00Z">
        <w:r w:rsidR="00387FDF">
          <w:t>render</w:t>
        </w:r>
      </w:ins>
      <w:ins w:id="741" w:author="Matthew McBee" w:date="2019-12-04T10:32:00Z">
        <w:r w:rsidR="00057C0F">
          <w:t xml:space="preserve"> in your web browser</w:t>
        </w:r>
      </w:ins>
      <w:ins w:id="742" w:author="Matthew McBee" w:date="2019-12-05T13:37:00Z">
        <w:r w:rsidR="00387FDF">
          <w:t xml:space="preserve"> upon opening</w:t>
        </w:r>
      </w:ins>
      <w:ins w:id="743" w:author="Matthew McBee" w:date="2019-12-04T10:32:00Z">
        <w:r w:rsidR="00057C0F">
          <w:t>.</w:t>
        </w:r>
      </w:ins>
    </w:p>
    <w:p w14:paraId="7B536ED2" w14:textId="56770551" w:rsidR="007A35F6" w:rsidDel="00057C0F" w:rsidRDefault="007A35F6" w:rsidP="004C75BC">
      <w:pPr>
        <w:spacing w:line="480" w:lineRule="auto"/>
        <w:jc w:val="center"/>
        <w:rPr>
          <w:del w:id="744" w:author="Matthew McBee" w:date="2019-12-04T10:34:00Z"/>
          <w:b/>
        </w:rPr>
      </w:pPr>
    </w:p>
    <w:p w14:paraId="45E0F333" w14:textId="77777777" w:rsidR="004C75BC" w:rsidRDefault="004C75BC" w:rsidP="004C75BC">
      <w:pPr>
        <w:spacing w:line="480" w:lineRule="auto"/>
        <w:rPr>
          <w:b/>
        </w:rPr>
      </w:pPr>
      <w:r>
        <w:rPr>
          <w:b/>
        </w:rPr>
        <w:t>Descriptive statistics</w:t>
      </w:r>
    </w:p>
    <w:p w14:paraId="0C362F11" w14:textId="523327F8" w:rsidR="004C75BC" w:rsidDel="00057C0F" w:rsidRDefault="004C75BC" w:rsidP="00984265">
      <w:pPr>
        <w:spacing w:line="480" w:lineRule="auto"/>
        <w:ind w:firstLine="720"/>
        <w:rPr>
          <w:del w:id="745" w:author="Matthew McBee" w:date="2019-12-04T10:36:00Z"/>
        </w:rPr>
      </w:pPr>
      <w:r>
        <w:t xml:space="preserve">Tables 1 and 2 provide descriptive statistics for the continuous and categorical variables. </w:t>
      </w:r>
      <w:del w:id="746" w:author="Matthew McBee" w:date="2019-12-04T10:35:00Z">
        <w:r w:rsidR="00A73424" w:rsidDel="00057C0F">
          <w:delText xml:space="preserve">These were formatted using the </w:delText>
        </w:r>
        <w:r w:rsidR="00A73424" w:rsidRPr="00A73424" w:rsidDel="00057C0F">
          <w:rPr>
            <w:i/>
          </w:rPr>
          <w:delText>stargazer</w:delText>
        </w:r>
        <w:r w:rsidR="00A73424" w:rsidDel="00057C0F">
          <w:delText xml:space="preserve"> package (Hlavac, 2015</w:delText>
        </w:r>
        <w:r w:rsidR="001C5929" w:rsidDel="00057C0F">
          <w:delText xml:space="preserve">).  </w:delText>
        </w:r>
      </w:del>
      <w:del w:id="747" w:author="Matthew McBee" w:date="2019-12-06T12:32:00Z">
        <w:r w:rsidR="00454B3A" w:rsidRPr="00A73424" w:rsidDel="00493850">
          <w:delText>Figure</w:delText>
        </w:r>
        <w:r w:rsidR="00454B3A" w:rsidDel="00493850">
          <w:delText xml:space="preserve"> 1 displays histograms of TV use measured at ages 1.5 and 3.  </w:delText>
        </w:r>
      </w:del>
      <w:del w:id="748" w:author="Matthew McBee" w:date="2019-12-04T10:36:00Z">
        <w:r w:rsidR="00D36316" w:rsidDel="00057C0F">
          <w:delText>Recall that propensity score analysis requires that the treatment variable be categorical, and that we used two different sets of cut</w:delText>
        </w:r>
        <w:r w:rsidR="00D6588E" w:rsidDel="00057C0F">
          <w:delText xml:space="preserve"> </w:delText>
        </w:r>
        <w:r w:rsidR="00D36316" w:rsidDel="00057C0F">
          <w:delText>points (50</w:delText>
        </w:r>
        <w:r w:rsidR="00D36316" w:rsidRPr="00D36316" w:rsidDel="00057C0F">
          <w:rPr>
            <w:vertAlign w:val="superscript"/>
          </w:rPr>
          <w:delText>th</w:delText>
        </w:r>
        <w:r w:rsidR="00D36316" w:rsidDel="00057C0F">
          <w:delText xml:space="preserve"> percentile and below-20</w:delText>
        </w:r>
        <w:r w:rsidR="00D36316" w:rsidRPr="00D36316" w:rsidDel="00057C0F">
          <w:rPr>
            <w:vertAlign w:val="superscript"/>
          </w:rPr>
          <w:delText>th</w:delText>
        </w:r>
        <w:r w:rsidR="00D36316" w:rsidDel="00057C0F">
          <w:delText xml:space="preserve"> vs. above-80% percentile)</w:delText>
        </w:r>
        <w:r w:rsidR="00367CA4" w:rsidDel="00057C0F">
          <w:delText xml:space="preserve"> </w:delText>
        </w:r>
        <w:r w:rsidR="00CC2C48" w:rsidDel="00057C0F">
          <w:delText>to define the</w:delText>
        </w:r>
        <w:r w:rsidR="00367CA4" w:rsidDel="00057C0F">
          <w:delText xml:space="preserve"> low- and high-TV groups. </w:delText>
        </w:r>
        <w:r w:rsidDel="00057C0F">
          <w:delText>Table 3 provides descriptive statistics for TV use for dual sets of low- and high-TV categories based on the age 1.5 and age 3 data.</w:delText>
        </w:r>
        <w:r w:rsidR="00D53750" w:rsidDel="00057C0F">
          <w:delText xml:space="preserve">  </w:delText>
        </w:r>
        <w:r w:rsidDel="00057C0F">
          <w:delText>Space limitations prevented us from including the descriptive statistics broken down by TV category by age of measurement and cut</w:delText>
        </w:r>
        <w:r w:rsidR="00D6588E" w:rsidDel="00057C0F">
          <w:delText xml:space="preserve"> </w:delText>
        </w:r>
        <w:r w:rsidDel="00057C0F">
          <w:delText>point</w:delText>
        </w:r>
        <w:r w:rsidR="00A57C26" w:rsidDel="00057C0F">
          <w:delText>.</w:delText>
        </w:r>
        <w:r w:rsidDel="00057C0F">
          <w:delText xml:space="preserve"> They can be found on our project’s OSF page (</w:delText>
        </w:r>
        <w:r w:rsidR="003F2AD4" w:rsidDel="00057C0F">
          <w:rPr>
            <w:rStyle w:val="Hyperlink"/>
          </w:rPr>
          <w:fldChar w:fldCharType="begin"/>
        </w:r>
        <w:r w:rsidR="003F2AD4" w:rsidDel="00057C0F">
          <w:rPr>
            <w:rStyle w:val="Hyperlink"/>
          </w:rPr>
          <w:delInstrText xml:space="preserve"> HYPERLINK "file:///C:\\Users\\rbrand\\AppData\\Local\\Microsoft\\Windows\\Temporary%20Internet%20Files\\Content.Outlook\\SFRHOTIT\\goo.gl\\93uWt4" </w:delInstrText>
        </w:r>
        <w:r w:rsidR="003F2AD4" w:rsidDel="00057C0F">
          <w:rPr>
            <w:rStyle w:val="Hyperlink"/>
          </w:rPr>
          <w:fldChar w:fldCharType="separate"/>
        </w:r>
        <w:r w:rsidRPr="00C95943" w:rsidDel="00057C0F">
          <w:rPr>
            <w:rStyle w:val="Hyperlink"/>
          </w:rPr>
          <w:delText>goo.gl/93uWt4</w:delText>
        </w:r>
        <w:r w:rsidR="003F2AD4" w:rsidDel="00057C0F">
          <w:rPr>
            <w:rStyle w:val="Hyperlink"/>
          </w:rPr>
          <w:fldChar w:fldCharType="end"/>
        </w:r>
        <w:r w:rsidDel="00057C0F">
          <w:delText>)</w:delText>
        </w:r>
        <w:r w:rsidR="00742929" w:rsidDel="00057C0F">
          <w:delText xml:space="preserve"> under Tables →</w:delText>
        </w:r>
        <w:r w:rsidR="005936F3" w:rsidDel="00057C0F">
          <w:delText xml:space="preserve"> </w:delText>
        </w:r>
        <w:r w:rsidR="003A33A3" w:rsidDel="00057C0F">
          <w:delText xml:space="preserve">Descriptives. </w:delText>
        </w:r>
      </w:del>
    </w:p>
    <w:p w14:paraId="318D891D" w14:textId="72E3941D" w:rsidR="002434FE" w:rsidRDefault="002A3118" w:rsidP="00984265">
      <w:pPr>
        <w:spacing w:line="480" w:lineRule="auto"/>
        <w:ind w:firstLine="720"/>
        <w:rPr>
          <w:ins w:id="749" w:author="Matthew McBee" w:date="2019-12-06T16:19:00Z"/>
        </w:rPr>
      </w:pPr>
      <w:r>
        <w:t xml:space="preserve">Figure </w:t>
      </w:r>
      <w:del w:id="750" w:author="Matthew McBee" w:date="2019-12-06T12:32:00Z">
        <w:r w:rsidR="006720C4" w:rsidDel="00493850">
          <w:delText>2</w:delText>
        </w:r>
      </w:del>
      <w:ins w:id="751" w:author="Matthew McBee" w:date="2019-12-06T12:32:00Z">
        <w:r w:rsidR="00493850">
          <w:t>1</w:t>
        </w:r>
      </w:ins>
      <w:r w:rsidR="004C75BC">
        <w:t xml:space="preserve"> displays a set of scatterplots displaying the relationship between TV consumption and within-sex standardized attention measured at age 7. </w:t>
      </w:r>
      <w:ins w:id="752" w:author="Matthew McBee" w:date="2019-12-06T12:32:00Z">
        <w:r w:rsidR="00493850">
          <w:t xml:space="preserve">The plots in the second column portray the relationship between TV measured at age ~3 </w:t>
        </w:r>
      </w:ins>
      <w:ins w:id="753" w:author="Matthew McBee" w:date="2019-12-06T12:33:00Z">
        <w:r w:rsidR="00493850">
          <w:t>and attention, both without controls (top row) and with controls (</w:t>
        </w:r>
      </w:ins>
      <w:ins w:id="754" w:author="Matthew McBee" w:date="2019-12-06T16:19:00Z">
        <w:r w:rsidR="00CC4DA2">
          <w:t>bottom</w:t>
        </w:r>
      </w:ins>
      <w:ins w:id="755" w:author="Matthew McBee" w:date="2019-12-06T12:33:00Z">
        <w:r w:rsidR="00493850">
          <w:t xml:space="preserve"> row). Missing data on covariates dramatically reduced the sample size for these </w:t>
        </w:r>
        <w:proofErr w:type="spellStart"/>
        <w:r w:rsidR="00493850">
          <w:t>residualized</w:t>
        </w:r>
        <w:proofErr w:type="spellEnd"/>
        <w:r w:rsidR="00493850">
          <w:t xml:space="preserve"> points</w:t>
        </w:r>
      </w:ins>
      <w:ins w:id="756" w:author="Matthew McBee" w:date="2019-12-06T12:34:00Z">
        <w:r w:rsidR="00493850">
          <w:t xml:space="preserve">, so the figure also displays imputed data taken from the first (of 10) </w:t>
        </w:r>
      </w:ins>
      <w:ins w:id="757" w:author="Matthew McBee" w:date="2019-12-06T16:19:00Z">
        <w:r w:rsidR="00CC4DA2">
          <w:t>multiple</w:t>
        </w:r>
      </w:ins>
      <w:ins w:id="758" w:author="Matthew McBee" w:date="2019-12-06T12:34:00Z">
        <w:r w:rsidR="00493850">
          <w:t xml:space="preserve"> imputations. The figure contains two different non-parametric smoothed regression l</w:t>
        </w:r>
      </w:ins>
      <w:ins w:id="759" w:author="Matthew McBee" w:date="2019-12-06T12:35:00Z">
        <w:r w:rsidR="00493850">
          <w:t xml:space="preserve">ines: the solid blue line fits to complete data only, while the dashed red line </w:t>
        </w:r>
      </w:ins>
      <w:ins w:id="760" w:author="Matthew McBee" w:date="2019-12-06T12:36:00Z">
        <w:r w:rsidR="00493850">
          <w:t>fits to all the data, including the imputed portion. These scatterplots are characterized by a complete lack of a</w:t>
        </w:r>
      </w:ins>
      <w:ins w:id="761" w:author="Matthew McBee" w:date="2019-12-06T12:37:00Z">
        <w:r w:rsidR="00493850">
          <w:t xml:space="preserve">pparent gross relationship between TV and attention, but also by the </w:t>
        </w:r>
      </w:ins>
      <w:ins w:id="762" w:author="Matthew McBee" w:date="2019-12-06T12:39:00Z">
        <w:r w:rsidR="00493850">
          <w:t>presence</w:t>
        </w:r>
      </w:ins>
      <w:ins w:id="763" w:author="Matthew McBee" w:date="2019-12-06T12:37:00Z">
        <w:r w:rsidR="00493850">
          <w:t xml:space="preserve"> of a non-linear “wiggle” in the smoothed trajectory</w:t>
        </w:r>
      </w:ins>
      <w:ins w:id="764" w:author="Matthew McBee" w:date="2019-12-06T12:39:00Z">
        <w:r w:rsidR="00493850">
          <w:t>. This non-</w:t>
        </w:r>
      </w:ins>
      <w:ins w:id="765" w:author="Matthew McBee" w:date="2019-12-06T12:40:00Z">
        <w:r w:rsidR="002B6574">
          <w:t>linearity</w:t>
        </w:r>
      </w:ins>
      <w:ins w:id="766" w:author="Matthew McBee" w:date="2019-12-06T12:39:00Z">
        <w:r w:rsidR="00493850">
          <w:t xml:space="preserve"> is diminished but not eliminated by the </w:t>
        </w:r>
      </w:ins>
      <w:ins w:id="767" w:author="Matthew McBee" w:date="2019-12-06T12:40:00Z">
        <w:r w:rsidR="00493850">
          <w:t>controlling for</w:t>
        </w:r>
      </w:ins>
      <w:ins w:id="768" w:author="Matthew McBee" w:date="2019-12-06T12:39:00Z">
        <w:r w:rsidR="00493850">
          <w:t xml:space="preserve"> covariates</w:t>
        </w:r>
      </w:ins>
      <w:ins w:id="769" w:author="Matthew McBee" w:date="2019-12-06T12:40:00Z">
        <w:r w:rsidR="002B6574">
          <w:t>, especially when imputation was used</w:t>
        </w:r>
      </w:ins>
      <w:ins w:id="770" w:author="Matthew McBee" w:date="2019-12-06T12:41:00Z">
        <w:r w:rsidR="002B6574">
          <w:t xml:space="preserve">. We will argue that this feature of the data has important implications for the some of the model </w:t>
        </w:r>
      </w:ins>
      <w:ins w:id="771" w:author="Matthew McBee" w:date="2019-12-06T12:42:00Z">
        <w:r w:rsidR="002B6574">
          <w:t>results.</w:t>
        </w:r>
      </w:ins>
    </w:p>
    <w:p w14:paraId="1FB61074" w14:textId="6801A143" w:rsidR="00CC4DA2" w:rsidRDefault="00CC4DA2" w:rsidP="00CC4DA2">
      <w:pPr>
        <w:spacing w:line="480" w:lineRule="auto"/>
        <w:ind w:firstLine="720"/>
        <w:jc w:val="center"/>
        <w:rPr>
          <w:ins w:id="772" w:author="Matthew McBee" w:date="2019-12-06T16:19:00Z"/>
        </w:rPr>
      </w:pPr>
      <w:ins w:id="773" w:author="Matthew McBee" w:date="2019-12-06T16:19:00Z">
        <w:r>
          <w:t>______________</w:t>
        </w:r>
      </w:ins>
      <w:ins w:id="774" w:author="Matthew McBee" w:date="2019-12-06T16:20:00Z">
        <w:r>
          <w:t>________</w:t>
        </w:r>
      </w:ins>
      <w:ins w:id="775" w:author="Matthew McBee" w:date="2019-12-06T16:19:00Z">
        <w:r>
          <w:t>________</w:t>
        </w:r>
      </w:ins>
    </w:p>
    <w:p w14:paraId="79B5E71D" w14:textId="33808511" w:rsidR="00CC4DA2" w:rsidRDefault="00CC4DA2" w:rsidP="00CC4DA2">
      <w:pPr>
        <w:spacing w:line="480" w:lineRule="auto"/>
        <w:ind w:firstLine="720"/>
        <w:jc w:val="center"/>
        <w:rPr>
          <w:ins w:id="776" w:author="Matthew McBee" w:date="2019-12-06T16:20:00Z"/>
        </w:rPr>
      </w:pPr>
      <w:ins w:id="777" w:author="Matthew McBee" w:date="2019-12-06T16:19:00Z">
        <w:r>
          <w:t xml:space="preserve">Tables 1 &amp; 2 </w:t>
        </w:r>
      </w:ins>
      <w:ins w:id="778" w:author="Matthew McBee" w:date="2019-12-06T16:20:00Z">
        <w:r>
          <w:t>and Figure 1 about here</w:t>
        </w:r>
      </w:ins>
    </w:p>
    <w:p w14:paraId="647DABC6" w14:textId="4E64E8BA" w:rsidR="00CC4DA2" w:rsidRDefault="00CC4DA2" w:rsidP="00CC4DA2">
      <w:pPr>
        <w:spacing w:line="480" w:lineRule="auto"/>
        <w:ind w:firstLine="720"/>
        <w:jc w:val="center"/>
        <w:rPr>
          <w:ins w:id="779" w:author="Matthew McBee" w:date="2019-12-06T12:42:00Z"/>
        </w:rPr>
        <w:pPrChange w:id="780" w:author="Matthew McBee" w:date="2019-12-06T16:19:00Z">
          <w:pPr>
            <w:spacing w:line="480" w:lineRule="auto"/>
            <w:ind w:firstLine="720"/>
          </w:pPr>
        </w:pPrChange>
      </w:pPr>
      <w:ins w:id="781" w:author="Matthew McBee" w:date="2019-12-06T16:20:00Z">
        <w:r>
          <w:t>______________________________</w:t>
        </w:r>
      </w:ins>
    </w:p>
    <w:p w14:paraId="521BD29D" w14:textId="0FA40C95" w:rsidR="002B6574" w:rsidRDefault="002B6574" w:rsidP="00477378">
      <w:pPr>
        <w:spacing w:line="480" w:lineRule="auto"/>
        <w:ind w:firstLine="720"/>
        <w:rPr>
          <w:ins w:id="782" w:author="Matthew McBee" w:date="2019-12-06T16:09:00Z"/>
        </w:rPr>
      </w:pPr>
      <w:ins w:id="783" w:author="Matthew McBee" w:date="2019-12-06T12:42:00Z">
        <w:r w:rsidRPr="002B6574">
          <w:rPr>
            <w:b/>
            <w:bCs/>
            <w:rPrChange w:id="784" w:author="Matthew McBee" w:date="2019-12-06T12:46:00Z">
              <w:rPr/>
            </w:rPrChange>
          </w:rPr>
          <w:t>IPTW propensity score analysis results</w:t>
        </w:r>
        <w:r>
          <w:t xml:space="preserve">. Figure </w:t>
        </w:r>
      </w:ins>
      <w:ins w:id="785" w:author="Matthew McBee" w:date="2019-12-06T16:09:00Z">
        <w:r w:rsidR="00165274">
          <w:t>2</w:t>
        </w:r>
      </w:ins>
      <w:ins w:id="786" w:author="Matthew McBee" w:date="2019-12-06T12:42:00Z">
        <w:r>
          <w:t xml:space="preserve"> summarizes the IP</w:t>
        </w:r>
      </w:ins>
      <w:ins w:id="787" w:author="Matthew McBee" w:date="2019-12-06T12:43:00Z">
        <w:r>
          <w:t xml:space="preserve">TW propensity score model results. The top panel displays the point estimates and 95% confidence intervals of the treatment effect estimate (rescaled to a Cohen’s </w:t>
        </w:r>
        <w:r>
          <w:rPr>
            <w:i/>
            <w:iCs/>
          </w:rPr>
          <w:t>d</w:t>
        </w:r>
        <w:r>
          <w:t xml:space="preserve"> metric)</w:t>
        </w:r>
      </w:ins>
      <w:ins w:id="788" w:author="Matthew McBee" w:date="2019-12-06T12:44:00Z">
        <w:r>
          <w:t xml:space="preserve"> for the within-sex standardized attention outcome</w:t>
        </w:r>
      </w:ins>
      <w:ins w:id="789" w:author="Matthew McBee" w:date="2019-12-06T12:47:00Z">
        <w:r>
          <w:t xml:space="preserve"> when TV is measured at age ~1.5 (left subpanel) and at age ~3 (right subpanel)</w:t>
        </w:r>
      </w:ins>
      <w:ins w:id="790" w:author="Matthew McBee" w:date="2019-12-06T12:44:00Z">
        <w:r>
          <w:t xml:space="preserve">. The middle panel displays the same for the raw attention outcome. </w:t>
        </w:r>
      </w:ins>
      <w:ins w:id="791" w:author="Matthew McBee" w:date="2019-12-06T12:45:00Z">
        <w:r>
          <w:t xml:space="preserve">Both panels are arranged such that a higher score means worse (or more impaired) attention. Statistically significant estimates are designated by colored </w:t>
        </w:r>
      </w:ins>
      <w:ins w:id="792" w:author="Matthew McBee" w:date="2019-12-06T12:46:00Z">
        <w:r>
          <w:t xml:space="preserve">points and confidence limits that do not include zero. </w:t>
        </w:r>
      </w:ins>
      <w:ins w:id="793" w:author="Matthew McBee" w:date="2019-12-06T15:29:00Z">
        <w:r w:rsidR="00514B83">
          <w:t xml:space="preserve">The median effect size across all IPTW models was </w:t>
        </w:r>
        <w:r w:rsidR="00514B83">
          <w:rPr>
            <w:i/>
            <w:iCs/>
          </w:rPr>
          <w:t>d</w:t>
        </w:r>
        <w:r w:rsidR="00514B83">
          <w:t xml:space="preserve"> = 0.068</w:t>
        </w:r>
        <w:r w:rsidR="00477378">
          <w:t>, with empirical 2.5</w:t>
        </w:r>
        <w:r w:rsidR="00477378" w:rsidRPr="00477378">
          <w:rPr>
            <w:vertAlign w:val="superscript"/>
            <w:rPrChange w:id="794" w:author="Matthew McBee" w:date="2019-12-06T15:29:00Z">
              <w:rPr/>
            </w:rPrChange>
          </w:rPr>
          <w:t>th</w:t>
        </w:r>
        <w:r w:rsidR="00477378">
          <w:t xml:space="preserve"> and 97.5</w:t>
        </w:r>
        <w:r w:rsidR="00477378" w:rsidRPr="00477378">
          <w:rPr>
            <w:vertAlign w:val="superscript"/>
            <w:rPrChange w:id="795" w:author="Matthew McBee" w:date="2019-12-06T15:29:00Z">
              <w:rPr/>
            </w:rPrChange>
          </w:rPr>
          <w:t>th</w:t>
        </w:r>
        <w:r w:rsidR="00477378">
          <w:t xml:space="preserve"> percentiles </w:t>
        </w:r>
      </w:ins>
      <w:ins w:id="796" w:author="Matthew McBee" w:date="2019-12-06T15:35:00Z">
        <w:r w:rsidR="00477378">
          <w:t xml:space="preserve">of </w:t>
        </w:r>
      </w:ins>
      <w:ins w:id="797" w:author="Matthew McBee" w:date="2019-12-06T15:30:00Z">
        <w:r w:rsidR="00477378">
          <w:t xml:space="preserve">[-0.082, 0.203]. </w:t>
        </w:r>
      </w:ins>
      <w:ins w:id="798" w:author="Matthew McBee" w:date="2019-12-06T12:46:00Z">
        <w:r>
          <w:t xml:space="preserve">The bottom panel shows the distribution of </w:t>
        </w:r>
        <w:r>
          <w:softHyphen/>
          <w:t xml:space="preserve">p-values for the TV effect </w:t>
        </w:r>
      </w:ins>
      <w:ins w:id="799" w:author="Matthew McBee" w:date="2019-12-06T12:48:00Z">
        <w:r>
          <w:t>from the</w:t>
        </w:r>
      </w:ins>
      <w:ins w:id="800" w:author="Matthew McBee" w:date="2019-12-06T12:46:00Z">
        <w:r>
          <w:t xml:space="preserve"> models, presented in order from </w:t>
        </w:r>
      </w:ins>
      <w:ins w:id="801" w:author="Matthew McBee" w:date="2019-12-06T12:47:00Z">
        <w:r>
          <w:t>largest to smallest.</w:t>
        </w:r>
      </w:ins>
      <w:ins w:id="802" w:author="Matthew McBee" w:date="2019-12-06T12:56:00Z">
        <w:r>
          <w:t xml:space="preserve"> </w:t>
        </w:r>
      </w:ins>
      <w:ins w:id="803" w:author="Matthew McBee" w:date="2019-12-06T12:57:00Z">
        <w:r w:rsidR="00166E31">
          <w:t>Overall, 99</w:t>
        </w:r>
      </w:ins>
      <w:ins w:id="804" w:author="Matthew McBee" w:date="2019-12-06T12:56:00Z">
        <w:r>
          <w:t xml:space="preserve"> out of 384 models </w:t>
        </w:r>
      </w:ins>
      <w:ins w:id="805" w:author="Matthew McBee" w:date="2019-12-06T12:57:00Z">
        <w:r w:rsidR="00166E31">
          <w:t>(25.8%) produced a</w:t>
        </w:r>
      </w:ins>
      <w:ins w:id="806" w:author="Matthew McBee" w:date="2019-12-06T12:56:00Z">
        <w:r>
          <w:t xml:space="preserve"> statistically significant </w:t>
        </w:r>
      </w:ins>
      <w:ins w:id="807" w:author="Matthew McBee" w:date="2019-12-06T12:57:00Z">
        <w:r w:rsidR="00166E31">
          <w:t>TV effect on attention</w:t>
        </w:r>
      </w:ins>
      <w:ins w:id="808" w:author="Matthew McBee" w:date="2019-12-06T13:04:00Z">
        <w:r w:rsidR="00166E31">
          <w:t>, and direction of all of these was TV is harmful</w:t>
        </w:r>
      </w:ins>
      <w:ins w:id="809" w:author="Matthew McBee" w:date="2019-12-06T13:05:00Z">
        <w:r w:rsidR="00166E31">
          <w:t>.</w:t>
        </w:r>
      </w:ins>
      <w:ins w:id="810" w:author="Matthew McBee" w:date="2019-12-06T15:28:00Z">
        <w:r w:rsidR="00514B83">
          <w:t xml:space="preserve"> </w:t>
        </w:r>
      </w:ins>
    </w:p>
    <w:p w14:paraId="23836481" w14:textId="7A9BB05D" w:rsidR="00165274" w:rsidRDefault="00165274" w:rsidP="00165274">
      <w:pPr>
        <w:spacing w:line="480" w:lineRule="auto"/>
        <w:ind w:firstLine="720"/>
        <w:jc w:val="center"/>
        <w:rPr>
          <w:ins w:id="811" w:author="Matthew McBee" w:date="2019-12-06T16:09:00Z"/>
        </w:rPr>
      </w:pPr>
      <w:ins w:id="812" w:author="Matthew McBee" w:date="2019-12-06T16:09:00Z">
        <w:r>
          <w:t>________________</w:t>
        </w:r>
      </w:ins>
    </w:p>
    <w:p w14:paraId="41C9CF21" w14:textId="570E2197" w:rsidR="00165274" w:rsidRDefault="00165274" w:rsidP="00165274">
      <w:pPr>
        <w:spacing w:line="480" w:lineRule="auto"/>
        <w:ind w:firstLine="720"/>
        <w:jc w:val="center"/>
        <w:rPr>
          <w:ins w:id="813" w:author="Matthew McBee" w:date="2019-12-06T16:09:00Z"/>
        </w:rPr>
      </w:pPr>
      <w:ins w:id="814" w:author="Matthew McBee" w:date="2019-12-06T16:09:00Z">
        <w:r>
          <w:t>Figure 2 about here</w:t>
        </w:r>
      </w:ins>
    </w:p>
    <w:p w14:paraId="542B8BC6" w14:textId="2BA7024B" w:rsidR="00165274" w:rsidRDefault="00165274" w:rsidP="00165274">
      <w:pPr>
        <w:spacing w:line="480" w:lineRule="auto"/>
        <w:ind w:firstLine="720"/>
        <w:jc w:val="center"/>
        <w:rPr>
          <w:ins w:id="815" w:author="Matthew McBee" w:date="2019-12-06T12:48:00Z"/>
        </w:rPr>
        <w:pPrChange w:id="816" w:author="Matthew McBee" w:date="2019-12-06T16:09:00Z">
          <w:pPr>
            <w:spacing w:line="480" w:lineRule="auto"/>
            <w:ind w:firstLine="720"/>
          </w:pPr>
        </w:pPrChange>
      </w:pPr>
      <w:ins w:id="817" w:author="Matthew McBee" w:date="2019-12-06T16:09:00Z">
        <w:r>
          <w:t>________________</w:t>
        </w:r>
      </w:ins>
    </w:p>
    <w:p w14:paraId="6FDD4D0E" w14:textId="0AD90827" w:rsidR="002B6574" w:rsidRDefault="002B6574" w:rsidP="00984265">
      <w:pPr>
        <w:spacing w:line="480" w:lineRule="auto"/>
        <w:ind w:firstLine="720"/>
        <w:rPr>
          <w:ins w:id="818" w:author="Matthew McBee" w:date="2019-12-06T16:10:00Z"/>
        </w:rPr>
      </w:pPr>
      <w:ins w:id="819" w:author="Matthew McBee" w:date="2019-12-06T12:48:00Z">
        <w:r w:rsidRPr="002B6574">
          <w:rPr>
            <w:b/>
            <w:bCs/>
            <w:rPrChange w:id="820" w:author="Matthew McBee" w:date="2019-12-06T12:49:00Z">
              <w:rPr/>
            </w:rPrChange>
          </w:rPr>
          <w:t>Stratific</w:t>
        </w:r>
      </w:ins>
      <w:ins w:id="821" w:author="Matthew McBee" w:date="2019-12-06T12:49:00Z">
        <w:r w:rsidRPr="002B6574">
          <w:rPr>
            <w:b/>
            <w:bCs/>
            <w:rPrChange w:id="822" w:author="Matthew McBee" w:date="2019-12-06T12:49:00Z">
              <w:rPr/>
            </w:rPrChange>
          </w:rPr>
          <w:t>ation propensity score analysis results</w:t>
        </w:r>
        <w:r>
          <w:rPr>
            <w:b/>
            <w:bCs/>
          </w:rPr>
          <w:t>.</w:t>
        </w:r>
        <w:r w:rsidRPr="002B6574">
          <w:rPr>
            <w:b/>
            <w:bCs/>
            <w:rPrChange w:id="823" w:author="Matthew McBee" w:date="2019-12-06T12:49:00Z">
              <w:rPr/>
            </w:rPrChange>
          </w:rPr>
          <w:t xml:space="preserve"> </w:t>
        </w:r>
      </w:ins>
      <w:ins w:id="824" w:author="Matthew McBee" w:date="2019-12-06T12:58:00Z">
        <w:r w:rsidR="00166E31">
          <w:t>St</w:t>
        </w:r>
      </w:ins>
      <w:ins w:id="825" w:author="Matthew McBee" w:date="2019-12-06T15:19:00Z">
        <w:r w:rsidR="00F06593">
          <w:t>r</w:t>
        </w:r>
      </w:ins>
      <w:ins w:id="826" w:author="Matthew McBee" w:date="2019-12-06T12:58:00Z">
        <w:r w:rsidR="00166E31">
          <w:t xml:space="preserve">atification model results are presented in Figure </w:t>
        </w:r>
      </w:ins>
      <w:ins w:id="827" w:author="Matthew McBee" w:date="2019-12-06T16:09:00Z">
        <w:r w:rsidR="00165274">
          <w:t>3</w:t>
        </w:r>
      </w:ins>
      <w:ins w:id="828" w:author="Matthew McBee" w:date="2019-12-06T12:58:00Z">
        <w:r w:rsidR="00166E31">
          <w:t xml:space="preserve">, which has the same structure as Figure X. </w:t>
        </w:r>
      </w:ins>
      <w:ins w:id="829" w:author="Matthew McBee" w:date="2019-12-06T15:30:00Z">
        <w:r w:rsidR="00477378">
          <w:t xml:space="preserve">The median effect size across all IPTW models was </w:t>
        </w:r>
        <w:r w:rsidR="00477378">
          <w:rPr>
            <w:i/>
            <w:iCs/>
          </w:rPr>
          <w:t>d</w:t>
        </w:r>
        <w:r w:rsidR="00477378">
          <w:t xml:space="preserve"> = -0.016, with empirical 2.5</w:t>
        </w:r>
        <w:r w:rsidR="00477378" w:rsidRPr="0069431E">
          <w:rPr>
            <w:vertAlign w:val="superscript"/>
          </w:rPr>
          <w:t>th</w:t>
        </w:r>
        <w:r w:rsidR="00477378">
          <w:t xml:space="preserve"> and 97.5</w:t>
        </w:r>
        <w:r w:rsidR="00477378" w:rsidRPr="0069431E">
          <w:rPr>
            <w:vertAlign w:val="superscript"/>
          </w:rPr>
          <w:t>th</w:t>
        </w:r>
        <w:r w:rsidR="00477378">
          <w:t xml:space="preserve"> percentiles</w:t>
        </w:r>
      </w:ins>
      <w:ins w:id="830" w:author="Matthew McBee" w:date="2019-12-06T15:35:00Z">
        <w:r w:rsidR="00477378">
          <w:t xml:space="preserve"> of </w:t>
        </w:r>
      </w:ins>
      <w:ins w:id="831" w:author="Matthew McBee" w:date="2019-12-06T15:30:00Z">
        <w:r w:rsidR="00477378">
          <w:t>[-0.141, 0.</w:t>
        </w:r>
      </w:ins>
      <w:ins w:id="832" w:author="Matthew McBee" w:date="2019-12-06T15:31:00Z">
        <w:r w:rsidR="00477378">
          <w:t>079</w:t>
        </w:r>
      </w:ins>
      <w:ins w:id="833" w:author="Matthew McBee" w:date="2019-12-06T15:30:00Z">
        <w:r w:rsidR="00477378">
          <w:t>]</w:t>
        </w:r>
      </w:ins>
      <w:ins w:id="834" w:author="Matthew McBee" w:date="2019-12-06T15:31:00Z">
        <w:r w:rsidR="00477378">
          <w:t>, where higher values indicate worse attention</w:t>
        </w:r>
      </w:ins>
      <w:ins w:id="835" w:author="Matthew McBee" w:date="2019-12-06T15:30:00Z">
        <w:r w:rsidR="00477378">
          <w:t xml:space="preserve">. </w:t>
        </w:r>
      </w:ins>
      <w:ins w:id="836" w:author="Matthew McBee" w:date="2019-12-06T15:31:00Z">
        <w:r w:rsidR="00477378">
          <w:t xml:space="preserve">Only one </w:t>
        </w:r>
      </w:ins>
      <w:ins w:id="837" w:author="Matthew McBee" w:date="2019-12-06T12:59:00Z">
        <w:r w:rsidR="00166E31">
          <w:t xml:space="preserve">of </w:t>
        </w:r>
      </w:ins>
      <w:ins w:id="838" w:author="Matthew McBee" w:date="2019-12-06T15:31:00Z">
        <w:r w:rsidR="00477378">
          <w:t xml:space="preserve">the </w:t>
        </w:r>
      </w:ins>
      <w:ins w:id="839" w:author="Matthew McBee" w:date="2019-12-06T12:59:00Z">
        <w:r w:rsidR="00166E31">
          <w:t>240 models (</w:t>
        </w:r>
      </w:ins>
      <w:ins w:id="840" w:author="Matthew McBee" w:date="2019-12-06T13:03:00Z">
        <w:r w:rsidR="00166E31">
          <w:t>0</w:t>
        </w:r>
      </w:ins>
      <w:ins w:id="841" w:author="Matthew McBee" w:date="2019-12-06T12:59:00Z">
        <w:r w:rsidR="00166E31">
          <w:t>.</w:t>
        </w:r>
      </w:ins>
      <w:ins w:id="842" w:author="Matthew McBee" w:date="2019-12-06T13:03:00Z">
        <w:r w:rsidR="00166E31">
          <w:t>4</w:t>
        </w:r>
      </w:ins>
      <w:ins w:id="843" w:author="Matthew McBee" w:date="2019-12-06T12:59:00Z">
        <w:r w:rsidR="00166E31">
          <w:t xml:space="preserve">%) produced statistically significant results, and </w:t>
        </w:r>
      </w:ins>
      <w:ins w:id="844" w:author="Matthew McBee" w:date="2019-12-06T13:03:00Z">
        <w:r w:rsidR="00166E31">
          <w:t>its point estimate</w:t>
        </w:r>
      </w:ins>
      <w:ins w:id="845" w:author="Matthew McBee" w:date="2019-12-06T13:05:00Z">
        <w:r w:rsidR="00166E31">
          <w:t xml:space="preserve"> indicated a beneficial effect of TV exposur</w:t>
        </w:r>
      </w:ins>
      <w:ins w:id="846" w:author="Matthew McBee" w:date="2019-12-06T15:27:00Z">
        <w:r w:rsidR="00514B83">
          <w:t>e</w:t>
        </w:r>
      </w:ins>
      <w:ins w:id="847" w:author="Matthew McBee" w:date="2019-12-06T15:32:00Z">
        <w:r w:rsidR="00477378">
          <w:t>.</w:t>
        </w:r>
      </w:ins>
    </w:p>
    <w:p w14:paraId="21A95C7B" w14:textId="77777777" w:rsidR="00165274" w:rsidRDefault="00165274" w:rsidP="00165274">
      <w:pPr>
        <w:spacing w:line="480" w:lineRule="auto"/>
        <w:ind w:firstLine="720"/>
        <w:jc w:val="center"/>
        <w:rPr>
          <w:ins w:id="848" w:author="Matthew McBee" w:date="2019-12-06T16:10:00Z"/>
        </w:rPr>
      </w:pPr>
      <w:ins w:id="849" w:author="Matthew McBee" w:date="2019-12-06T16:10:00Z">
        <w:r>
          <w:t>________________</w:t>
        </w:r>
      </w:ins>
    </w:p>
    <w:p w14:paraId="794DA336" w14:textId="34B72117" w:rsidR="00165274" w:rsidRDefault="00165274" w:rsidP="00165274">
      <w:pPr>
        <w:spacing w:line="480" w:lineRule="auto"/>
        <w:ind w:firstLine="720"/>
        <w:jc w:val="center"/>
        <w:rPr>
          <w:ins w:id="850" w:author="Matthew McBee" w:date="2019-12-06T16:10:00Z"/>
        </w:rPr>
      </w:pPr>
      <w:ins w:id="851" w:author="Matthew McBee" w:date="2019-12-06T16:10:00Z">
        <w:r>
          <w:t>Figure 3 about here</w:t>
        </w:r>
      </w:ins>
    </w:p>
    <w:p w14:paraId="327B483A" w14:textId="77777777" w:rsidR="00165274" w:rsidRDefault="00165274" w:rsidP="00165274">
      <w:pPr>
        <w:spacing w:line="480" w:lineRule="auto"/>
        <w:ind w:firstLine="720"/>
        <w:jc w:val="center"/>
        <w:rPr>
          <w:ins w:id="852" w:author="Matthew McBee" w:date="2019-12-06T16:10:00Z"/>
        </w:rPr>
      </w:pPr>
      <w:ins w:id="853" w:author="Matthew McBee" w:date="2019-12-06T16:10:00Z">
        <w:r>
          <w:t>________________</w:t>
        </w:r>
      </w:ins>
    </w:p>
    <w:p w14:paraId="213F27B9" w14:textId="323EA218" w:rsidR="00166E31" w:rsidRDefault="00166E31" w:rsidP="00984265">
      <w:pPr>
        <w:spacing w:line="480" w:lineRule="auto"/>
        <w:ind w:firstLine="720"/>
        <w:rPr>
          <w:ins w:id="854" w:author="Matthew McBee" w:date="2019-12-06T16:10:00Z"/>
        </w:rPr>
      </w:pPr>
      <w:ins w:id="855" w:author="Matthew McBee" w:date="2019-12-06T13:05:00Z">
        <w:r w:rsidRPr="00166E31">
          <w:rPr>
            <w:b/>
            <w:bCs/>
            <w:rPrChange w:id="856" w:author="Matthew McBee" w:date="2019-12-06T13:05:00Z">
              <w:rPr/>
            </w:rPrChange>
          </w:rPr>
          <w:t xml:space="preserve">Linear regression results. </w:t>
        </w:r>
      </w:ins>
      <w:ins w:id="857" w:author="Matthew McBee" w:date="2019-12-06T13:06:00Z">
        <w:r w:rsidRPr="00166E31">
          <w:rPr>
            <w:rPrChange w:id="858" w:author="Matthew McBee" w:date="2019-12-06T13:06:00Z">
              <w:rPr>
                <w:b/>
                <w:bCs/>
              </w:rPr>
            </w:rPrChange>
          </w:rPr>
          <w:t xml:space="preserve">Linear regression model results are presented in Figure </w:t>
        </w:r>
      </w:ins>
      <w:ins w:id="859" w:author="Matthew McBee" w:date="2019-12-06T16:09:00Z">
        <w:r w:rsidR="00165274">
          <w:t>4</w:t>
        </w:r>
      </w:ins>
      <w:ins w:id="860" w:author="Matthew McBee" w:date="2019-12-06T13:07:00Z">
        <w:r>
          <w:t xml:space="preserve">. </w:t>
        </w:r>
      </w:ins>
      <w:ins w:id="861" w:author="Matthew McBee" w:date="2019-12-06T15:19:00Z">
        <w:r w:rsidR="00514B83">
          <w:t xml:space="preserve">The top and center rows depict the </w:t>
        </w:r>
      </w:ins>
      <w:ins w:id="862" w:author="Matthew McBee" w:date="2019-12-06T15:25:00Z">
        <w:r w:rsidR="00514B83">
          <w:t xml:space="preserve">TV slope </w:t>
        </w:r>
      </w:ins>
      <w:ins w:id="863" w:author="Matthew McBee" w:date="2019-12-06T15:24:00Z">
        <w:r w:rsidR="00514B83">
          <w:t xml:space="preserve">point estimate and confidence </w:t>
        </w:r>
      </w:ins>
      <w:ins w:id="864" w:author="Matthew McBee" w:date="2019-12-06T15:25:00Z">
        <w:r w:rsidR="00514B83">
          <w:t>intervals in terms of raw units (e.g., the expected change in attention given a one-hour per day change in TV exposure).</w:t>
        </w:r>
      </w:ins>
      <w:ins w:id="865" w:author="Matthew McBee" w:date="2019-12-06T15:26:00Z">
        <w:r w:rsidR="00514B83">
          <w:t xml:space="preserve"> T</w:t>
        </w:r>
      </w:ins>
      <w:ins w:id="866" w:author="Matthew McBee" w:date="2019-12-06T15:21:00Z">
        <w:r w:rsidR="00514B83">
          <w:t xml:space="preserve">he </w:t>
        </w:r>
      </w:ins>
      <w:ins w:id="867" w:author="Matthew McBee" w:date="2019-12-06T15:26:00Z">
        <w:r w:rsidR="00514B83">
          <w:t>estimates</w:t>
        </w:r>
      </w:ins>
      <w:ins w:id="868" w:author="Matthew McBee" w:date="2019-12-06T15:21:00Z">
        <w:r w:rsidR="00514B83">
          <w:t xml:space="preserve"> for models incorporating </w:t>
        </w:r>
      </w:ins>
      <w:ins w:id="869" w:author="Matthew McBee" w:date="2019-12-06T15:20:00Z">
        <w:r w:rsidR="00514B83">
          <w:t>squared or cubed functional forms</w:t>
        </w:r>
      </w:ins>
      <w:ins w:id="870" w:author="Matthew McBee" w:date="2019-12-06T15:21:00Z">
        <w:r w:rsidR="00514B83">
          <w:t xml:space="preserve"> were calculated by linearizing the slope at the </w:t>
        </w:r>
      </w:ins>
      <w:ins w:id="871" w:author="Matthew McBee" w:date="2019-12-06T15:22:00Z">
        <w:r w:rsidR="00514B83">
          <w:t>median level of TV use.</w:t>
        </w:r>
      </w:ins>
      <w:ins w:id="872" w:author="Matthew McBee" w:date="2019-12-06T15:20:00Z">
        <w:r w:rsidR="00514B83">
          <w:t xml:space="preserve"> </w:t>
        </w:r>
      </w:ins>
      <w:ins w:id="873" w:author="Matthew McBee" w:date="2019-12-06T15:32:00Z">
        <w:r w:rsidR="00477378">
          <w:t>Converting these point estimates to standardized regression coefficients (betas)</w:t>
        </w:r>
      </w:ins>
      <w:ins w:id="874" w:author="Matthew McBee" w:date="2019-12-06T15:33:00Z">
        <w:r w:rsidR="00477378">
          <w:t xml:space="preserve"> allows the estimates from the within-sex standardized attention and raw attention outcomes to be placed on a common scale. The median beta coefficient for the regression models was </w:t>
        </w:r>
      </w:ins>
      <m:oMath>
        <m:r>
          <w:ins w:id="875" w:author="Matthew McBee" w:date="2019-12-06T15:34:00Z">
            <w:rPr>
              <w:rFonts w:ascii="Cambria Math" w:hAnsi="Cambria Math"/>
            </w:rPr>
            <m:t>β</m:t>
          </w:ins>
        </m:r>
      </m:oMath>
      <w:ins w:id="876" w:author="Matthew McBee" w:date="2019-12-06T15:33:00Z">
        <w:r w:rsidR="00477378">
          <w:t xml:space="preserve"> = 0.028, </w:t>
        </w:r>
      </w:ins>
      <w:ins w:id="877" w:author="Matthew McBee" w:date="2019-12-06T16:18:00Z">
        <w:r w:rsidR="00CC4DA2">
          <w:t>wi</w:t>
        </w:r>
      </w:ins>
      <w:ins w:id="878" w:author="Matthew McBee" w:date="2019-12-06T16:19:00Z">
        <w:r w:rsidR="00CC4DA2">
          <w:t xml:space="preserve">th </w:t>
        </w:r>
      </w:ins>
      <w:ins w:id="879" w:author="Matthew McBee" w:date="2019-12-06T15:34:00Z">
        <w:r w:rsidR="00477378">
          <w:t>empirical 2.5</w:t>
        </w:r>
        <w:r w:rsidR="00477378" w:rsidRPr="00477378">
          <w:rPr>
            <w:vertAlign w:val="superscript"/>
            <w:rPrChange w:id="880" w:author="Matthew McBee" w:date="2019-12-06T15:34:00Z">
              <w:rPr/>
            </w:rPrChange>
          </w:rPr>
          <w:t>th</w:t>
        </w:r>
        <w:r w:rsidR="00477378">
          <w:t xml:space="preserve"> and 97.5</w:t>
        </w:r>
        <w:r w:rsidR="00477378" w:rsidRPr="00477378">
          <w:rPr>
            <w:vertAlign w:val="superscript"/>
            <w:rPrChange w:id="881" w:author="Matthew McBee" w:date="2019-12-06T15:34:00Z">
              <w:rPr/>
            </w:rPrChange>
          </w:rPr>
          <w:t>th</w:t>
        </w:r>
        <w:r w:rsidR="00477378">
          <w:t xml:space="preserve"> percentiles of [-0.040, 0.163]</w:t>
        </w:r>
      </w:ins>
      <w:ins w:id="882" w:author="Matthew McBee" w:date="2019-12-06T15:35:00Z">
        <w:r w:rsidR="00477378">
          <w:t xml:space="preserve">. </w:t>
        </w:r>
      </w:ins>
      <w:ins w:id="883" w:author="Matthew McBee" w:date="2019-12-06T13:07:00Z">
        <w:r>
          <w:t>Thirteen of the 72 models</w:t>
        </w:r>
      </w:ins>
      <w:ins w:id="884" w:author="Matthew McBee" w:date="2019-12-06T13:08:00Z">
        <w:r w:rsidR="00395B4D">
          <w:t xml:space="preserve"> (18.1%)</w:t>
        </w:r>
      </w:ins>
      <w:ins w:id="885" w:author="Matthew McBee" w:date="2019-12-06T13:07:00Z">
        <w:r>
          <w:t xml:space="preserve"> produced statistically significant </w:t>
        </w:r>
        <w:r w:rsidR="00395B4D">
          <w:t xml:space="preserve">estimates for the effect of TV; all of these were in the direction of harm. </w:t>
        </w:r>
      </w:ins>
    </w:p>
    <w:p w14:paraId="17CB757C" w14:textId="77777777" w:rsidR="00165274" w:rsidRDefault="00165274" w:rsidP="00165274">
      <w:pPr>
        <w:spacing w:line="480" w:lineRule="auto"/>
        <w:ind w:firstLine="720"/>
        <w:jc w:val="center"/>
        <w:rPr>
          <w:ins w:id="886" w:author="Matthew McBee" w:date="2019-12-06T16:10:00Z"/>
        </w:rPr>
      </w:pPr>
      <w:ins w:id="887" w:author="Matthew McBee" w:date="2019-12-06T16:10:00Z">
        <w:r>
          <w:t>________________</w:t>
        </w:r>
      </w:ins>
    </w:p>
    <w:p w14:paraId="7366DD27" w14:textId="6BACB765" w:rsidR="00165274" w:rsidRDefault="00165274" w:rsidP="00165274">
      <w:pPr>
        <w:spacing w:line="480" w:lineRule="auto"/>
        <w:ind w:firstLine="720"/>
        <w:jc w:val="center"/>
        <w:rPr>
          <w:ins w:id="888" w:author="Matthew McBee" w:date="2019-12-06T16:10:00Z"/>
        </w:rPr>
      </w:pPr>
      <w:ins w:id="889" w:author="Matthew McBee" w:date="2019-12-06T16:10:00Z">
        <w:r>
          <w:t>Figure 4 about here</w:t>
        </w:r>
      </w:ins>
    </w:p>
    <w:p w14:paraId="4C3F0978" w14:textId="77777777" w:rsidR="00165274" w:rsidRDefault="00165274" w:rsidP="00165274">
      <w:pPr>
        <w:spacing w:line="480" w:lineRule="auto"/>
        <w:ind w:firstLine="720"/>
        <w:jc w:val="center"/>
        <w:rPr>
          <w:ins w:id="890" w:author="Matthew McBee" w:date="2019-12-06T16:10:00Z"/>
        </w:rPr>
      </w:pPr>
      <w:ins w:id="891" w:author="Matthew McBee" w:date="2019-12-06T16:10:00Z">
        <w:r>
          <w:t>________________</w:t>
        </w:r>
      </w:ins>
    </w:p>
    <w:p w14:paraId="2C32106A" w14:textId="3356FF4F" w:rsidR="00395B4D" w:rsidRDefault="00477378" w:rsidP="00984265">
      <w:pPr>
        <w:spacing w:line="480" w:lineRule="auto"/>
        <w:ind w:firstLine="720"/>
        <w:rPr>
          <w:ins w:id="892" w:author="Matthew McBee" w:date="2019-12-06T16:10:00Z"/>
        </w:rPr>
      </w:pPr>
      <w:ins w:id="893" w:author="Matthew McBee" w:date="2019-12-06T15:36:00Z">
        <w:r w:rsidRPr="00165274">
          <w:rPr>
            <w:b/>
            <w:bCs/>
            <w:rPrChange w:id="894" w:author="Matthew McBee" w:date="2019-12-06T16:06:00Z">
              <w:rPr/>
            </w:rPrChange>
          </w:rPr>
          <w:t>Logistic regression results</w:t>
        </w:r>
        <w:r>
          <w:t xml:space="preserve">. Logistic regression model results are presented in Figure </w:t>
        </w:r>
      </w:ins>
      <w:ins w:id="895" w:author="Matthew McBee" w:date="2019-12-06T16:09:00Z">
        <w:r w:rsidR="00165274">
          <w:t>5</w:t>
        </w:r>
      </w:ins>
      <w:ins w:id="896" w:author="Matthew McBee" w:date="2019-12-06T15:36:00Z">
        <w:r>
          <w:t xml:space="preserve">. </w:t>
        </w:r>
      </w:ins>
      <w:ins w:id="897" w:author="Matthew McBee" w:date="2019-12-06T16:01:00Z">
        <w:r>
          <w:t xml:space="preserve">Effect size point estimates and confidence bounds are given in odds ratio </w:t>
        </w:r>
      </w:ins>
      <w:ins w:id="898" w:author="Matthew McBee" w:date="2019-12-06T16:03:00Z">
        <w:r w:rsidR="00165274">
          <w:t xml:space="preserve">(OR) </w:t>
        </w:r>
      </w:ins>
      <w:ins w:id="899" w:author="Matthew McBee" w:date="2019-12-06T16:01:00Z">
        <w:r>
          <w:t>unit</w:t>
        </w:r>
      </w:ins>
      <w:ins w:id="900" w:author="Matthew McBee" w:date="2019-12-06T16:03:00Z">
        <w:r w:rsidR="00165274">
          <w:t xml:space="preserve">s, where </w:t>
        </w:r>
      </w:ins>
      <w:ins w:id="901" w:author="Matthew McBee" w:date="2019-12-06T16:04:00Z">
        <w:r w:rsidR="00165274">
          <w:t xml:space="preserve">ORs greater than one indicate a higher risk of being classified into the ‘problematic attention’ category as defined by the attention </w:t>
        </w:r>
        <w:proofErr w:type="spellStart"/>
        <w:r w:rsidR="00165274">
          <w:t>cutpoint</w:t>
        </w:r>
        <w:proofErr w:type="spellEnd"/>
        <w:r w:rsidR="00165274">
          <w:t xml:space="preserve"> </w:t>
        </w:r>
      </w:ins>
      <w:ins w:id="902" w:author="Matthew McBee" w:date="2019-12-06T16:06:00Z">
        <w:r w:rsidR="00165274">
          <w:t>(</w:t>
        </w:r>
      </w:ins>
      <w:ins w:id="903" w:author="Matthew McBee" w:date="2019-12-06T16:04:00Z">
        <w:r w:rsidR="00165274">
          <w:t xml:space="preserve">which varied </w:t>
        </w:r>
      </w:ins>
      <w:ins w:id="904" w:author="Matthew McBee" w:date="2019-12-06T16:05:00Z">
        <w:r w:rsidR="00165274">
          <w:t>across models</w:t>
        </w:r>
      </w:ins>
      <w:ins w:id="905" w:author="Matthew McBee" w:date="2019-12-06T16:06:00Z">
        <w:r w:rsidR="00165274">
          <w:t>)</w:t>
        </w:r>
      </w:ins>
      <w:ins w:id="906" w:author="Matthew McBee" w:date="2019-12-06T16:01:00Z">
        <w:r>
          <w:t xml:space="preserve">. The median OR was </w:t>
        </w:r>
      </w:ins>
      <w:ins w:id="907" w:author="Matthew McBee" w:date="2019-12-06T16:02:00Z">
        <w:r w:rsidR="00165274">
          <w:t>1.035, with empirical 2.5</w:t>
        </w:r>
        <w:r w:rsidR="00165274" w:rsidRPr="00165274">
          <w:rPr>
            <w:vertAlign w:val="superscript"/>
            <w:rPrChange w:id="908" w:author="Matthew McBee" w:date="2019-12-06T16:02:00Z">
              <w:rPr/>
            </w:rPrChange>
          </w:rPr>
          <w:t>th</w:t>
        </w:r>
        <w:r w:rsidR="00165274">
          <w:t xml:space="preserve"> and 97.5</w:t>
        </w:r>
        <w:r w:rsidR="00165274" w:rsidRPr="00165274">
          <w:rPr>
            <w:vertAlign w:val="superscript"/>
            <w:rPrChange w:id="909" w:author="Matthew McBee" w:date="2019-12-06T16:02:00Z">
              <w:rPr/>
            </w:rPrChange>
          </w:rPr>
          <w:t>th</w:t>
        </w:r>
        <w:r w:rsidR="00165274">
          <w:t xml:space="preserve"> percentiles of [0.988, 1.175]. </w:t>
        </w:r>
      </w:ins>
      <w:ins w:id="910" w:author="Matthew McBee" w:date="2019-12-06T16:03:00Z">
        <w:r w:rsidR="00165274">
          <w:t>Sixty of the 192 models (31.3%) produced significant estimates</w:t>
        </w:r>
      </w:ins>
      <w:ins w:id="911" w:author="Matthew McBee" w:date="2019-12-06T16:06:00Z">
        <w:r w:rsidR="00165274">
          <w:t>; all in the direction of harm.</w:t>
        </w:r>
      </w:ins>
    </w:p>
    <w:p w14:paraId="67438CE2" w14:textId="77777777" w:rsidR="00165274" w:rsidRDefault="00165274" w:rsidP="00165274">
      <w:pPr>
        <w:spacing w:line="480" w:lineRule="auto"/>
        <w:ind w:firstLine="720"/>
        <w:jc w:val="center"/>
        <w:rPr>
          <w:ins w:id="912" w:author="Matthew McBee" w:date="2019-12-06T16:10:00Z"/>
        </w:rPr>
      </w:pPr>
      <w:ins w:id="913" w:author="Matthew McBee" w:date="2019-12-06T16:10:00Z">
        <w:r>
          <w:t>________________</w:t>
        </w:r>
      </w:ins>
    </w:p>
    <w:p w14:paraId="2580955E" w14:textId="601727B0" w:rsidR="00165274" w:rsidRDefault="00165274" w:rsidP="00165274">
      <w:pPr>
        <w:spacing w:line="480" w:lineRule="auto"/>
        <w:ind w:firstLine="720"/>
        <w:jc w:val="center"/>
        <w:rPr>
          <w:ins w:id="914" w:author="Matthew McBee" w:date="2019-12-06T16:10:00Z"/>
        </w:rPr>
      </w:pPr>
      <w:ins w:id="915" w:author="Matthew McBee" w:date="2019-12-06T16:10:00Z">
        <w:r>
          <w:t>Figure 5 about here</w:t>
        </w:r>
      </w:ins>
    </w:p>
    <w:p w14:paraId="50EEF3C4" w14:textId="6985AF85" w:rsidR="00165274" w:rsidRDefault="00165274" w:rsidP="00165274">
      <w:pPr>
        <w:spacing w:line="480" w:lineRule="auto"/>
        <w:ind w:firstLine="720"/>
        <w:jc w:val="center"/>
        <w:rPr>
          <w:ins w:id="916" w:author="Matthew McBee" w:date="2019-12-06T16:10:00Z"/>
        </w:rPr>
      </w:pPr>
      <w:ins w:id="917" w:author="Matthew McBee" w:date="2019-12-06T16:10:00Z">
        <w:r>
          <w:t>________________</w:t>
        </w:r>
      </w:ins>
    </w:p>
    <w:p w14:paraId="48AB6EC9" w14:textId="6D6A3376" w:rsidR="00165274" w:rsidRPr="00CC4DA2" w:rsidRDefault="00165274" w:rsidP="00165274">
      <w:pPr>
        <w:spacing w:line="480" w:lineRule="auto"/>
        <w:ind w:firstLine="720"/>
        <w:rPr>
          <w:ins w:id="918" w:author="Matthew McBee" w:date="2019-12-06T16:10:00Z"/>
        </w:rPr>
        <w:pPrChange w:id="919" w:author="Matthew McBee" w:date="2019-12-06T16:10:00Z">
          <w:pPr>
            <w:spacing w:line="480" w:lineRule="auto"/>
            <w:ind w:firstLine="720"/>
            <w:jc w:val="center"/>
          </w:pPr>
        </w:pPrChange>
      </w:pPr>
      <w:ins w:id="920" w:author="Matthew McBee" w:date="2019-12-06T16:10:00Z">
        <w:r w:rsidRPr="00165274">
          <w:rPr>
            <w:b/>
            <w:bCs/>
            <w:rPrChange w:id="921" w:author="Matthew McBee" w:date="2019-12-06T16:11:00Z">
              <w:rPr/>
            </w:rPrChange>
          </w:rPr>
          <w:t>Overal</w:t>
        </w:r>
      </w:ins>
      <w:ins w:id="922" w:author="Matthew McBee" w:date="2019-12-06T16:11:00Z">
        <w:r w:rsidRPr="00165274">
          <w:rPr>
            <w:b/>
            <w:bCs/>
            <w:rPrChange w:id="923" w:author="Matthew McBee" w:date="2019-12-06T16:11:00Z">
              <w:rPr/>
            </w:rPrChange>
          </w:rPr>
          <w:t>l summary</w:t>
        </w:r>
        <w:r>
          <w:rPr>
            <w:b/>
            <w:bCs/>
          </w:rPr>
          <w:t>.</w:t>
        </w:r>
        <w:r>
          <w:t xml:space="preserve"> Figure 6 summarizes the distribution of </w:t>
        </w:r>
        <w:r>
          <w:softHyphen/>
        </w:r>
        <w:r>
          <w:rPr>
            <w:i/>
            <w:iCs/>
          </w:rPr>
          <w:t>p</w:t>
        </w:r>
        <w:r>
          <w:t>-values across models. Over</w:t>
        </w:r>
      </w:ins>
      <w:ins w:id="924" w:author="Matthew McBee" w:date="2019-12-06T16:12:00Z">
        <w:r>
          <w:t xml:space="preserve">all, 175 of 888 models (19.7%) produced statistical significance. </w:t>
        </w:r>
        <w:r w:rsidR="00CC4DA2">
          <w:t xml:space="preserve">The right margin of the figure </w:t>
        </w:r>
      </w:ins>
      <w:ins w:id="925" w:author="Matthew McBee" w:date="2019-12-06T16:13:00Z">
        <w:r w:rsidR="00CC4DA2">
          <w:t xml:space="preserve">is a histogram of the distribution of </w:t>
        </w:r>
        <w:r w:rsidR="00CC4DA2">
          <w:rPr>
            <w:i/>
            <w:iCs/>
          </w:rPr>
          <w:t>p</w:t>
        </w:r>
        <w:r w:rsidR="00CC4DA2">
          <w:t xml:space="preserve">-values. The dashed horizonal line at </w:t>
        </w:r>
        <w:r w:rsidR="00CC4DA2">
          <w:rPr>
            <w:i/>
            <w:iCs/>
          </w:rPr>
          <w:t>p</w:t>
        </w:r>
        <w:r w:rsidR="00CC4DA2" w:rsidRPr="00CC4DA2">
          <w:rPr>
            <w:rPrChange w:id="926" w:author="Matthew McBee" w:date="2019-12-06T16:13:00Z">
              <w:rPr>
                <w:i/>
                <w:iCs/>
              </w:rPr>
            </w:rPrChange>
          </w:rPr>
          <w:t xml:space="preserve"> = .05</w:t>
        </w:r>
        <w:r w:rsidR="00CC4DA2">
          <w:t xml:space="preserve"> shows the threshold for significance. Th</w:t>
        </w:r>
      </w:ins>
      <w:ins w:id="927" w:author="Matthew McBee" w:date="2019-12-06T16:14:00Z">
        <w:r w:rsidR="00CC4DA2">
          <w:t xml:space="preserve">is figure can be interpreted as a uniform quantile-quantile plot. The </w:t>
        </w:r>
        <w:r w:rsidR="00CC4DA2">
          <w:rPr>
            <w:i/>
            <w:iCs/>
          </w:rPr>
          <w:t>p</w:t>
        </w:r>
        <w:r w:rsidR="00CC4DA2">
          <w:t>-values would fall along the diagonal refe</w:t>
        </w:r>
      </w:ins>
      <w:ins w:id="928" w:author="Matthew McBee" w:date="2019-12-06T16:15:00Z">
        <w:r w:rsidR="00CC4DA2">
          <w:t xml:space="preserve">rence line if they were uniformly distributed, as </w:t>
        </w:r>
      </w:ins>
      <w:ins w:id="929" w:author="Matthew McBee" w:date="2019-12-06T16:16:00Z">
        <w:r w:rsidR="00CC4DA2">
          <w:t>would be expected</w:t>
        </w:r>
      </w:ins>
      <w:ins w:id="930" w:author="Matthew McBee" w:date="2019-12-06T16:15:00Z">
        <w:r w:rsidR="00CC4DA2">
          <w:t xml:space="preserve"> under the null.</w:t>
        </w:r>
      </w:ins>
      <w:ins w:id="931" w:author="Matthew McBee" w:date="2019-12-06T16:16:00Z">
        <w:r w:rsidR="00CC4DA2">
          <w:t xml:space="preserve"> However, we caution readers against interpreting this </w:t>
        </w:r>
      </w:ins>
      <w:ins w:id="932" w:author="Matthew McBee" w:date="2019-12-06T16:17:00Z">
        <w:r w:rsidR="00CC4DA2">
          <w:rPr>
            <w:i/>
            <w:iCs/>
          </w:rPr>
          <w:t>p</w:t>
        </w:r>
        <w:r w:rsidR="00CC4DA2">
          <w:t xml:space="preserve">-value distribution as </w:t>
        </w:r>
      </w:ins>
      <w:ins w:id="933" w:author="Matthew McBee" w:date="2019-12-06T16:21:00Z">
        <w:r w:rsidR="00CC4DA2">
          <w:t xml:space="preserve">a </w:t>
        </w:r>
        <w:r w:rsidR="00CC4DA2" w:rsidRPr="00CC4DA2">
          <w:rPr>
            <w:i/>
            <w:iCs/>
            <w:rPrChange w:id="934" w:author="Matthew McBee" w:date="2019-12-06T16:21:00Z">
              <w:rPr/>
            </w:rPrChange>
          </w:rPr>
          <w:t>p</w:t>
        </w:r>
        <w:r w:rsidR="00CC4DA2">
          <w:t xml:space="preserve">-curve offering </w:t>
        </w:r>
      </w:ins>
      <w:ins w:id="935" w:author="Matthew McBee" w:date="2019-12-06T16:17:00Z">
        <w:r w:rsidR="00CC4DA2">
          <w:t xml:space="preserve">evidence of a substantive harmful effect of TV exposure for reasons we will elaborate in the next section. The null can be false without a </w:t>
        </w:r>
      </w:ins>
      <w:ins w:id="936" w:author="Matthew McBee" w:date="2019-12-06T16:18:00Z">
        <w:r w:rsidR="00CC4DA2">
          <w:t>particular favored alternative being true.</w:t>
        </w:r>
      </w:ins>
    </w:p>
    <w:p w14:paraId="7376F7E4" w14:textId="302AAA6F" w:rsidR="007D00C0" w:rsidDel="002434FE" w:rsidRDefault="00A57C26" w:rsidP="002434FE">
      <w:pPr>
        <w:spacing w:line="480" w:lineRule="auto"/>
        <w:ind w:firstLine="720"/>
        <w:rPr>
          <w:del w:id="937" w:author="Matthew McBee" w:date="2019-12-04T10:37:00Z"/>
          <w:b/>
        </w:rPr>
        <w:pPrChange w:id="938" w:author="Matthew McBee" w:date="2019-12-04T10:37:00Z">
          <w:pPr>
            <w:spacing w:line="480" w:lineRule="auto"/>
            <w:ind w:firstLine="720"/>
          </w:pPr>
        </w:pPrChange>
      </w:pPr>
      <w:del w:id="939" w:author="Matthew McBee" w:date="2019-12-04T10:37:00Z">
        <w:r w:rsidDel="002434FE">
          <w:delText>T</w:delText>
        </w:r>
        <w:r w:rsidR="004C75BC" w:rsidDel="002434FE">
          <w:delText>he lack of any obvious systematic relationship between TV and attention</w:delText>
        </w:r>
        <w:r w:rsidDel="002434FE">
          <w:delText xml:space="preserve"> is apparent</w:delText>
        </w:r>
        <w:r w:rsidR="004C75BC" w:rsidDel="002434FE">
          <w:delText>. These observations hold regardless of whether TV use is measured at age 1.5 or age 3</w:delText>
        </w:r>
        <w:r w:rsidDel="002434FE">
          <w:delText>,</w:delText>
        </w:r>
        <w:r w:rsidR="004C75BC" w:rsidDel="002434FE">
          <w:delText xml:space="preserve"> whether the response variable is adjusted for covariates or not</w:delText>
        </w:r>
        <w:r w:rsidR="0046005B" w:rsidDel="002434FE">
          <w:delText>, and whether the standardized or raw attention measure is considered</w:delText>
        </w:r>
        <w:r w:rsidR="004C75BC" w:rsidDel="002434FE">
          <w:delText>. We note that a similar figure was not presented by Christakis et al (2004)</w:delText>
        </w:r>
        <w:r w:rsidR="0043273E" w:rsidDel="002434FE">
          <w:delText>.</w:delText>
        </w:r>
        <w:r w:rsidR="004C75BC" w:rsidDel="002434FE">
          <w:delText xml:space="preserve"> </w:delText>
        </w:r>
        <w:r w:rsidR="0043273E" w:rsidDel="002434FE">
          <w:delText>D</w:delText>
        </w:r>
        <w:r w:rsidR="004C75BC" w:rsidDel="002434FE">
          <w:delText xml:space="preserve">oing so would likely have dramatically reduced the credibility of a claimed link between TV and attention deficits. </w:delText>
        </w:r>
      </w:del>
    </w:p>
    <w:p w14:paraId="69C44B8B" w14:textId="311AA98F" w:rsidR="004C75BC" w:rsidRPr="00072E82" w:rsidDel="002434FE" w:rsidRDefault="004C75BC" w:rsidP="002434FE">
      <w:pPr>
        <w:spacing w:line="480" w:lineRule="auto"/>
        <w:ind w:firstLine="720"/>
        <w:rPr>
          <w:del w:id="940" w:author="Matthew McBee" w:date="2019-12-04T10:37:00Z"/>
        </w:rPr>
        <w:pPrChange w:id="941" w:author="Matthew McBee" w:date="2019-12-04T10:37:00Z">
          <w:pPr>
            <w:spacing w:line="480" w:lineRule="auto"/>
          </w:pPr>
        </w:pPrChange>
      </w:pPr>
      <w:del w:id="942" w:author="Matthew McBee" w:date="2019-12-04T10:37:00Z">
        <w:r w:rsidRPr="00602EB7" w:rsidDel="002434FE">
          <w:rPr>
            <w:b/>
          </w:rPr>
          <w:delText>Propensity Score Models</w:delText>
        </w:r>
      </w:del>
    </w:p>
    <w:p w14:paraId="2A930EE8" w14:textId="1C66A836" w:rsidR="004C75BC" w:rsidRPr="00DE36EF" w:rsidDel="002434FE" w:rsidRDefault="004C75BC" w:rsidP="002434FE">
      <w:pPr>
        <w:spacing w:line="480" w:lineRule="auto"/>
        <w:ind w:firstLine="720"/>
        <w:rPr>
          <w:del w:id="943" w:author="Matthew McBee" w:date="2019-12-04T10:37:00Z"/>
        </w:rPr>
        <w:pPrChange w:id="944" w:author="Matthew McBee" w:date="2019-12-04T10:37:00Z">
          <w:pPr>
            <w:spacing w:line="480" w:lineRule="auto"/>
          </w:pPr>
        </w:pPrChange>
      </w:pPr>
      <w:del w:id="945" w:author="Matthew McBee" w:date="2019-12-04T10:37:00Z">
        <w:r w:rsidRPr="00072E82" w:rsidDel="002434FE">
          <w:tab/>
          <w:delText xml:space="preserve">We fit a total of </w:delText>
        </w:r>
        <w:r w:rsidR="002A0B26" w:rsidDel="002434FE">
          <w:delText>36</w:delText>
        </w:r>
        <w:r w:rsidR="0046005B" w:rsidRPr="00072E82" w:rsidDel="002434FE">
          <w:delText xml:space="preserve"> </w:delText>
        </w:r>
        <w:r w:rsidRPr="00072E82" w:rsidDel="002434FE">
          <w:delText>different propensity score analysis models to the data. The models varied on the following dimensions:</w:delText>
        </w:r>
      </w:del>
    </w:p>
    <w:p w14:paraId="66AFA25C" w14:textId="30F88C8C" w:rsidR="004C75BC" w:rsidRPr="00D2098F" w:rsidDel="002434FE" w:rsidRDefault="004C75BC" w:rsidP="002434FE">
      <w:pPr>
        <w:spacing w:line="480" w:lineRule="auto"/>
        <w:ind w:firstLine="720"/>
        <w:rPr>
          <w:del w:id="946" w:author="Matthew McBee" w:date="2019-12-04T10:37:00Z"/>
        </w:rPr>
        <w:pPrChange w:id="947" w:author="Matthew McBee" w:date="2019-12-04T10:37:00Z">
          <w:pPr>
            <w:pStyle w:val="ListParagraph"/>
            <w:numPr>
              <w:numId w:val="6"/>
            </w:numPr>
            <w:spacing w:after="0" w:line="480" w:lineRule="auto"/>
            <w:ind w:hanging="360"/>
          </w:pPr>
        </w:pPrChange>
      </w:pPr>
      <w:del w:id="948" w:author="Matthew McBee" w:date="2019-12-04T10:37:00Z">
        <w:r w:rsidRPr="00D2098F" w:rsidDel="002434FE">
          <w:rPr>
            <w:b/>
          </w:rPr>
          <w:delText>Outcome</w:delText>
        </w:r>
        <w:r w:rsidRPr="00D2098F" w:rsidDel="002434FE">
          <w:delText>: raw versus standardized attention</w:delText>
        </w:r>
      </w:del>
    </w:p>
    <w:p w14:paraId="7AF49995" w14:textId="41106AAC" w:rsidR="004C75BC" w:rsidRPr="00D2098F" w:rsidDel="002434FE" w:rsidRDefault="004C75BC" w:rsidP="002434FE">
      <w:pPr>
        <w:spacing w:line="480" w:lineRule="auto"/>
        <w:ind w:firstLine="720"/>
        <w:rPr>
          <w:del w:id="949" w:author="Matthew McBee" w:date="2019-12-04T10:37:00Z"/>
        </w:rPr>
        <w:pPrChange w:id="950" w:author="Matthew McBee" w:date="2019-12-04T10:37:00Z">
          <w:pPr>
            <w:pStyle w:val="ListParagraph"/>
            <w:numPr>
              <w:numId w:val="6"/>
            </w:numPr>
            <w:spacing w:after="0" w:line="480" w:lineRule="auto"/>
            <w:ind w:hanging="360"/>
          </w:pPr>
        </w:pPrChange>
      </w:pPr>
      <w:del w:id="951" w:author="Matthew McBee" w:date="2019-12-04T10:37:00Z">
        <w:r w:rsidRPr="00D2098F" w:rsidDel="002434FE">
          <w:rPr>
            <w:b/>
          </w:rPr>
          <w:delText>Use of propensity scores</w:delText>
        </w:r>
        <w:r w:rsidRPr="00D2098F" w:rsidDel="002434FE">
          <w:delText>: weights versus stratified analysis</w:delText>
        </w:r>
      </w:del>
    </w:p>
    <w:p w14:paraId="14B4D421" w14:textId="383C84A5" w:rsidR="004C75BC" w:rsidRPr="00D2098F" w:rsidDel="002434FE" w:rsidRDefault="004C75BC" w:rsidP="002434FE">
      <w:pPr>
        <w:spacing w:line="480" w:lineRule="auto"/>
        <w:ind w:firstLine="720"/>
        <w:rPr>
          <w:del w:id="952" w:author="Matthew McBee" w:date="2019-12-04T10:37:00Z"/>
        </w:rPr>
        <w:pPrChange w:id="953" w:author="Matthew McBee" w:date="2019-12-04T10:37:00Z">
          <w:pPr>
            <w:pStyle w:val="ListParagraph"/>
            <w:numPr>
              <w:numId w:val="6"/>
            </w:numPr>
            <w:spacing w:after="0" w:line="480" w:lineRule="auto"/>
            <w:ind w:hanging="360"/>
          </w:pPr>
        </w:pPrChange>
      </w:pPr>
      <w:del w:id="954" w:author="Matthew McBee" w:date="2019-12-04T10:37:00Z">
        <w:r w:rsidRPr="00D2098F" w:rsidDel="002434FE">
          <w:rPr>
            <w:b/>
          </w:rPr>
          <w:delText xml:space="preserve">Age when TV use was measured: </w:delText>
        </w:r>
        <w:r w:rsidRPr="00D2098F" w:rsidDel="002434FE">
          <w:delText>1.5 versus 3</w:delText>
        </w:r>
        <w:r w:rsidR="00072E82" w:rsidDel="002434FE">
          <w:delText xml:space="preserve"> years</w:delText>
        </w:r>
      </w:del>
    </w:p>
    <w:p w14:paraId="783AB826" w14:textId="4AB44489" w:rsidR="004C75BC" w:rsidRPr="00D2098F" w:rsidDel="002434FE" w:rsidRDefault="004C75BC" w:rsidP="002434FE">
      <w:pPr>
        <w:spacing w:line="480" w:lineRule="auto"/>
        <w:ind w:firstLine="720"/>
        <w:rPr>
          <w:del w:id="955" w:author="Matthew McBee" w:date="2019-12-04T10:37:00Z"/>
        </w:rPr>
        <w:pPrChange w:id="956" w:author="Matthew McBee" w:date="2019-12-04T10:37:00Z">
          <w:pPr>
            <w:pStyle w:val="ListParagraph"/>
            <w:numPr>
              <w:numId w:val="6"/>
            </w:numPr>
            <w:spacing w:after="0" w:line="480" w:lineRule="auto"/>
            <w:ind w:hanging="360"/>
          </w:pPr>
        </w:pPrChange>
      </w:pPr>
      <w:del w:id="957" w:author="Matthew McBee" w:date="2019-12-04T10:37:00Z">
        <w:r w:rsidRPr="00D2098F" w:rsidDel="002434FE">
          <w:rPr>
            <w:b/>
          </w:rPr>
          <w:delText>Additional covariate adjustment:</w:delText>
        </w:r>
        <w:r w:rsidRPr="00D2098F" w:rsidDel="002434FE">
          <w:delText xml:space="preserve"> yes (“doubly robust”) versus no</w:delText>
        </w:r>
      </w:del>
    </w:p>
    <w:p w14:paraId="3BB28907" w14:textId="58ABD582" w:rsidR="004C75BC" w:rsidRPr="00D2098F" w:rsidDel="002434FE" w:rsidRDefault="004C75BC" w:rsidP="002434FE">
      <w:pPr>
        <w:spacing w:line="480" w:lineRule="auto"/>
        <w:ind w:firstLine="720"/>
        <w:rPr>
          <w:del w:id="958" w:author="Matthew McBee" w:date="2019-12-04T10:37:00Z"/>
        </w:rPr>
        <w:pPrChange w:id="959" w:author="Matthew McBee" w:date="2019-12-04T10:37:00Z">
          <w:pPr>
            <w:pStyle w:val="ListParagraph"/>
            <w:numPr>
              <w:numId w:val="6"/>
            </w:numPr>
            <w:spacing w:after="0" w:line="480" w:lineRule="auto"/>
            <w:ind w:hanging="360"/>
          </w:pPr>
        </w:pPrChange>
      </w:pPr>
      <w:del w:id="960" w:author="Matthew McBee" w:date="2019-12-04T10:37:00Z">
        <w:r w:rsidRPr="00D2098F" w:rsidDel="002434FE">
          <w:rPr>
            <w:b/>
          </w:rPr>
          <w:delText>Causal effect estimand</w:delText>
        </w:r>
        <w:r w:rsidRPr="00D2098F" w:rsidDel="002434FE">
          <w:delText>: average treatment effect (ATE) versus average treatment effect for the treated (ATT)</w:delText>
        </w:r>
      </w:del>
    </w:p>
    <w:p w14:paraId="4B3FAA7C" w14:textId="2EC3907B" w:rsidR="004C75BC" w:rsidRPr="00D2098F" w:rsidDel="002434FE" w:rsidRDefault="004C75BC" w:rsidP="002434FE">
      <w:pPr>
        <w:spacing w:line="480" w:lineRule="auto"/>
        <w:ind w:firstLine="720"/>
        <w:rPr>
          <w:del w:id="961" w:author="Matthew McBee" w:date="2019-12-04T10:37:00Z"/>
        </w:rPr>
        <w:pPrChange w:id="962" w:author="Matthew McBee" w:date="2019-12-04T10:37:00Z">
          <w:pPr>
            <w:pStyle w:val="ListParagraph"/>
            <w:numPr>
              <w:numId w:val="6"/>
            </w:numPr>
            <w:spacing w:after="0" w:line="480" w:lineRule="auto"/>
            <w:ind w:hanging="360"/>
          </w:pPr>
        </w:pPrChange>
      </w:pPr>
      <w:del w:id="963" w:author="Matthew McBee" w:date="2019-12-04T10:37:00Z">
        <w:r w:rsidRPr="00D2098F" w:rsidDel="002434FE">
          <w:rPr>
            <w:b/>
          </w:rPr>
          <w:delText>Cut</w:delText>
        </w:r>
        <w:r w:rsidR="00D6588E" w:rsidRPr="00D2098F" w:rsidDel="002434FE">
          <w:rPr>
            <w:b/>
          </w:rPr>
          <w:delText xml:space="preserve"> </w:delText>
        </w:r>
        <w:r w:rsidRPr="00D2098F" w:rsidDel="002434FE">
          <w:rPr>
            <w:b/>
          </w:rPr>
          <w:delText>points for defining high and low TV groups</w:delText>
        </w:r>
        <w:r w:rsidRPr="00D2098F" w:rsidDel="002434FE">
          <w:delText>: &lt; 20</w:delText>
        </w:r>
        <w:r w:rsidRPr="00D2098F" w:rsidDel="002434FE">
          <w:rPr>
            <w:vertAlign w:val="superscript"/>
          </w:rPr>
          <w:delText>th</w:delText>
        </w:r>
        <w:r w:rsidRPr="00D2098F" w:rsidDel="002434FE">
          <w:delText xml:space="preserve"> / &gt; 80</w:delText>
        </w:r>
        <w:r w:rsidRPr="00D2098F" w:rsidDel="002434FE">
          <w:rPr>
            <w:vertAlign w:val="superscript"/>
          </w:rPr>
          <w:delText>th</w:delText>
        </w:r>
        <w:r w:rsidRPr="00D2098F" w:rsidDel="002434FE">
          <w:delText xml:space="preserve"> percentiles versus median split</w:delText>
        </w:r>
      </w:del>
    </w:p>
    <w:p w14:paraId="647C21D3" w14:textId="3370AD11" w:rsidR="004C75BC" w:rsidDel="002434FE" w:rsidRDefault="001C6FA1" w:rsidP="002434FE">
      <w:pPr>
        <w:spacing w:line="480" w:lineRule="auto"/>
        <w:ind w:firstLine="720"/>
        <w:rPr>
          <w:del w:id="964" w:author="Matthew McBee" w:date="2019-12-04T10:37:00Z"/>
        </w:rPr>
        <w:pPrChange w:id="965" w:author="Matthew McBee" w:date="2019-12-04T10:37:00Z">
          <w:pPr>
            <w:spacing w:line="480" w:lineRule="auto"/>
            <w:ind w:firstLine="360"/>
          </w:pPr>
        </w:pPrChange>
      </w:pPr>
      <w:del w:id="966" w:author="Matthew McBee" w:date="2019-12-04T10:37:00Z">
        <w:r w:rsidDel="002434FE">
          <w:delText xml:space="preserve">The stratified analyses could not estimate the ATT, could not incorporate additional post-stratification covariate adjustment, and could not incorporate sample weights. </w:delText>
        </w:r>
        <w:r w:rsidR="004C75BC" w:rsidDel="002434FE">
          <w:delText>Thus, there are a total of four stratification models, 2 (outcome) x 2 (TV age)</w:delText>
        </w:r>
        <w:r w:rsidR="00D25FB6" w:rsidDel="002434FE">
          <w:delText>,</w:delText>
        </w:r>
        <w:r w:rsidR="004C75BC" w:rsidDel="002434FE">
          <w:delText xml:space="preserve"> and </w:delText>
        </w:r>
        <w:r w:rsidR="002A0B26" w:rsidDel="002434FE">
          <w:delText>32</w:delText>
        </w:r>
        <w:r w:rsidR="00D06159" w:rsidDel="002434FE">
          <w:delText xml:space="preserve"> </w:delText>
        </w:r>
        <w:r w:rsidR="004C75BC" w:rsidDel="002434FE">
          <w:delText>models that use the propensity scores as inverse probability of treatment weights (IPTW; Guo &amp; Fraser, 2015): 2 (outcome) x 2 (TV age) x 2 (doubly robust) x  2 (estimand) x 2 (</w:delText>
        </w:r>
        <w:r w:rsidR="00864861" w:rsidDel="002434FE">
          <w:delText>cut point</w:delText>
        </w:r>
        <w:r w:rsidR="004C75BC" w:rsidDel="002434FE">
          <w:delText xml:space="preserve">s). The </w:delText>
        </w:r>
        <w:r w:rsidR="004C75BC" w:rsidDel="002434FE">
          <w:rPr>
            <w:i/>
          </w:rPr>
          <w:delText>R</w:delText>
        </w:r>
        <w:r w:rsidR="004C75BC" w:rsidDel="002434FE">
          <w:delText xml:space="preserve"> packages </w:delText>
        </w:r>
        <w:r w:rsidR="004C75BC" w:rsidRPr="0003674E" w:rsidDel="002434FE">
          <w:rPr>
            <w:i/>
          </w:rPr>
          <w:delText xml:space="preserve">twang </w:delText>
        </w:r>
        <w:r w:rsidR="00B44AC4" w:rsidDel="002434FE">
          <w:delText xml:space="preserve">v1.5 </w:delText>
        </w:r>
        <w:r w:rsidR="004C75BC" w:rsidRPr="0003674E" w:rsidDel="002434FE">
          <w:delText>(</w:delText>
        </w:r>
        <w:r w:rsidR="004C75BC" w:rsidRPr="0003674E" w:rsidDel="002434FE">
          <w:rPr>
            <w:i/>
          </w:rPr>
          <w:delText xml:space="preserve">Toolkit for Weighting and Analysis of Non-Equivalent Groups; </w:delText>
        </w:r>
        <w:r w:rsidR="004C75BC" w:rsidRPr="0003674E" w:rsidDel="002434FE">
          <w:delText xml:space="preserve">Ridgeway, McCaffrey, Morral, Griffin, &amp; Burgette, 2017) </w:delText>
        </w:r>
        <w:r w:rsidR="004C75BC" w:rsidDel="002434FE">
          <w:delText xml:space="preserve">and </w:delText>
        </w:r>
        <w:r w:rsidR="004C75BC" w:rsidDel="002434FE">
          <w:rPr>
            <w:i/>
          </w:rPr>
          <w:delText>survey</w:delText>
        </w:r>
        <w:r w:rsidR="004C75BC" w:rsidDel="002434FE">
          <w:delText xml:space="preserve"> v3.33 (Lumley, 2017) were used to fit the weighting models, while the </w:delText>
        </w:r>
        <w:r w:rsidR="004C75BC" w:rsidDel="002434FE">
          <w:rPr>
            <w:i/>
          </w:rPr>
          <w:delText xml:space="preserve">PSAgraphics </w:delText>
        </w:r>
        <w:r w:rsidR="004C75BC" w:rsidDel="002434FE">
          <w:delText>package v2.1.1 (</w:delText>
        </w:r>
        <w:r w:rsidR="004C75BC" w:rsidRPr="0003674E" w:rsidDel="002434FE">
          <w:delText>Helmreich</w:delText>
        </w:r>
        <w:r w:rsidR="004C75BC" w:rsidDel="002434FE">
          <w:delText xml:space="preserve"> </w:delText>
        </w:r>
        <w:r w:rsidR="004C75BC" w:rsidRPr="0003674E" w:rsidDel="002434FE">
          <w:delText>&amp; Pruzek</w:delText>
        </w:r>
        <w:r w:rsidR="004C75BC" w:rsidDel="002434FE">
          <w:delText>,</w:delText>
        </w:r>
        <w:r w:rsidR="004C75BC" w:rsidRPr="0003674E" w:rsidDel="002434FE">
          <w:delText xml:space="preserve"> 2009)</w:delText>
        </w:r>
        <w:r w:rsidR="004C75BC" w:rsidDel="002434FE">
          <w:delText xml:space="preserve"> was used to fit the stratification models. The </w:delText>
        </w:r>
        <w:r w:rsidR="004C75BC" w:rsidDel="002434FE">
          <w:rPr>
            <w:i/>
          </w:rPr>
          <w:delText>twang</w:delText>
        </w:r>
        <w:r w:rsidR="004C75BC" w:rsidDel="002434FE">
          <w:delText xml:space="preserve"> package use</w:delText>
        </w:r>
        <w:r w:rsidR="00367CA4" w:rsidDel="002434FE">
          <w:delText xml:space="preserve">s boosted classification trees </w:delText>
        </w:r>
        <w:r w:rsidR="004C75BC" w:rsidDel="002434FE">
          <w:delText>to estimate the propensity scores such that the covariate balance is optimized</w:delText>
        </w:r>
        <w:r w:rsidR="00B52A30" w:rsidDel="002434FE">
          <w:delText>,</w:delText>
        </w:r>
        <w:r w:rsidR="004C75BC" w:rsidDel="002434FE">
          <w:delText xml:space="preserve"> therefore slightly different sets of propensity scores were generated for our models estimating ATE versus ATT. </w:delText>
        </w:r>
      </w:del>
    </w:p>
    <w:p w14:paraId="092A8023" w14:textId="284AC5EF" w:rsidR="004C75BC" w:rsidDel="002434FE" w:rsidRDefault="00C846CA" w:rsidP="002434FE">
      <w:pPr>
        <w:spacing w:line="480" w:lineRule="auto"/>
        <w:ind w:firstLine="720"/>
        <w:rPr>
          <w:del w:id="967" w:author="Matthew McBee" w:date="2019-12-04T10:37:00Z"/>
        </w:rPr>
        <w:pPrChange w:id="968" w:author="Matthew McBee" w:date="2019-12-04T10:37:00Z">
          <w:pPr>
            <w:spacing w:line="480" w:lineRule="auto"/>
          </w:pPr>
        </w:pPrChange>
      </w:pPr>
      <w:del w:id="969" w:author="Matthew McBee" w:date="2019-12-04T10:37:00Z">
        <w:r w:rsidDel="002434FE">
          <w:tab/>
        </w:r>
        <w:r w:rsidR="00EF6DE6" w:rsidDel="002434FE">
          <w:delText>We examined three pieces of diagnostic</w:delText>
        </w:r>
        <w:r w:rsidR="0015164E" w:rsidDel="002434FE">
          <w:delText xml:space="preserve"> information to detect possible problems with the propensity score models that could have resulted in erroneous results. We </w:delText>
        </w:r>
        <w:r w:rsidR="003B454B" w:rsidDel="002434FE">
          <w:delText>computed</w:delText>
        </w:r>
        <w:r w:rsidR="004C75BC" w:rsidDel="002434FE">
          <w:delText xml:space="preserve"> the model’s correct classification rate (“hit rate”)</w:delText>
        </w:r>
        <w:r w:rsidR="003B454B" w:rsidDel="002434FE">
          <w:delText xml:space="preserve"> in order to verify that the covariates were adequately related to TV use.</w:delText>
        </w:r>
        <w:r w:rsidR="004C75BC" w:rsidDel="002434FE">
          <w:delText xml:space="preserve"> Our models generated hit rates in the 77-82% range. </w:delText>
        </w:r>
        <w:r w:rsidDel="002434FE">
          <w:delText xml:space="preserve">We also examined the distribution of propensity scores for the low- and high-TV groups in order to determine whether adequate common support existed to justify proceeding with the analysis. </w:delText>
        </w:r>
        <w:r w:rsidR="00F71A45" w:rsidDel="002434FE">
          <w:delText xml:space="preserve">Figure 3 provides a typical example plot; the rest are presented on our project’s OSF page (Figures → Diagnostic: Propensity Score Distribution by Groups). </w:delText>
        </w:r>
        <w:r w:rsidDel="002434FE">
          <w:delText xml:space="preserve">Common support was evinced for all the models. We also examined balance statistics after applying the propensity scores to determine whether </w:delText>
        </w:r>
        <w:r w:rsidR="0050204D" w:rsidDel="002434FE">
          <w:delText>covariates were adequately balanced across groups.</w:delText>
        </w:r>
        <w:r w:rsidR="00103E35" w:rsidDel="002434FE">
          <w:delText xml:space="preserve"> These are presented on the project site in both textual and graphical form. </w:delText>
        </w:r>
      </w:del>
    </w:p>
    <w:p w14:paraId="777A63D4" w14:textId="212F29E5" w:rsidR="005D67D4" w:rsidDel="002434FE" w:rsidRDefault="002A3118" w:rsidP="002434FE">
      <w:pPr>
        <w:spacing w:line="480" w:lineRule="auto"/>
        <w:ind w:firstLine="720"/>
        <w:rPr>
          <w:del w:id="970" w:author="Matthew McBee" w:date="2019-12-04T10:37:00Z"/>
        </w:rPr>
        <w:pPrChange w:id="971" w:author="Matthew McBee" w:date="2019-12-04T10:37:00Z">
          <w:pPr>
            <w:spacing w:line="480" w:lineRule="auto"/>
            <w:ind w:firstLine="720"/>
          </w:pPr>
        </w:pPrChange>
      </w:pPr>
      <w:del w:id="972" w:author="Matthew McBee" w:date="2019-12-04T10:37:00Z">
        <w:r w:rsidDel="002434FE">
          <w:delText xml:space="preserve">Figures </w:delText>
        </w:r>
        <w:r w:rsidR="00FD683E" w:rsidDel="002434FE">
          <w:delText>4</w:delText>
        </w:r>
        <w:r w:rsidDel="002434FE">
          <w:delText xml:space="preserve"> and </w:delText>
        </w:r>
        <w:r w:rsidR="00FD683E" w:rsidDel="002434FE">
          <w:delText>5</w:delText>
        </w:r>
        <w:r w:rsidR="004C75BC" w:rsidDel="002434FE">
          <w:delText xml:space="preserve"> display the relative influence of the covariates in the propensity score models; these display the strength of relationship between each variable and the model’s classification decisions. </w:delText>
        </w:r>
        <w:r w:rsidR="00310C4C" w:rsidDel="002434FE">
          <w:delText xml:space="preserve">Child age was a </w:delText>
        </w:r>
        <w:r w:rsidR="0086020B" w:rsidDel="002434FE">
          <w:delText xml:space="preserve">strong </w:delText>
        </w:r>
        <w:r w:rsidR="00310C4C" w:rsidDel="002434FE">
          <w:delText xml:space="preserve">predictor of high TV use, especially in the ~1.5 age group. Recall that due to the timing of data collection </w:delText>
        </w:r>
        <w:r w:rsidR="00025938" w:rsidDel="002434FE">
          <w:delText>waves, children’s age at the ~1.5 time point could actually range quite a bit</w:delText>
        </w:r>
        <w:r w:rsidR="0043273E" w:rsidDel="002434FE">
          <w:delText>.</w:delText>
        </w:r>
        <w:r w:rsidR="00025938" w:rsidDel="002434FE">
          <w:delText xml:space="preserve"> </w:delText>
        </w:r>
        <w:r w:rsidR="0043273E" w:rsidDel="002434FE">
          <w:delText>F</w:delText>
        </w:r>
        <w:r w:rsidR="0086020B" w:rsidDel="002434FE">
          <w:delText>inding that</w:delText>
        </w:r>
        <w:r w:rsidR="00025938" w:rsidDel="002434FE">
          <w:delText xml:space="preserve"> </w:delText>
        </w:r>
        <w:r w:rsidR="002967FB" w:rsidDel="002434FE">
          <w:delText xml:space="preserve">TV use increases sharply from early infancy to toddlerhood </w:delText>
        </w:r>
        <w:r w:rsidR="0086020B" w:rsidDel="002434FE">
          <w:delText xml:space="preserve">matches previous findings (Anand &amp; Krosnick, 2005; </w:delText>
        </w:r>
        <w:r w:rsidR="0086020B" w:rsidRPr="0086020B" w:rsidDel="002434FE">
          <w:delText xml:space="preserve">Duch, Fisher, Ensari, </w:delText>
        </w:r>
        <w:r w:rsidR="002967FB" w:rsidDel="002434FE">
          <w:delText xml:space="preserve">&amp; Harrington, </w:delText>
        </w:r>
        <w:r w:rsidR="0086020B" w:rsidRPr="0086020B" w:rsidDel="002434FE">
          <w:delText xml:space="preserve">2013). </w:delText>
        </w:r>
        <w:r w:rsidR="00025938" w:rsidDel="002434FE">
          <w:delText xml:space="preserve">Other </w:delText>
        </w:r>
        <w:r w:rsidR="004C75BC" w:rsidDel="002434FE">
          <w:delText xml:space="preserve">important predictors of TV use </w:delText>
        </w:r>
        <w:r w:rsidR="00025938" w:rsidDel="002434FE">
          <w:delText>in</w:delText>
        </w:r>
        <w:r w:rsidR="00A45E2C" w:rsidDel="002434FE">
          <w:delText xml:space="preserve"> both age </w:delText>
        </w:r>
        <w:r w:rsidR="00025938" w:rsidDel="002434FE">
          <w:delText>groups</w:delText>
        </w:r>
        <w:r w:rsidR="004C75BC" w:rsidDel="002434FE">
          <w:delText xml:space="preserve"> were maternal depression, the cognitive stimulation of the home, income, the emotional support</w:delText>
        </w:r>
        <w:r w:rsidR="00801A88" w:rsidDel="002434FE">
          <w:delText xml:space="preserve"> of the home, and maternal self-</w:delText>
        </w:r>
        <w:r w:rsidR="004C75BC" w:rsidDel="002434FE">
          <w:delText>esteem</w:delText>
        </w:r>
        <w:r w:rsidR="008244E9" w:rsidDel="002434FE">
          <w:delText>, which also match</w:delText>
        </w:r>
        <w:r w:rsidR="001569C0" w:rsidDel="002434FE">
          <w:delText>es</w:delText>
        </w:r>
        <w:r w:rsidR="008244E9" w:rsidDel="002434FE">
          <w:delText xml:space="preserve"> previous findings (</w:delText>
        </w:r>
        <w:r w:rsidR="009D7D08" w:rsidRPr="00D2098F" w:rsidDel="002434FE">
          <w:delText xml:space="preserve">Anand &amp; Krosnick, 2005; Certain &amp; Kahn, 2002; </w:delText>
        </w:r>
        <w:r w:rsidR="001F6F8D" w:rsidRPr="00D2098F" w:rsidDel="002434FE">
          <w:delText>Vaala &amp; Hornik, 2014;</w:delText>
        </w:r>
        <w:r w:rsidR="00516A90" w:rsidRPr="00D2098F" w:rsidDel="002434FE">
          <w:delText xml:space="preserve"> </w:delText>
        </w:r>
        <w:r w:rsidR="001F6F8D" w:rsidRPr="00D2098F" w:rsidDel="002434FE">
          <w:delText>V</w:delText>
        </w:r>
        <w:r w:rsidR="009D7D08" w:rsidRPr="00D2098F" w:rsidDel="002434FE">
          <w:delText>andewater et al., 2007).</w:delText>
        </w:r>
        <w:r w:rsidR="00516A90" w:rsidDel="002434FE">
          <w:delText xml:space="preserve"> </w:delText>
        </w:r>
        <w:r w:rsidR="006401D8" w:rsidDel="002434FE">
          <w:delText>Confirming our suspicions</w:delText>
        </w:r>
        <w:r w:rsidR="008244E9" w:rsidDel="002434FE">
          <w:delText>, temperament was</w:delText>
        </w:r>
        <w:r w:rsidR="006401D8" w:rsidDel="002434FE">
          <w:delText xml:space="preserve"> also</w:delText>
        </w:r>
        <w:r w:rsidR="008244E9" w:rsidDel="002434FE">
          <w:delText xml:space="preserve"> predictive </w:delText>
        </w:r>
        <w:r w:rsidR="006401D8" w:rsidDel="002434FE">
          <w:delText xml:space="preserve">of </w:delText>
        </w:r>
        <w:r w:rsidR="008244E9" w:rsidDel="002434FE">
          <w:delText>TV use in this data set, falling in the moderate range, comparable to parent education level and child BMI.</w:delText>
        </w:r>
        <w:r w:rsidR="00C66DC5" w:rsidDel="002434FE">
          <w:delText xml:space="preserve">  A follow-up simple linear regression of TV at age 3 on temperament revealed a statistically significant relationship, b = </w:delText>
        </w:r>
        <w:r w:rsidR="00C66DC5" w:rsidRPr="00971A67" w:rsidDel="002434FE">
          <w:delText>0.48</w:delText>
        </w:r>
        <w:r w:rsidR="00C66DC5" w:rsidDel="002434FE">
          <w:delText>4 (</w:delText>
        </w:r>
        <w:r w:rsidR="00C66DC5" w:rsidRPr="00971A67" w:rsidDel="002434FE">
          <w:delText>0.103</w:delText>
        </w:r>
        <w:r w:rsidR="00C66DC5" w:rsidDel="002434FE">
          <w:delText xml:space="preserve">), </w:delText>
        </w:r>
        <w:r w:rsidR="00C66DC5" w:rsidDel="002434FE">
          <w:rPr>
            <w:i/>
          </w:rPr>
          <w:delText>p</w:delText>
        </w:r>
        <w:r w:rsidR="00C66DC5" w:rsidDel="002434FE">
          <w:delText xml:space="preserve"> &lt; .001.  However, the model R</w:delText>
        </w:r>
        <w:r w:rsidR="00C66DC5" w:rsidRPr="00117F67" w:rsidDel="002434FE">
          <w:rPr>
            <w:vertAlign w:val="superscript"/>
          </w:rPr>
          <w:delText>2</w:delText>
        </w:r>
        <w:r w:rsidR="00C66DC5" w:rsidDel="002434FE">
          <w:delText xml:space="preserve"> was only .011. </w:delText>
        </w:r>
      </w:del>
    </w:p>
    <w:p w14:paraId="23366FF6" w14:textId="7C862909" w:rsidR="004C75BC" w:rsidDel="002434FE" w:rsidRDefault="004C75BC" w:rsidP="002434FE">
      <w:pPr>
        <w:spacing w:line="480" w:lineRule="auto"/>
        <w:ind w:firstLine="720"/>
        <w:rPr>
          <w:del w:id="973" w:author="Matthew McBee" w:date="2019-12-04T10:37:00Z"/>
        </w:rPr>
        <w:pPrChange w:id="974" w:author="Matthew McBee" w:date="2019-12-04T10:37:00Z">
          <w:pPr>
            <w:spacing w:line="480" w:lineRule="auto"/>
            <w:ind w:firstLine="720"/>
          </w:pPr>
        </w:pPrChange>
      </w:pPr>
      <w:del w:id="975" w:author="Matthew McBee" w:date="2019-12-04T10:37:00Z">
        <w:r w:rsidDel="002434FE">
          <w:delText>We also examined plots of the covariate imbalance before and after applying the propensity scores in order to ensure that the models produced adequate balance</w:delText>
        </w:r>
        <w:r w:rsidR="00380D99" w:rsidDel="002434FE">
          <w:delText xml:space="preserve"> (available on the OSF page).  </w:delText>
        </w:r>
        <w:r w:rsidDel="002434FE">
          <w:delText>The</w:delText>
        </w:r>
        <w:r w:rsidR="006E5E14" w:rsidDel="002434FE">
          <w:delText>se</w:delText>
        </w:r>
        <w:r w:rsidDel="002434FE">
          <w:delText xml:space="preserve"> plots illustrate that nearly all covariate imbalance was reduced to </w:delText>
        </w:r>
        <w:r w:rsidDel="002434FE">
          <w:rPr>
            <w:i/>
          </w:rPr>
          <w:delText>d</w:delText>
        </w:r>
        <w:r w:rsidR="006E5E14" w:rsidDel="002434FE">
          <w:rPr>
            <w:i/>
          </w:rPr>
          <w:delText xml:space="preserve"> </w:delText>
        </w:r>
        <w:r w:rsidRPr="002E73AF" w:rsidDel="002434FE">
          <w:delText>=</w:delText>
        </w:r>
        <w:r w:rsidR="006E5E14" w:rsidDel="002434FE">
          <w:delText xml:space="preserve"> </w:delText>
        </w:r>
        <w:r w:rsidRPr="002E73AF" w:rsidDel="002434FE">
          <w:delText>0.2</w:delText>
        </w:r>
        <w:r w:rsidDel="002434FE">
          <w:delText xml:space="preserve"> or smaller when TV was measured at age ~1.5, and to </w:delText>
        </w:r>
        <w:r w:rsidDel="002434FE">
          <w:rPr>
            <w:i/>
          </w:rPr>
          <w:delText>d</w:delText>
        </w:r>
        <w:r w:rsidR="006E5E14" w:rsidDel="002434FE">
          <w:rPr>
            <w:i/>
          </w:rPr>
          <w:delText xml:space="preserve"> </w:delText>
        </w:r>
        <w:r w:rsidDel="002434FE">
          <w:delText>=</w:delText>
        </w:r>
        <w:r w:rsidR="006E5E14" w:rsidDel="002434FE">
          <w:delText xml:space="preserve"> </w:delText>
        </w:r>
        <w:r w:rsidDel="002434FE">
          <w:delText>0.1 or smaller when TV was measured at age ~3.</w:delText>
        </w:r>
        <w:r w:rsidRPr="0003674E" w:rsidDel="002434FE">
          <w:delText xml:space="preserve"> </w:delText>
        </w:r>
      </w:del>
    </w:p>
    <w:p w14:paraId="7A71EEB4" w14:textId="34C58E72" w:rsidR="004C75BC" w:rsidDel="002434FE" w:rsidRDefault="004C75BC" w:rsidP="002434FE">
      <w:pPr>
        <w:spacing w:line="480" w:lineRule="auto"/>
        <w:ind w:firstLine="720"/>
        <w:rPr>
          <w:del w:id="976" w:author="Matthew McBee" w:date="2019-12-04T10:37:00Z"/>
        </w:rPr>
        <w:pPrChange w:id="977" w:author="Matthew McBee" w:date="2019-12-04T10:37:00Z">
          <w:pPr>
            <w:spacing w:line="480" w:lineRule="auto"/>
            <w:ind w:firstLine="720"/>
          </w:pPr>
        </w:pPrChange>
      </w:pPr>
      <w:del w:id="978" w:author="Matthew McBee" w:date="2019-12-04T10:37:00Z">
        <w:r w:rsidDel="002434FE">
          <w:delText>In the stratified propensity score models, we created five strata based on the quantiles of the marginal distribution of propensity scores. Therefore</w:delText>
        </w:r>
        <w:r w:rsidR="005F6ADD" w:rsidDel="002434FE">
          <w:delText>,</w:delText>
        </w:r>
        <w:r w:rsidDel="002434FE">
          <w:delText xml:space="preserve"> each stratum encompassed equal sample sizes. The stratum boundaries for TV at age ~1.5 were located at the 26</w:delText>
        </w:r>
        <w:r w:rsidRPr="0036332A" w:rsidDel="002434FE">
          <w:rPr>
            <w:vertAlign w:val="superscript"/>
          </w:rPr>
          <w:delText>th</w:delText>
        </w:r>
        <w:r w:rsidDel="002434FE">
          <w:delText>,</w:delText>
        </w:r>
        <w:r w:rsidRPr="0036332A" w:rsidDel="002434FE">
          <w:delText xml:space="preserve"> </w:delText>
        </w:r>
        <w:r w:rsidDel="002434FE">
          <w:delText>38</w:delText>
        </w:r>
        <w:r w:rsidRPr="001877B0" w:rsidDel="002434FE">
          <w:rPr>
            <w:vertAlign w:val="superscript"/>
          </w:rPr>
          <w:delText>th</w:delText>
        </w:r>
        <w:r w:rsidDel="002434FE">
          <w:delText>,</w:delText>
        </w:r>
        <w:r w:rsidRPr="0036332A" w:rsidDel="002434FE">
          <w:delText xml:space="preserve"> </w:delText>
        </w:r>
        <w:r w:rsidDel="002434FE">
          <w:delText>50</w:delText>
        </w:r>
        <w:r w:rsidRPr="001877B0" w:rsidDel="002434FE">
          <w:rPr>
            <w:vertAlign w:val="superscript"/>
          </w:rPr>
          <w:delText>th</w:delText>
        </w:r>
        <w:r w:rsidDel="002434FE">
          <w:delText>, and</w:delText>
        </w:r>
        <w:r w:rsidRPr="0036332A" w:rsidDel="002434FE">
          <w:delText xml:space="preserve"> </w:delText>
        </w:r>
        <w:r w:rsidDel="002434FE">
          <w:delText>62</w:delText>
        </w:r>
        <w:r w:rsidRPr="001877B0" w:rsidDel="002434FE">
          <w:rPr>
            <w:vertAlign w:val="superscript"/>
          </w:rPr>
          <w:delText>nd</w:delText>
        </w:r>
        <w:r w:rsidDel="002434FE">
          <w:delText xml:space="preserve"> percentiles. The boundaries for TV at age ~3 were located at the 40</w:delText>
        </w:r>
        <w:r w:rsidRPr="000F7403" w:rsidDel="002434FE">
          <w:rPr>
            <w:vertAlign w:val="superscript"/>
          </w:rPr>
          <w:delText>th</w:delText>
        </w:r>
        <w:r w:rsidDel="002434FE">
          <w:delText>, 46</w:delText>
        </w:r>
        <w:r w:rsidRPr="000F7403" w:rsidDel="002434FE">
          <w:rPr>
            <w:vertAlign w:val="superscript"/>
          </w:rPr>
          <w:delText>th</w:delText>
        </w:r>
        <w:r w:rsidDel="002434FE">
          <w:delText>, 51</w:delText>
        </w:r>
        <w:r w:rsidRPr="000F7403" w:rsidDel="002434FE">
          <w:rPr>
            <w:vertAlign w:val="superscript"/>
          </w:rPr>
          <w:delText>st</w:delText>
        </w:r>
        <w:r w:rsidDel="002434FE">
          <w:delText>, and 58</w:delText>
        </w:r>
        <w:r w:rsidRPr="000F7403" w:rsidDel="002434FE">
          <w:rPr>
            <w:vertAlign w:val="superscript"/>
          </w:rPr>
          <w:delText>th</w:delText>
        </w:r>
        <w:r w:rsidRPr="000F7403" w:rsidDel="002434FE">
          <w:delText xml:space="preserve"> </w:delText>
        </w:r>
        <w:r w:rsidDel="002434FE">
          <w:delText xml:space="preserve">percentiles. </w:delText>
        </w:r>
        <w:r w:rsidR="00311E0F" w:rsidDel="002434FE">
          <w:delText xml:space="preserve">Figures 6 and 7 display covariate balance for continuous and categorical variables for the stratified propensity score models. In all cases, we deemed the achieved covariate balance to be acceptable.  </w:delText>
        </w:r>
        <w:r w:rsidDel="002434FE">
          <w:delText>In all cases, we deemed the achieved covariate balance to be acceptable.</w:delText>
        </w:r>
      </w:del>
    </w:p>
    <w:p w14:paraId="405E804F" w14:textId="18506BBC" w:rsidR="004C75BC" w:rsidDel="002434FE" w:rsidRDefault="004C75BC" w:rsidP="002434FE">
      <w:pPr>
        <w:spacing w:line="480" w:lineRule="auto"/>
        <w:ind w:firstLine="720"/>
        <w:rPr>
          <w:del w:id="979" w:author="Matthew McBee" w:date="2019-12-04T10:37:00Z"/>
        </w:rPr>
        <w:pPrChange w:id="980" w:author="Matthew McBee" w:date="2019-12-04T10:37:00Z">
          <w:pPr>
            <w:spacing w:line="480" w:lineRule="auto"/>
          </w:pPr>
        </w:pPrChange>
      </w:pPr>
      <w:del w:id="981" w:author="Matthew McBee" w:date="2019-12-04T10:37:00Z">
        <w:r w:rsidDel="002434FE">
          <w:tab/>
        </w:r>
        <w:r w:rsidDel="002434FE">
          <w:rPr>
            <w:b/>
          </w:rPr>
          <w:delText>Linear regression models</w:delText>
        </w:r>
        <w:r w:rsidDel="002434FE">
          <w:delText xml:space="preserve">. </w:delText>
        </w:r>
        <w:r w:rsidR="00367CA4" w:rsidDel="002434FE">
          <w:delText>Next, we ran a series of linear regression models predicting attention outcomes from early TV watching.</w:delText>
        </w:r>
        <w:r w:rsidR="00516A90" w:rsidDel="002434FE">
          <w:delText xml:space="preserve"> </w:delText>
        </w:r>
        <w:r w:rsidRPr="0003674E" w:rsidDel="002434FE">
          <w:delText xml:space="preserve">Due to missing data on many </w:delText>
        </w:r>
        <w:r w:rsidDel="002434FE">
          <w:delText>variables</w:delText>
        </w:r>
        <w:r w:rsidRPr="0003674E" w:rsidDel="002434FE">
          <w:delText xml:space="preserve">, listwise deletion would have resulted in an analysis based on only </w:delText>
        </w:r>
        <w:r w:rsidDel="002434FE">
          <w:delText xml:space="preserve">about </w:delText>
        </w:r>
        <w:r w:rsidRPr="0003674E" w:rsidDel="002434FE">
          <w:delText>40%</w:delText>
        </w:r>
        <w:r w:rsidDel="002434FE">
          <w:delText xml:space="preserve"> of the sample</w:delText>
        </w:r>
        <w:r w:rsidRPr="0003674E" w:rsidDel="002434FE">
          <w:delText xml:space="preserve">. We therefore employed multiple imputation via chained equations (MICE) via the </w:delText>
        </w:r>
        <w:r w:rsidRPr="0003674E" w:rsidDel="002434FE">
          <w:rPr>
            <w:i/>
          </w:rPr>
          <w:delText>mice</w:delText>
        </w:r>
        <w:r w:rsidRPr="0003674E" w:rsidDel="002434FE">
          <w:delText xml:space="preserve"> package (van Buuren &amp; Groothuis-Oudshoorn, 2011) to construct multiply-imputed datasets. </w:delText>
        </w:r>
        <w:r w:rsidR="00133B03" w:rsidRPr="0003674E" w:rsidDel="002434FE">
          <w:delText xml:space="preserve">The advantage of MICE over classical implementations of multiple imputation is that MICE allows each variable to follow its own distribution rather than assuming that the entire data matrix is multivariate normal. </w:delText>
        </w:r>
        <w:r w:rsidRPr="0003674E" w:rsidDel="002434FE">
          <w:delText>Our continuous variables were imputed using predictive mean matching, binary variables were imputed via logistic regression imputation, nominal variables with greater than two levels by polytomous regression imputation, and ordered categorical variables with more than two levels by proportional odds regression imputation. We created ten imputed datasets based on fifty iterations.</w:delText>
        </w:r>
      </w:del>
    </w:p>
    <w:p w14:paraId="046D23A8" w14:textId="36B2EF74" w:rsidR="004C75BC" w:rsidDel="002434FE" w:rsidRDefault="004C75BC" w:rsidP="002434FE">
      <w:pPr>
        <w:spacing w:line="480" w:lineRule="auto"/>
        <w:ind w:firstLine="720"/>
        <w:rPr>
          <w:del w:id="982" w:author="Matthew McBee" w:date="2019-12-04T10:37:00Z"/>
        </w:rPr>
        <w:pPrChange w:id="983" w:author="Matthew McBee" w:date="2019-12-04T10:37:00Z">
          <w:pPr>
            <w:spacing w:line="480" w:lineRule="auto"/>
          </w:pPr>
        </w:pPrChange>
      </w:pPr>
      <w:del w:id="984" w:author="Matthew McBee" w:date="2019-12-04T10:37:00Z">
        <w:r w:rsidDel="002434FE">
          <w:tab/>
          <w:delText>Linear regression models were fit to the data including the covariates as control variables. Categorical variables were dummy coded. The focal predictor in each model was the continuous TV use variable (measured at age ~1.5 or ~3), which was rescaled such that a one-unit change resembled the magnitude of moving from the low- to high-TV group in the propensity score models</w:delText>
        </w:r>
        <w:r w:rsidR="00D06159" w:rsidDel="002434FE">
          <w:delText xml:space="preserve"> using the 20</w:delText>
        </w:r>
        <w:r w:rsidR="00D06159" w:rsidRPr="00D2098F" w:rsidDel="002434FE">
          <w:rPr>
            <w:vertAlign w:val="superscript"/>
          </w:rPr>
          <w:delText>th</w:delText>
        </w:r>
        <w:r w:rsidR="00D06159" w:rsidDel="002434FE">
          <w:delText xml:space="preserve"> percentile / 80</w:delText>
        </w:r>
        <w:r w:rsidR="00D06159" w:rsidRPr="00D2098F" w:rsidDel="002434FE">
          <w:rPr>
            <w:vertAlign w:val="superscript"/>
          </w:rPr>
          <w:delText>th</w:delText>
        </w:r>
        <w:r w:rsidR="00D06159" w:rsidDel="002434FE">
          <w:delText xml:space="preserve"> percentile cut points</w:delText>
        </w:r>
        <w:r w:rsidDel="002434FE">
          <w:delText>. Complete regression tables may be found on our OSF page.</w:delText>
        </w:r>
      </w:del>
    </w:p>
    <w:p w14:paraId="69FD860C" w14:textId="0401A925" w:rsidR="004C75BC" w:rsidDel="002434FE" w:rsidRDefault="00C36F2D" w:rsidP="002434FE">
      <w:pPr>
        <w:spacing w:line="480" w:lineRule="auto"/>
        <w:ind w:firstLine="720"/>
        <w:rPr>
          <w:del w:id="985" w:author="Matthew McBee" w:date="2019-12-04T10:37:00Z"/>
        </w:rPr>
        <w:pPrChange w:id="986" w:author="Matthew McBee" w:date="2019-12-04T10:37:00Z">
          <w:pPr>
            <w:spacing w:line="480" w:lineRule="auto"/>
          </w:pPr>
        </w:pPrChange>
      </w:pPr>
      <w:del w:id="987" w:author="Matthew McBee" w:date="2019-12-04T10:37:00Z">
        <w:r w:rsidDel="002434FE">
          <w:tab/>
          <w:delText xml:space="preserve">Figures </w:delText>
        </w:r>
        <w:r w:rsidR="006F7199" w:rsidDel="002434FE">
          <w:delText>8</w:delText>
        </w:r>
        <w:r w:rsidDel="002434FE">
          <w:delText xml:space="preserve"> and </w:delText>
        </w:r>
        <w:r w:rsidR="006F7199" w:rsidDel="002434FE">
          <w:delText>9</w:delText>
        </w:r>
        <w:r w:rsidR="004C75BC" w:rsidDel="002434FE">
          <w:delText xml:space="preserve"> summarize the results of these propensity score and linear regression analyses for the within-sex standardized attention and the raw attention scores, respectively. The 95% confidence intervals for </w:delText>
        </w:r>
        <w:r w:rsidR="00245701" w:rsidDel="002434FE">
          <w:delText>36</w:delText>
        </w:r>
        <w:r w:rsidR="001803FF" w:rsidDel="002434FE">
          <w:delText xml:space="preserve"> out of </w:delText>
        </w:r>
        <w:r w:rsidR="00245701" w:rsidDel="002434FE">
          <w:delText>40</w:delText>
        </w:r>
        <w:r w:rsidR="001803FF" w:rsidDel="002434FE">
          <w:delText xml:space="preserve"> models contain zero</w:delText>
        </w:r>
        <w:r w:rsidR="004C75BC" w:rsidDel="002434FE">
          <w:delText xml:space="preserve">. Therefore, </w:delText>
        </w:r>
        <w:r w:rsidR="001803FF" w:rsidDel="002434FE">
          <w:delText xml:space="preserve">only four of </w:delText>
        </w:r>
        <w:r w:rsidR="003D3125" w:rsidDel="002434FE">
          <w:delText>40</w:delText>
        </w:r>
        <w:r w:rsidR="001803FF" w:rsidDel="002434FE">
          <w:delText xml:space="preserve"> </w:delText>
        </w:r>
        <w:r w:rsidR="004C75BC" w:rsidDel="002434FE">
          <w:delText xml:space="preserve">versions of the analysis reject the null hypothesis that early childhood TV use is associated with attention at the conventional </w:delText>
        </w:r>
        <m:oMath>
          <m:r>
            <w:rPr>
              <w:rFonts w:ascii="Cambria Math" w:hAnsi="Cambria Math"/>
            </w:rPr>
            <m:t>α=.05</m:t>
          </m:r>
        </m:oMath>
        <w:r w:rsidR="004C75BC" w:rsidDel="002434FE">
          <w:delText xml:space="preserve"> level of significance. Further, it is clear from the figures that</w:delText>
        </w:r>
        <w:r w:rsidR="001803FF" w:rsidDel="002434FE">
          <w:delText xml:space="preserve"> even the </w:delText>
        </w:r>
        <w:r w:rsidR="004C75BC" w:rsidDel="002434FE">
          <w:delText xml:space="preserve">estimated effect sizes </w:delText>
        </w:r>
        <w:r w:rsidDel="002434FE">
          <w:delText xml:space="preserve">that are statistically significant </w:delText>
        </w:r>
        <w:r w:rsidR="004C75BC" w:rsidDel="002434FE">
          <w:delText>are miniscule.</w:delText>
        </w:r>
      </w:del>
    </w:p>
    <w:p w14:paraId="14F9449B" w14:textId="5D0BFCFE" w:rsidR="00F00219" w:rsidDel="002434FE" w:rsidRDefault="004C75BC" w:rsidP="002434FE">
      <w:pPr>
        <w:spacing w:line="480" w:lineRule="auto"/>
        <w:ind w:firstLine="720"/>
        <w:rPr>
          <w:del w:id="988" w:author="Matthew McBee" w:date="2019-12-04T10:37:00Z"/>
        </w:rPr>
        <w:pPrChange w:id="989" w:author="Matthew McBee" w:date="2019-12-04T10:37:00Z">
          <w:pPr>
            <w:spacing w:line="480" w:lineRule="auto"/>
            <w:ind w:firstLine="720"/>
          </w:pPr>
        </w:pPrChange>
      </w:pPr>
      <w:del w:id="990" w:author="Matthew McBee" w:date="2019-12-04T10:37:00Z">
        <w:r w:rsidDel="002434FE">
          <w:rPr>
            <w:b/>
          </w:rPr>
          <w:delText>Logistic regression.</w:delText>
        </w:r>
        <w:r w:rsidDel="002434FE">
          <w:delText xml:space="preserve"> As previously discussed, </w:delText>
        </w:r>
        <w:r w:rsidR="00C40C5C" w:rsidDel="002434FE">
          <w:delText>it is inappropriate</w:delText>
        </w:r>
        <w:r w:rsidDel="002434FE">
          <w:delText xml:space="preserve"> to use logistic regression to analyze these data because the outcome variable is continuous. However, we report results from logistic regression models because they comport with the results from the original paper. Doing so allowed us to explore the consequences of varying the 120 threshold that Christakis et al. employed for defining a problematic level of attention deficit. We used the same multiply-imputed dataset that we used for the linear regression models. For each analysis, we report the odds ratio of the relationship between TV consumption at ages ~1.5 and ~3 and the probability of being in the high “problematic” category of attention based on setting the thresholds from 110 to 130 after controlling for the covariate set. Re</w:delText>
        </w:r>
        <w:r w:rsidR="009E2E6C" w:rsidDel="002434FE">
          <w:delText xml:space="preserve">sults are summarized in Figure </w:delText>
        </w:r>
        <w:r w:rsidR="00CD36C7" w:rsidDel="002434FE">
          <w:delText>10</w:delText>
        </w:r>
        <w:r w:rsidR="00E26894" w:rsidDel="002434FE">
          <w:delText>.</w:delText>
        </w:r>
      </w:del>
    </w:p>
    <w:p w14:paraId="7AAB830E" w14:textId="442F274E" w:rsidR="00567B11" w:rsidDel="00CC4DA2" w:rsidRDefault="004C75BC" w:rsidP="002434FE">
      <w:pPr>
        <w:spacing w:line="480" w:lineRule="auto"/>
        <w:ind w:firstLine="720"/>
        <w:rPr>
          <w:del w:id="991" w:author="Matthew McBee" w:date="2019-12-06T16:18:00Z"/>
        </w:rPr>
      </w:pPr>
      <w:del w:id="992" w:author="Matthew McBee" w:date="2019-12-04T10:37:00Z">
        <w:r w:rsidDel="002434FE">
          <w:delText xml:space="preserve">As shown in the figure, the results of the logistic regression analysis are highly sensitive to the choice of </w:delText>
        </w:r>
        <w:r w:rsidR="00864861" w:rsidDel="002434FE">
          <w:delText>cut point</w:delText>
        </w:r>
        <w:r w:rsidDel="002434FE">
          <w:delText xml:space="preserve">. Statistically significant (though quite imprecise) estimates of the relationship between TV (at age ~3) and attention emerge for </w:delText>
        </w:r>
        <w:r w:rsidR="00864861" w:rsidDel="002434FE">
          <w:delText>cut point</w:delText>
        </w:r>
        <w:r w:rsidDel="002434FE">
          <w:delText xml:space="preserve">s of </w:delText>
        </w:r>
        <w:r w:rsidR="00C40C5C" w:rsidDel="002434FE">
          <w:delText>123 or 124, with the remainder non-significant.</w:delText>
        </w:r>
        <w:r w:rsidDel="002434FE">
          <w:delText xml:space="preserve"> All of the confidence intervals for TV measured at age ~1.5 correspond with non-significant hypothesis test results as they include an odds ratio of 1.0.</w:delText>
        </w:r>
      </w:del>
    </w:p>
    <w:p w14:paraId="42F67EA9" w14:textId="77777777" w:rsidR="004C75BC" w:rsidRDefault="004C75BC" w:rsidP="00CC4DA2">
      <w:pPr>
        <w:spacing w:line="480" w:lineRule="auto"/>
        <w:ind w:firstLine="720"/>
        <w:jc w:val="center"/>
        <w:rPr>
          <w:b/>
        </w:rPr>
        <w:pPrChange w:id="993" w:author="Matthew McBee" w:date="2019-12-06T16:18:00Z">
          <w:pPr>
            <w:spacing w:line="480" w:lineRule="auto"/>
            <w:jc w:val="center"/>
          </w:pPr>
        </w:pPrChange>
      </w:pPr>
      <w:r>
        <w:rPr>
          <w:b/>
        </w:rPr>
        <w:t>Discussion</w:t>
      </w:r>
    </w:p>
    <w:p w14:paraId="18D42090" w14:textId="531A7B47" w:rsidR="00342631" w:rsidRDefault="00FF4B59" w:rsidP="00471727">
      <w:pPr>
        <w:spacing w:line="480" w:lineRule="auto"/>
        <w:ind w:firstLine="720"/>
      </w:pPr>
      <w:r>
        <w:t>The broad goal of this paper was</w:t>
      </w:r>
      <w:r w:rsidR="003D3503">
        <w:t xml:space="preserve"> to determine the model dependency of the claim that early TV watch</w:t>
      </w:r>
      <w:r w:rsidR="00DA227F">
        <w:t>ing</w:t>
      </w:r>
      <w:r w:rsidR="003D3503">
        <w:t xml:space="preserve"> causes attentional problems (Christakis et al., 2004)</w:t>
      </w:r>
      <w:r w:rsidR="00471727">
        <w:t>.</w:t>
      </w:r>
      <w:r w:rsidR="00516A90">
        <w:t xml:space="preserve"> </w:t>
      </w:r>
      <w:r>
        <w:t>In other words, to what degree does finding a relationship depend on the analysis model used?</w:t>
      </w:r>
      <w:r w:rsidR="00516A90">
        <w:t xml:space="preserve"> </w:t>
      </w:r>
      <w:del w:id="994" w:author="Matthew McBee" w:date="2019-12-06T16:20:00Z">
        <w:r w:rsidR="00E943D9" w:rsidDel="00CC4DA2">
          <w:delText>As only 6 out of 82 analyses suggested a causal relationship, all with tiny effect sizes, we</w:delText>
        </w:r>
        <w:r w:rsidR="00885137" w:rsidDel="00CC4DA2">
          <w:delText xml:space="preserve"> </w:delText>
        </w:r>
        <w:r w:rsidR="00E943D9" w:rsidDel="00CC4DA2">
          <w:delText>assert that</w:delText>
        </w:r>
        <w:r w:rsidR="00885137" w:rsidDel="00CC4DA2">
          <w:delText xml:space="preserve"> </w:delText>
        </w:r>
        <w:r w:rsidR="00DA227F" w:rsidDel="00CC4DA2">
          <w:delText xml:space="preserve">the claim </w:delText>
        </w:r>
        <w:r w:rsidR="00E943D9" w:rsidDel="00CC4DA2">
          <w:delText>is</w:delText>
        </w:r>
        <w:r w:rsidR="00DA227F" w:rsidDel="00CC4DA2">
          <w:delText xml:space="preserve"> highly model</w:delText>
        </w:r>
        <w:r w:rsidR="00C03356" w:rsidDel="00CC4DA2">
          <w:delText>-</w:delText>
        </w:r>
        <w:r w:rsidR="00DA227F" w:rsidDel="00CC4DA2">
          <w:delText>dependent.</w:delText>
        </w:r>
        <w:r w:rsidR="00BB3206" w:rsidDel="00CC4DA2">
          <w:delText xml:space="preserve"> </w:delText>
        </w:r>
      </w:del>
      <w:ins w:id="995" w:author="Matthew McBee" w:date="2019-12-06T16:20:00Z">
        <w:r w:rsidR="00CC4DA2">
          <w:t xml:space="preserve">In this case, most modeling approaches </w:t>
        </w:r>
      </w:ins>
      <w:ins w:id="996" w:author="Matthew McBee" w:date="2019-12-06T16:21:00Z">
        <w:r w:rsidR="00CC4DA2">
          <w:t>lea</w:t>
        </w:r>
        <w:bookmarkStart w:id="997" w:name="_GoBack"/>
        <w:bookmarkEnd w:id="997"/>
        <w:r w:rsidR="00CC4DA2">
          <w:t>d to non-significance</w:t>
        </w:r>
      </w:ins>
      <w:ins w:id="998" w:author="Matthew McBee" w:date="2019-12-06T16:22:00Z">
        <w:r w:rsidR="00CC4DA2">
          <w:t xml:space="preserve">; </w:t>
        </w:r>
      </w:ins>
      <w:ins w:id="999" w:author="Matthew McBee" w:date="2019-12-06T16:23:00Z">
        <w:r w:rsidR="00B630AB">
          <w:t xml:space="preserve">achieving </w:t>
        </w:r>
      </w:ins>
      <w:ins w:id="1000" w:author="Matthew McBee" w:date="2019-12-06T16:22:00Z">
        <w:r w:rsidR="00CC4DA2">
          <w:t xml:space="preserve">statistical significance </w:t>
        </w:r>
      </w:ins>
      <w:ins w:id="1001" w:author="Matthew McBee" w:date="2019-12-06T16:23:00Z">
        <w:r w:rsidR="00B630AB">
          <w:t>is highly model dependent. The finding of significant harm of TV use on attention developm</w:t>
        </w:r>
      </w:ins>
      <w:ins w:id="1002" w:author="Matthew McBee" w:date="2019-12-06T16:24:00Z">
        <w:r w:rsidR="00B630AB">
          <w:t>ent is not a robust one.</w:t>
        </w:r>
      </w:ins>
    </w:p>
    <w:p w14:paraId="3F9D7FFD" w14:textId="54481FBE" w:rsidR="007765A6" w:rsidRDefault="007765A6" w:rsidP="00471727">
      <w:pPr>
        <w:spacing w:line="480" w:lineRule="auto"/>
        <w:ind w:firstLine="720"/>
      </w:pPr>
      <w:r>
        <w:t xml:space="preserve">Indeed, starting with the most straightforward method of visualizing the relationship -- a </w:t>
      </w:r>
      <w:r w:rsidR="00F71BA4">
        <w:t>simple scatterplot with TV watching and attention problems</w:t>
      </w:r>
      <w:r w:rsidR="00E54781">
        <w:t xml:space="preserve"> as shown in Figure 1</w:t>
      </w:r>
      <w:r>
        <w:t xml:space="preserve"> – suggests that the purported relationship is illusory.  This plot</w:t>
      </w:r>
      <w:r w:rsidR="00C85347">
        <w:t xml:space="preserve"> </w:t>
      </w:r>
      <w:r w:rsidR="0022380D">
        <w:t xml:space="preserve">reveals </w:t>
      </w:r>
      <w:r w:rsidR="00D63594">
        <w:t xml:space="preserve">essentially a flat line when TV use is measured at age 1.5 and a </w:t>
      </w:r>
      <w:r w:rsidR="00DE1E9C">
        <w:t xml:space="preserve">mildly </w:t>
      </w:r>
      <w:r w:rsidR="00D63594">
        <w:t xml:space="preserve">s-shaped </w:t>
      </w:r>
      <w:r w:rsidR="00DE1E9C">
        <w:t>curvilinear relationship between TV and attention</w:t>
      </w:r>
      <w:r w:rsidR="00D63594">
        <w:t xml:space="preserve"> when TV use is measured at age 3</w:t>
      </w:r>
      <w:r w:rsidR="00075872">
        <w:t xml:space="preserve"> (top right panel)</w:t>
      </w:r>
      <w:r w:rsidR="00D63594">
        <w:t>.</w:t>
      </w:r>
      <w:r w:rsidR="00807A94">
        <w:t xml:space="preserve"> This curvilinear relationship</w:t>
      </w:r>
      <w:r w:rsidR="003D318B">
        <w:t>, such as it is,</w:t>
      </w:r>
      <w:r w:rsidR="00807A94">
        <w:t xml:space="preserve"> is </w:t>
      </w:r>
      <w:r w:rsidR="008B2FA4">
        <w:t xml:space="preserve">nearly </w:t>
      </w:r>
      <w:r w:rsidR="00075872">
        <w:t xml:space="preserve">dampened out of existence by the introduction of covariates (bottom right panel). </w:t>
      </w:r>
    </w:p>
    <w:p w14:paraId="3C083E0F" w14:textId="63E4D30F" w:rsidR="00471727" w:rsidRDefault="007765A6" w:rsidP="00471727">
      <w:pPr>
        <w:spacing w:line="480" w:lineRule="auto"/>
        <w:ind w:firstLine="720"/>
      </w:pPr>
      <w:r>
        <w:t xml:space="preserve">Other methods of estimating the relationship only further strengthen our opinion that no relationship exists in these data between TV and attention.  Specifically, </w:t>
      </w:r>
      <w:r w:rsidR="00D6588E">
        <w:t>n</w:t>
      </w:r>
      <w:r w:rsidR="00FF4B59">
        <w:t>one</w:t>
      </w:r>
      <w:r w:rsidR="00885137">
        <w:t xml:space="preserve"> of the propensity score analysis variants</w:t>
      </w:r>
      <w:r w:rsidR="00AD57C5">
        <w:t xml:space="preserve"> using the within-sex standardized outcome</w:t>
      </w:r>
      <w:r w:rsidR="00885137">
        <w:t xml:space="preserve">, nor </w:t>
      </w:r>
      <w:r w:rsidR="00AD57C5">
        <w:t xml:space="preserve">any </w:t>
      </w:r>
      <w:r w:rsidR="00885137">
        <w:t>analyses using linear regression</w:t>
      </w:r>
      <w:r w:rsidR="00131D12">
        <w:t>,</w:t>
      </w:r>
      <w:r w:rsidR="00885137">
        <w:t xml:space="preserve"> provided any evidence for the claim.</w:t>
      </w:r>
      <w:r w:rsidR="00516A90">
        <w:t xml:space="preserve"> </w:t>
      </w:r>
      <w:r w:rsidR="00AD57C5">
        <w:t>Only four of the propensity score models using the raw attention score</w:t>
      </w:r>
      <w:r w:rsidR="00342631">
        <w:t xml:space="preserve">, and two of 42 logistic regressions corresponding closely to the original choice of </w:t>
      </w:r>
      <w:proofErr w:type="spellStart"/>
      <w:r w:rsidR="00342631">
        <w:t>cutpoint</w:t>
      </w:r>
      <w:proofErr w:type="spellEnd"/>
      <w:r w:rsidR="00342631">
        <w:t>,</w:t>
      </w:r>
      <w:r w:rsidR="00AD57C5">
        <w:t xml:space="preserve"> produced statistically significant results</w:t>
      </w:r>
      <w:r w:rsidR="0065089D">
        <w:t>.</w:t>
      </w:r>
      <w:r w:rsidR="00AD57C5">
        <w:t xml:space="preserve"> </w:t>
      </w:r>
      <w:r w:rsidR="00471727">
        <w:t xml:space="preserve">Given the tiny minority of analytic paths that produced a significant result, we think the most reasonable conclusion is that there is </w:t>
      </w:r>
      <w:r w:rsidR="00471727" w:rsidRPr="000C598D">
        <w:rPr>
          <w:i/>
        </w:rPr>
        <w:t>no causal effect</w:t>
      </w:r>
      <w:r w:rsidR="00471727">
        <w:t xml:space="preserve"> of hours of TV watching on attention problems, at least as defined by scores in the Behavior Problems Index.</w:t>
      </w:r>
      <w:r w:rsidR="00516A90">
        <w:t xml:space="preserve"> </w:t>
      </w:r>
    </w:p>
    <w:p w14:paraId="328CA30B" w14:textId="7382BECE" w:rsidR="00885137" w:rsidRDefault="003416D3" w:rsidP="00C66DC5">
      <w:pPr>
        <w:spacing w:line="480" w:lineRule="auto"/>
        <w:ind w:firstLine="720"/>
      </w:pPr>
      <w:r>
        <w:t>We also</w:t>
      </w:r>
      <w:r w:rsidR="00131D12">
        <w:t xml:space="preserve"> examine</w:t>
      </w:r>
      <w:r>
        <w:t>d</w:t>
      </w:r>
      <w:r w:rsidR="00131D12">
        <w:t xml:space="preserve"> the role of temperament in connection with TV watching and later attention problems.</w:t>
      </w:r>
      <w:r w:rsidR="00516A90">
        <w:t xml:space="preserve"> </w:t>
      </w:r>
      <w:r w:rsidR="00436599">
        <w:t xml:space="preserve">Our hunch at the outset of this project was that </w:t>
      </w:r>
      <w:r w:rsidR="007555B7">
        <w:t>any</w:t>
      </w:r>
      <w:r w:rsidR="00436599">
        <w:t xml:space="preserve"> relationship between early TV-watching and late</w:t>
      </w:r>
      <w:r w:rsidR="00131D12">
        <w:t xml:space="preserve">r attention problems </w:t>
      </w:r>
      <w:r w:rsidR="007555B7">
        <w:t>might be the result of the third</w:t>
      </w:r>
      <w:r w:rsidR="00436599">
        <w:t xml:space="preserve"> variable</w:t>
      </w:r>
      <w:r w:rsidR="00C85781">
        <w:t xml:space="preserve"> of</w:t>
      </w:r>
      <w:r w:rsidR="00131D12">
        <w:t xml:space="preserve"> temperament</w:t>
      </w:r>
      <w:r w:rsidR="00436599">
        <w:t>.</w:t>
      </w:r>
      <w:r w:rsidR="00516A90">
        <w:t xml:space="preserve"> </w:t>
      </w:r>
      <w:r w:rsidR="00436599">
        <w:t xml:space="preserve">In fact, however, there </w:t>
      </w:r>
      <w:r w:rsidR="002A2633">
        <w:t>was</w:t>
      </w:r>
      <w:r w:rsidR="00436599">
        <w:t xml:space="preserve"> </w:t>
      </w:r>
      <w:r w:rsidR="002A2633">
        <w:t>little</w:t>
      </w:r>
      <w:r w:rsidR="00436599">
        <w:t xml:space="preserve"> sign of a </w:t>
      </w:r>
      <w:r w:rsidR="002A2633">
        <w:t xml:space="preserve">meaningful </w:t>
      </w:r>
      <w:r w:rsidR="00436599">
        <w:t xml:space="preserve">relationship between TV and attention </w:t>
      </w:r>
      <w:r w:rsidR="00CF20FC">
        <w:t>to be explained</w:t>
      </w:r>
      <w:r w:rsidR="00C85347">
        <w:t>.</w:t>
      </w:r>
      <w:r w:rsidR="00516A90">
        <w:t xml:space="preserve"> </w:t>
      </w:r>
      <w:r w:rsidR="00C85347">
        <w:t>W</w:t>
      </w:r>
      <w:r w:rsidR="00436599">
        <w:t xml:space="preserve">e </w:t>
      </w:r>
      <w:r w:rsidR="007E4FED" w:rsidRPr="007E4FED">
        <w:t>did</w:t>
      </w:r>
      <w:r w:rsidR="00436599">
        <w:t xml:space="preserve"> find the predicted link between children’s temperament and their early TV-viewing</w:t>
      </w:r>
      <w:r w:rsidR="00C66DC5">
        <w:t xml:space="preserve"> to some degree</w:t>
      </w:r>
      <w:r w:rsidR="00436599">
        <w:t>.</w:t>
      </w:r>
      <w:r w:rsidR="00516A90">
        <w:t xml:space="preserve"> </w:t>
      </w:r>
      <w:r w:rsidR="00DC7B89">
        <w:t>Specifically, t</w:t>
      </w:r>
      <w:r w:rsidR="00C75B02">
        <w:t xml:space="preserve">emperament emerged as a moderately important predictor in the propensity score models for TV use at age 3 but not at age 1.5. </w:t>
      </w:r>
      <w:r w:rsidR="00C66DC5">
        <w:t xml:space="preserve"> However, as our follow-up simple regression shows, in practical terms this is very small effect.  </w:t>
      </w:r>
    </w:p>
    <w:p w14:paraId="71D68F33" w14:textId="224CE77C" w:rsidR="001F6F8D" w:rsidRDefault="003E4345">
      <w:pPr>
        <w:spacing w:line="480" w:lineRule="auto"/>
        <w:ind w:firstLine="720"/>
      </w:pPr>
      <w:r>
        <w:t xml:space="preserve">In some ways, the field has already moved beyond the </w:t>
      </w:r>
      <w:r w:rsidR="00DD6138">
        <w:t xml:space="preserve">broad-brush </w:t>
      </w:r>
      <w:r>
        <w:t xml:space="preserve">claims </w:t>
      </w:r>
      <w:r w:rsidR="00703DCA">
        <w:t>from the original paper</w:t>
      </w:r>
      <w:r w:rsidR="00856F7F">
        <w:t>:</w:t>
      </w:r>
      <w:r>
        <w:t xml:space="preserve"> that hours of TV (in general) cause attention problems (for everyone).</w:t>
      </w:r>
      <w:r w:rsidR="00516A90">
        <w:t xml:space="preserve"> </w:t>
      </w:r>
      <w:r w:rsidR="00585F9C">
        <w:t xml:space="preserve">As </w:t>
      </w:r>
      <w:proofErr w:type="spellStart"/>
      <w:r w:rsidR="00585F9C">
        <w:t>Kostyrka-Allchorne</w:t>
      </w:r>
      <w:proofErr w:type="spellEnd"/>
      <w:r w:rsidR="00585F9C">
        <w:t xml:space="preserve"> et al.</w:t>
      </w:r>
      <w:r w:rsidR="002846D9">
        <w:t xml:space="preserve"> put it, it seems foolish to expect that </w:t>
      </w:r>
      <w:r w:rsidR="00DD6138">
        <w:t>screen time</w:t>
      </w:r>
      <w:r w:rsidR="002846D9">
        <w:t xml:space="preserve"> “as an undifferentiated activity,” (</w:t>
      </w:r>
      <w:r w:rsidR="00585F9C">
        <w:t xml:space="preserve">2017, </w:t>
      </w:r>
      <w:r w:rsidR="002846D9">
        <w:t>p. 52) predicts much of anything.</w:t>
      </w:r>
      <w:r w:rsidR="00516A90">
        <w:t xml:space="preserve"> </w:t>
      </w:r>
      <w:r w:rsidR="00703DCA">
        <w:t>Recent</w:t>
      </w:r>
      <w:r w:rsidR="00DD6138">
        <w:t xml:space="preserve"> research about screen media use in children has gotten more precise – investigating the specific effects of violent content, fantastical content, pace of scene-change, and the viewer’s voluntary control of the action</w:t>
      </w:r>
      <w:r w:rsidR="00703DCA">
        <w:t>, among other factors</w:t>
      </w:r>
      <w:r w:rsidR="00DD6138">
        <w:t xml:space="preserve"> (</w:t>
      </w:r>
      <w:r w:rsidR="001F6F8D">
        <w:t>Huber et al., 2018</w:t>
      </w:r>
      <w:r w:rsidR="0045591D">
        <w:t>).</w:t>
      </w:r>
    </w:p>
    <w:p w14:paraId="16685A4E" w14:textId="575E9610" w:rsidR="00DE36EF" w:rsidRDefault="00703DCA">
      <w:pPr>
        <w:spacing w:line="480" w:lineRule="auto"/>
        <w:ind w:firstLine="720"/>
      </w:pPr>
      <w:r>
        <w:t>In one such line of work</w:t>
      </w:r>
      <w:r w:rsidR="00DD6138">
        <w:t xml:space="preserve">, </w:t>
      </w:r>
      <w:proofErr w:type="spellStart"/>
      <w:r w:rsidR="00DD6138">
        <w:t>Lillard</w:t>
      </w:r>
      <w:proofErr w:type="spellEnd"/>
      <w:r w:rsidR="00DD6138">
        <w:t xml:space="preserve"> and </w:t>
      </w:r>
      <w:r w:rsidR="005F3C83">
        <w:t xml:space="preserve">Peterson </w:t>
      </w:r>
      <w:r>
        <w:t>(</w:t>
      </w:r>
      <w:r w:rsidR="005F3C83">
        <w:t>2011</w:t>
      </w:r>
      <w:r>
        <w:t xml:space="preserve">) </w:t>
      </w:r>
      <w:r w:rsidR="00DD6138">
        <w:t xml:space="preserve">found that certain cartoons appear to temporarily </w:t>
      </w:r>
      <w:r w:rsidR="0092184B">
        <w:t>atten</w:t>
      </w:r>
      <w:r w:rsidR="00F66FB8">
        <w:t xml:space="preserve">uate </w:t>
      </w:r>
      <w:r w:rsidR="00DD6138">
        <w:t xml:space="preserve">children’s executive </w:t>
      </w:r>
      <w:r w:rsidR="00F66FB8">
        <w:t>functioning</w:t>
      </w:r>
      <w:r w:rsidR="00DD6138">
        <w:t>, including planning and delay of gratification.</w:t>
      </w:r>
      <w:r w:rsidR="00516A90">
        <w:t xml:space="preserve"> </w:t>
      </w:r>
      <w:r w:rsidR="00DD6138">
        <w:t>The culprit in th</w:t>
      </w:r>
      <w:r w:rsidR="005F3C83">
        <w:t>e</w:t>
      </w:r>
      <w:r w:rsidR="00DD6138">
        <w:t>se cartoons was first thought to be the fast pace of the scene changes, but subsequent work suggested that the fantastical content seemed to be the cause</w:t>
      </w:r>
      <w:r w:rsidR="00FE7128">
        <w:t xml:space="preserve"> (</w:t>
      </w:r>
      <w:proofErr w:type="spellStart"/>
      <w:r w:rsidR="00FE7128">
        <w:t>Lillard</w:t>
      </w:r>
      <w:proofErr w:type="spellEnd"/>
      <w:r w:rsidR="00FE7128">
        <w:t xml:space="preserve">, </w:t>
      </w:r>
      <w:proofErr w:type="spellStart"/>
      <w:r w:rsidR="00FE7128">
        <w:t>Drell</w:t>
      </w:r>
      <w:proofErr w:type="spellEnd"/>
      <w:r w:rsidR="00FE7128">
        <w:t xml:space="preserve">, Richey, </w:t>
      </w:r>
      <w:proofErr w:type="spellStart"/>
      <w:r w:rsidR="00FE7128">
        <w:t>Boguszewski</w:t>
      </w:r>
      <w:proofErr w:type="spellEnd"/>
      <w:r w:rsidR="00FE7128">
        <w:t>, &amp; Smith, 2015)</w:t>
      </w:r>
      <w:r w:rsidR="00DD6138">
        <w:t>.</w:t>
      </w:r>
      <w:r w:rsidR="00516A90">
        <w:t xml:space="preserve"> </w:t>
      </w:r>
      <w:r w:rsidR="00DD6138">
        <w:t xml:space="preserve">Two things are notable about this </w:t>
      </w:r>
      <w:r w:rsidR="000C7556">
        <w:t xml:space="preserve">line of </w:t>
      </w:r>
      <w:r w:rsidR="00DD6138">
        <w:t>research, however.</w:t>
      </w:r>
      <w:r w:rsidR="00516A90">
        <w:t xml:space="preserve"> </w:t>
      </w:r>
      <w:r w:rsidR="00DD6138">
        <w:t xml:space="preserve">The first is that it (and </w:t>
      </w:r>
      <w:r w:rsidR="009743DB">
        <w:t>similar lines of research</w:t>
      </w:r>
      <w:r w:rsidR="00DD6138">
        <w:t xml:space="preserve">) was founded on the desire to </w:t>
      </w:r>
      <w:r w:rsidR="000C7556">
        <w:t>locate</w:t>
      </w:r>
      <w:r w:rsidR="00DD6138">
        <w:t xml:space="preserve"> a </w:t>
      </w:r>
      <w:r w:rsidR="00DD6138" w:rsidRPr="00DD6138">
        <w:rPr>
          <w:i/>
        </w:rPr>
        <w:t>mechanism</w:t>
      </w:r>
      <w:r w:rsidR="00DD6138">
        <w:t xml:space="preserve"> fo</w:t>
      </w:r>
      <w:r w:rsidR="000C7556">
        <w:t>r the purported negative effect</w:t>
      </w:r>
      <w:r w:rsidR="00DD6138">
        <w:t xml:space="preserve"> of TV – </w:t>
      </w:r>
      <w:r w:rsidR="000C7556">
        <w:t xml:space="preserve">an </w:t>
      </w:r>
      <w:r w:rsidR="00DD6138">
        <w:t xml:space="preserve">effect that our </w:t>
      </w:r>
      <w:r w:rsidR="001E43E9">
        <w:t>multiverse analysis</w:t>
      </w:r>
      <w:r w:rsidR="00DD6138">
        <w:t xml:space="preserve"> suggest</w:t>
      </w:r>
      <w:r w:rsidR="001E43E9">
        <w:t>s is</w:t>
      </w:r>
      <w:r w:rsidR="00DD6138">
        <w:t xml:space="preserve"> probably </w:t>
      </w:r>
      <w:r w:rsidR="001E43E9">
        <w:t>nonexist</w:t>
      </w:r>
      <w:r w:rsidR="00A43B77">
        <w:t>ent</w:t>
      </w:r>
      <w:r w:rsidR="00DD6138">
        <w:t>.</w:t>
      </w:r>
      <w:r w:rsidR="00516A90">
        <w:t xml:space="preserve"> </w:t>
      </w:r>
      <w:r w:rsidR="00DD6138">
        <w:t xml:space="preserve">Second, </w:t>
      </w:r>
      <w:r w:rsidR="000E5356">
        <w:t xml:space="preserve">while the experimental approach taken by </w:t>
      </w:r>
      <w:proofErr w:type="spellStart"/>
      <w:r w:rsidR="000E5356">
        <w:t>Lillard</w:t>
      </w:r>
      <w:proofErr w:type="spellEnd"/>
      <w:r w:rsidR="000E5356">
        <w:t xml:space="preserve"> </w:t>
      </w:r>
      <w:r w:rsidR="00EF61C2">
        <w:t xml:space="preserve">and colleagues </w:t>
      </w:r>
      <w:r w:rsidR="00A3199F">
        <w:t>is</w:t>
      </w:r>
      <w:r w:rsidR="000E5356">
        <w:t xml:space="preserve"> </w:t>
      </w:r>
      <w:r w:rsidR="00A43B77">
        <w:t>thoughtful</w:t>
      </w:r>
      <w:r w:rsidR="000E5356">
        <w:t xml:space="preserve"> and well-controlled, the negative effects on executive functions are short-term in nature, and </w:t>
      </w:r>
      <w:r w:rsidR="00A3199F">
        <w:t xml:space="preserve">the authors note that </w:t>
      </w:r>
      <w:r w:rsidR="000E5356">
        <w:t>it is unclear whether this might lead to long-term deficits.</w:t>
      </w:r>
      <w:r w:rsidR="00516A90">
        <w:t xml:space="preserve"> </w:t>
      </w:r>
      <w:r w:rsidR="000E5356">
        <w:t>It seems equally plausible that fantastical content exercises the executive functions in much the same way as running exercises the leg muscles.</w:t>
      </w:r>
      <w:r w:rsidR="00516A90">
        <w:t xml:space="preserve"> </w:t>
      </w:r>
      <w:r w:rsidR="00A3199F">
        <w:t xml:space="preserve">Leg strength may be drained after a </w:t>
      </w:r>
      <w:proofErr w:type="gramStart"/>
      <w:r w:rsidR="00A3199F">
        <w:t>sprint, but</w:t>
      </w:r>
      <w:proofErr w:type="gramEnd"/>
      <w:r w:rsidR="00A3199F">
        <w:t xml:space="preserve"> improve</w:t>
      </w:r>
      <w:r w:rsidR="0050772C">
        <w:t>d</w:t>
      </w:r>
      <w:r w:rsidR="00A3199F">
        <w:t xml:space="preserve"> in the long term.</w:t>
      </w:r>
      <w:r w:rsidR="00516A90">
        <w:t xml:space="preserve"> </w:t>
      </w:r>
      <w:r w:rsidR="000E5356">
        <w:t>There is even some ev</w:t>
      </w:r>
      <w:r w:rsidR="003F483C">
        <w:t xml:space="preserve">idence that fantastical components to stories and problems lead to </w:t>
      </w:r>
      <w:r w:rsidR="003F483C">
        <w:rPr>
          <w:i/>
        </w:rPr>
        <w:t>improved</w:t>
      </w:r>
      <w:r w:rsidR="003F483C">
        <w:t xml:space="preserve"> learning in preschoolers (Weisberg</w:t>
      </w:r>
      <w:r w:rsidR="00AD1919">
        <w:t>, Hirsh-</w:t>
      </w:r>
      <w:proofErr w:type="spellStart"/>
      <w:r w:rsidR="00AD1919">
        <w:t>Pasek</w:t>
      </w:r>
      <w:proofErr w:type="spellEnd"/>
      <w:r w:rsidR="00AD1919">
        <w:t xml:space="preserve">, </w:t>
      </w:r>
      <w:proofErr w:type="spellStart"/>
      <w:r w:rsidR="00AD1919">
        <w:t>Golinkoff</w:t>
      </w:r>
      <w:proofErr w:type="spellEnd"/>
      <w:r w:rsidR="00AD1919">
        <w:t xml:space="preserve">, &amp; </w:t>
      </w:r>
      <w:proofErr w:type="spellStart"/>
      <w:r w:rsidR="00AD1919">
        <w:t>McCandliss</w:t>
      </w:r>
      <w:proofErr w:type="spellEnd"/>
      <w:r w:rsidR="00AD1919">
        <w:t>, 2014</w:t>
      </w:r>
      <w:r w:rsidR="003F483C">
        <w:t>).</w:t>
      </w:r>
      <w:r w:rsidR="00516A90">
        <w:t xml:space="preserve"> </w:t>
      </w:r>
      <w:r w:rsidR="000E5356">
        <w:t xml:space="preserve">In any event, it would seem premature to suggest that children </w:t>
      </w:r>
      <w:r w:rsidR="0050772C">
        <w:t>be shielded from</w:t>
      </w:r>
      <w:r w:rsidR="000E5356">
        <w:t xml:space="preserve"> fantastical content, which is such a rich part of childhood.</w:t>
      </w:r>
    </w:p>
    <w:p w14:paraId="23C6B32A" w14:textId="1F309A4E" w:rsidR="00342631" w:rsidRDefault="00342631" w:rsidP="00342631">
      <w:pPr>
        <w:spacing w:line="480" w:lineRule="auto"/>
        <w:ind w:firstLine="720"/>
      </w:pPr>
      <w:r>
        <w:t xml:space="preserve">In </w:t>
      </w:r>
      <w:r w:rsidR="004744F2">
        <w:t>summary, the multiverse analysis presented in this paper used</w:t>
      </w:r>
      <w:r>
        <w:t xml:space="preserve"> a large, na</w:t>
      </w:r>
      <w:r w:rsidR="004744F2">
        <w:t>tionally representative dataset</w:t>
      </w:r>
      <w:r>
        <w:t xml:space="preserve"> </w:t>
      </w:r>
      <w:r w:rsidR="004744F2">
        <w:t>to ask</w:t>
      </w:r>
      <w:r>
        <w:t xml:space="preserve"> the same question in 82 different ways: Is there any reason to believe that TV watching in early childhood causes attention problems in later childhood? </w:t>
      </w:r>
      <w:r w:rsidR="004744F2">
        <w:t>In o</w:t>
      </w:r>
      <w:r>
        <w:t xml:space="preserve">nly six of these 82 analyses was the answer “yes.” Thus, we think the </w:t>
      </w:r>
      <w:r w:rsidR="00D83AEA">
        <w:t xml:space="preserve">true </w:t>
      </w:r>
      <w:r>
        <w:t xml:space="preserve">answer is likely </w:t>
      </w:r>
      <w:r w:rsidR="004744F2">
        <w:t>“</w:t>
      </w:r>
      <w:r>
        <w:t>no.</w:t>
      </w:r>
      <w:r w:rsidR="004744F2">
        <w:t>”</w:t>
      </w:r>
      <w:r>
        <w:t xml:space="preserve"> In </w:t>
      </w:r>
      <w:r w:rsidR="00D83AEA">
        <w:t>fact</w:t>
      </w:r>
      <w:r>
        <w:t xml:space="preserve">, screen media may not be all that special. It may be just one more part of life that has the power to entertain, teach, confuse, distract, or inspire. </w:t>
      </w:r>
    </w:p>
    <w:p w14:paraId="070D496E" w14:textId="77777777" w:rsidR="00342631" w:rsidRDefault="00342631">
      <w:pPr>
        <w:spacing w:line="480" w:lineRule="auto"/>
        <w:ind w:firstLine="720"/>
      </w:pPr>
    </w:p>
    <w:p w14:paraId="0D759DBC" w14:textId="4719BB73" w:rsidR="00EF2F1A" w:rsidRPr="0003674E" w:rsidRDefault="00DE36EF">
      <w:pPr>
        <w:spacing w:line="480" w:lineRule="auto"/>
        <w:jc w:val="center"/>
        <w:rPr>
          <w:b/>
        </w:rPr>
      </w:pPr>
      <w:r>
        <w:br w:type="page"/>
      </w:r>
      <w:r w:rsidR="00EF2F1A" w:rsidRPr="0003674E">
        <w:rPr>
          <w:b/>
        </w:rPr>
        <w:t>References</w:t>
      </w:r>
    </w:p>
    <w:p w14:paraId="1198F4A2" w14:textId="77777777" w:rsidR="008E20FC" w:rsidRDefault="00786614" w:rsidP="00D2098F">
      <w:pPr>
        <w:spacing w:line="480" w:lineRule="auto"/>
      </w:pPr>
      <w:r>
        <w:t xml:space="preserve">American Academy of Pediatrics, Committee on Public Education. (1999).  Media education. </w:t>
      </w:r>
    </w:p>
    <w:p w14:paraId="4B3CCF90" w14:textId="60601ECD" w:rsidR="00786614" w:rsidRPr="00786614" w:rsidRDefault="008E20FC" w:rsidP="00D2098F">
      <w:pPr>
        <w:spacing w:line="480" w:lineRule="auto"/>
      </w:pPr>
      <w:r>
        <w:tab/>
      </w:r>
      <w:r w:rsidR="00786614">
        <w:rPr>
          <w:i/>
        </w:rPr>
        <w:t>Pediatrics</w:t>
      </w:r>
      <w:r w:rsidR="00786614">
        <w:t xml:space="preserve">, </w:t>
      </w:r>
      <w:r w:rsidR="00786614">
        <w:rPr>
          <w:i/>
        </w:rPr>
        <w:t>104</w:t>
      </w:r>
      <w:r w:rsidR="00786614">
        <w:t>, 341-343.</w:t>
      </w:r>
      <w:r>
        <w:t xml:space="preserve"> doi:10.1542/peds.2011-1753</w:t>
      </w:r>
    </w:p>
    <w:p w14:paraId="125C113E" w14:textId="76F39B87" w:rsidR="00EF2F1A" w:rsidRDefault="00EF2F1A" w:rsidP="00EF2F1A">
      <w:pPr>
        <w:spacing w:line="480" w:lineRule="auto"/>
        <w:ind w:left="720" w:hanging="720"/>
      </w:pPr>
      <w:r w:rsidRPr="009D7D08">
        <w:t>Anand, S., &amp; Krosnick, J. A. (2005). Demographic predictors of media use among infants, toddlers, and preschoolers. </w:t>
      </w:r>
      <w:r w:rsidRPr="009D7D08">
        <w:rPr>
          <w:i/>
          <w:iCs/>
        </w:rPr>
        <w:t>American Behavioral Scientist</w:t>
      </w:r>
      <w:r w:rsidRPr="009D7D08">
        <w:t>, </w:t>
      </w:r>
      <w:r w:rsidRPr="009D7D08">
        <w:rPr>
          <w:i/>
          <w:iCs/>
        </w:rPr>
        <w:t>48</w:t>
      </w:r>
      <w:r w:rsidRPr="009D7D08">
        <w:t>(5), 539-56</w:t>
      </w:r>
      <w:r>
        <w:t xml:space="preserve">1. </w:t>
      </w:r>
      <w:proofErr w:type="spellStart"/>
      <w:r>
        <w:t>doi</w:t>
      </w:r>
      <w:proofErr w:type="spellEnd"/>
      <w:r>
        <w:t xml:space="preserve">: </w:t>
      </w:r>
      <w:r w:rsidRPr="00B00AB8">
        <w:t>10.1177/0002764204271512</w:t>
      </w:r>
      <w:r w:rsidRPr="00B00AB8" w:rsidDel="00B00AB8">
        <w:t xml:space="preserve"> </w:t>
      </w:r>
    </w:p>
    <w:p w14:paraId="710E442C" w14:textId="77777777" w:rsidR="00EF2F1A" w:rsidRPr="001E446A" w:rsidRDefault="00EF2F1A" w:rsidP="00EF2F1A">
      <w:pPr>
        <w:spacing w:line="480" w:lineRule="auto"/>
        <w:ind w:left="720" w:hanging="720"/>
        <w:contextualSpacing/>
      </w:pPr>
      <w:r w:rsidRPr="001E446A">
        <w:t xml:space="preserve">Auerbach, J. G., Berger, A., </w:t>
      </w:r>
      <w:proofErr w:type="spellStart"/>
      <w:r w:rsidRPr="001E446A">
        <w:t>Atzaba</w:t>
      </w:r>
      <w:r w:rsidRPr="001E446A">
        <w:rPr>
          <w:rFonts w:ascii="Cambria Math" w:hAnsi="Cambria Math" w:cs="Cambria Math"/>
        </w:rPr>
        <w:t>‐</w:t>
      </w:r>
      <w:r w:rsidRPr="001E446A">
        <w:t>Poria</w:t>
      </w:r>
      <w:proofErr w:type="spellEnd"/>
      <w:r w:rsidRPr="001E446A">
        <w:t xml:space="preserve">, N., </w:t>
      </w:r>
      <w:proofErr w:type="spellStart"/>
      <w:r w:rsidRPr="001E446A">
        <w:t>Arbelle</w:t>
      </w:r>
      <w:proofErr w:type="spellEnd"/>
      <w:r w:rsidRPr="001E446A">
        <w:t>, S., Cypin, N., Friedman, A., &amp; Landau, R. (2008). Temperament at 7, 12, and 25 months in children at familial risk for ADHD. </w:t>
      </w:r>
      <w:r w:rsidRPr="001E446A">
        <w:rPr>
          <w:i/>
          <w:iCs/>
        </w:rPr>
        <w:t>Infant and Child development</w:t>
      </w:r>
      <w:r w:rsidRPr="001E446A">
        <w:t>, </w:t>
      </w:r>
      <w:r w:rsidRPr="001E446A">
        <w:rPr>
          <w:i/>
          <w:iCs/>
        </w:rPr>
        <w:t>17</w:t>
      </w:r>
      <w:r w:rsidRPr="001E446A">
        <w:t>(4), 321-338.</w:t>
      </w:r>
      <w:r>
        <w:t xml:space="preserve"> </w:t>
      </w:r>
      <w:proofErr w:type="spellStart"/>
      <w:r>
        <w:t>doi</w:t>
      </w:r>
      <w:proofErr w:type="spellEnd"/>
      <w:r>
        <w:t xml:space="preserve">: </w:t>
      </w:r>
      <w:r w:rsidRPr="007B7BAF">
        <w:t>10.1002/icd.579</w:t>
      </w:r>
    </w:p>
    <w:p w14:paraId="65CDC141" w14:textId="77777777" w:rsidR="00577768" w:rsidRDefault="00577768" w:rsidP="00D2098F">
      <w:pPr>
        <w:spacing w:line="480" w:lineRule="auto"/>
        <w:rPr>
          <w:color w:val="222222"/>
          <w:shd w:val="clear" w:color="auto" w:fill="FFFFFF"/>
        </w:rPr>
      </w:pPr>
      <w:r w:rsidRPr="00D2098F">
        <w:rPr>
          <w:color w:val="222222"/>
          <w:shd w:val="clear" w:color="auto" w:fill="FFFFFF"/>
        </w:rPr>
        <w:t xml:space="preserve">Austin, P. C. (2011). An introduction to propensity score methods for reducing the effects of </w:t>
      </w:r>
    </w:p>
    <w:p w14:paraId="6797C3D9" w14:textId="30C388EC" w:rsidR="00577768" w:rsidRPr="00577768" w:rsidRDefault="00577768" w:rsidP="00D2098F">
      <w:pPr>
        <w:spacing w:line="480" w:lineRule="auto"/>
      </w:pPr>
      <w:r>
        <w:rPr>
          <w:color w:val="222222"/>
          <w:shd w:val="clear" w:color="auto" w:fill="FFFFFF"/>
        </w:rPr>
        <w:tab/>
      </w:r>
      <w:r w:rsidRPr="00D2098F">
        <w:rPr>
          <w:color w:val="222222"/>
          <w:shd w:val="clear" w:color="auto" w:fill="FFFFFF"/>
        </w:rPr>
        <w:t>confounding in observational studies. </w:t>
      </w:r>
      <w:r w:rsidRPr="00577768">
        <w:rPr>
          <w:i/>
          <w:iCs/>
          <w:color w:val="222222"/>
          <w:shd w:val="clear" w:color="auto" w:fill="FFFFFF"/>
        </w:rPr>
        <w:t xml:space="preserve">Multivariate </w:t>
      </w:r>
      <w:r>
        <w:rPr>
          <w:i/>
          <w:iCs/>
          <w:color w:val="222222"/>
          <w:shd w:val="clear" w:color="auto" w:fill="FFFFFF"/>
        </w:rPr>
        <w:t>B</w:t>
      </w:r>
      <w:r w:rsidRPr="00577768">
        <w:rPr>
          <w:i/>
          <w:iCs/>
          <w:color w:val="222222"/>
          <w:shd w:val="clear" w:color="auto" w:fill="FFFFFF"/>
        </w:rPr>
        <w:t xml:space="preserve">ehavioral </w:t>
      </w:r>
      <w:r>
        <w:rPr>
          <w:i/>
          <w:iCs/>
          <w:color w:val="222222"/>
          <w:shd w:val="clear" w:color="auto" w:fill="FFFFFF"/>
        </w:rPr>
        <w:t>R</w:t>
      </w:r>
      <w:r w:rsidRPr="00D2098F">
        <w:rPr>
          <w:i/>
          <w:iCs/>
          <w:color w:val="222222"/>
          <w:shd w:val="clear" w:color="auto" w:fill="FFFFFF"/>
        </w:rPr>
        <w:t>esearch</w:t>
      </w:r>
      <w:r w:rsidRPr="00D2098F">
        <w:rPr>
          <w:color w:val="222222"/>
          <w:shd w:val="clear" w:color="auto" w:fill="FFFFFF"/>
        </w:rPr>
        <w:t>, </w:t>
      </w:r>
      <w:r w:rsidRPr="00D2098F">
        <w:rPr>
          <w:i/>
          <w:iCs/>
          <w:color w:val="222222"/>
          <w:shd w:val="clear" w:color="auto" w:fill="FFFFFF"/>
        </w:rPr>
        <w:t>46</w:t>
      </w:r>
      <w:r w:rsidRPr="00D2098F">
        <w:rPr>
          <w:color w:val="222222"/>
          <w:shd w:val="clear" w:color="auto" w:fill="FFFFFF"/>
        </w:rPr>
        <w:t>, 399-424.</w:t>
      </w:r>
    </w:p>
    <w:p w14:paraId="412F2A9B" w14:textId="444223B7" w:rsidR="005370C5" w:rsidRPr="00577768" w:rsidRDefault="005370C5" w:rsidP="00D2098F">
      <w:pPr>
        <w:spacing w:line="480" w:lineRule="auto"/>
        <w:rPr>
          <w:i/>
        </w:rPr>
      </w:pPr>
      <w:r w:rsidRPr="00D2098F">
        <w:t xml:space="preserve">Brand, R.J., Hardesty, S., &amp; Dixon, Jr., W.E. (2010, March).  </w:t>
      </w:r>
      <w:r w:rsidR="0034693D" w:rsidRPr="00577768">
        <w:rPr>
          <w:i/>
        </w:rPr>
        <w:t>Toddlers’ difficult</w:t>
      </w:r>
      <w:r w:rsidRPr="00D2098F">
        <w:rPr>
          <w:i/>
        </w:rPr>
        <w:t xml:space="preserve"> temperament </w:t>
      </w:r>
    </w:p>
    <w:p w14:paraId="2A2E334B" w14:textId="77777777" w:rsidR="005370C5" w:rsidRDefault="005370C5" w:rsidP="00D2098F">
      <w:pPr>
        <w:spacing w:line="480" w:lineRule="auto"/>
      </w:pPr>
      <w:r>
        <w:rPr>
          <w:i/>
        </w:rPr>
        <w:tab/>
      </w:r>
      <w:r w:rsidRPr="00D2098F">
        <w:rPr>
          <w:i/>
        </w:rPr>
        <w:t>predicts television use</w:t>
      </w:r>
      <w:r w:rsidRPr="00D2098F">
        <w:t xml:space="preserve">.  Poster presented at the Biennial Meetings of the Society for </w:t>
      </w:r>
    </w:p>
    <w:p w14:paraId="2655EB35" w14:textId="263D6BED" w:rsidR="005370C5" w:rsidRPr="00D2098F" w:rsidRDefault="005370C5" w:rsidP="00D2098F">
      <w:pPr>
        <w:spacing w:line="480" w:lineRule="auto"/>
        <w:rPr>
          <w:i/>
        </w:rPr>
      </w:pPr>
      <w:r>
        <w:tab/>
      </w:r>
      <w:r w:rsidRPr="00D2098F">
        <w:t>Research in Child Development, Montreal, Quebec, Canada.</w:t>
      </w:r>
    </w:p>
    <w:p w14:paraId="4B5A4538" w14:textId="77777777" w:rsidR="00EF2F1A" w:rsidRDefault="00EF2F1A" w:rsidP="00EF2F1A">
      <w:pPr>
        <w:spacing w:line="480" w:lineRule="auto"/>
        <w:ind w:left="720" w:hanging="720"/>
      </w:pPr>
      <w:proofErr w:type="gramStart"/>
      <w:r w:rsidRPr="009D7D08">
        <w:t>Certain</w:t>
      </w:r>
      <w:proofErr w:type="gramEnd"/>
      <w:r w:rsidRPr="009D7D08">
        <w:t>, L. K., &amp; Kahn, R. S. (2002). Prevalence, correlates, and trajectory of television viewing among infants and toddlers. </w:t>
      </w:r>
      <w:r w:rsidRPr="009D7D08">
        <w:rPr>
          <w:i/>
          <w:iCs/>
        </w:rPr>
        <w:t>Pediatrics</w:t>
      </w:r>
      <w:r w:rsidRPr="009D7D08">
        <w:t>, </w:t>
      </w:r>
      <w:r w:rsidRPr="009D7D08">
        <w:rPr>
          <w:i/>
          <w:iCs/>
        </w:rPr>
        <w:t>109</w:t>
      </w:r>
      <w:r w:rsidRPr="009D7D08">
        <w:t>(4), 634-642.</w:t>
      </w:r>
      <w:r>
        <w:t xml:space="preserve"> </w:t>
      </w:r>
      <w:proofErr w:type="spellStart"/>
      <w:r>
        <w:t>doi</w:t>
      </w:r>
      <w:proofErr w:type="spellEnd"/>
      <w:r>
        <w:t xml:space="preserve">: </w:t>
      </w:r>
      <w:r w:rsidRPr="00EA6D60">
        <w:t>10.1542/peds.109.4.634</w:t>
      </w:r>
    </w:p>
    <w:p w14:paraId="02343C37" w14:textId="5A948A40" w:rsidR="000F4A5A" w:rsidRDefault="006D1208" w:rsidP="00D2098F">
      <w:pPr>
        <w:pStyle w:val="FootnoteText"/>
        <w:spacing w:line="480" w:lineRule="auto"/>
      </w:pPr>
      <w:r>
        <w:t xml:space="preserve">Children and Media – Tips for Parents (2018).  </w:t>
      </w:r>
      <w:proofErr w:type="spellStart"/>
      <w:r>
        <w:t>Retreived</w:t>
      </w:r>
      <w:proofErr w:type="spellEnd"/>
      <w:r>
        <w:t xml:space="preserve"> from: </w:t>
      </w:r>
      <w:r w:rsidR="000F4A5A" w:rsidRPr="00D2098F">
        <w:t>https://www.aap.org/en-</w:t>
      </w:r>
      <w:r w:rsidR="000F4A5A">
        <w:t xml:space="preserve"> </w:t>
      </w:r>
    </w:p>
    <w:p w14:paraId="12FEE150" w14:textId="1B4AF4A4" w:rsidR="006D1208" w:rsidRDefault="000F4A5A" w:rsidP="00D2098F">
      <w:pPr>
        <w:pStyle w:val="FootnoteText"/>
        <w:spacing w:line="480" w:lineRule="auto"/>
      </w:pPr>
      <w:r>
        <w:tab/>
      </w:r>
      <w:r w:rsidRPr="00D2098F">
        <w:t>us/about-the-aap/aap-press-room/pages/Children-And-Media-Tips-For-Parents.aspx</w:t>
      </w:r>
    </w:p>
    <w:p w14:paraId="623B1678" w14:textId="28279EAB" w:rsidR="00EF2F1A" w:rsidRPr="0003674E" w:rsidRDefault="00EF2F1A" w:rsidP="00EF2F1A">
      <w:pPr>
        <w:spacing w:line="480" w:lineRule="auto"/>
        <w:ind w:left="720" w:hanging="720"/>
      </w:pPr>
      <w:r w:rsidRPr="0003674E">
        <w:t xml:space="preserve">Christakis, D. A., Zimmerman, F. J., </w:t>
      </w:r>
      <w:proofErr w:type="spellStart"/>
      <w:r w:rsidRPr="0003674E">
        <w:t>DiGiuseppe</w:t>
      </w:r>
      <w:proofErr w:type="spellEnd"/>
      <w:r w:rsidRPr="0003674E">
        <w:t xml:space="preserve">, D. L, &amp; McCarty, C. A. (2004). Early television exposure and subsequent attentional problems in children. </w:t>
      </w:r>
      <w:r w:rsidRPr="0003674E">
        <w:rPr>
          <w:i/>
        </w:rPr>
        <w:t>Pediatrics, 113</w:t>
      </w:r>
      <w:r w:rsidRPr="0003674E">
        <w:t xml:space="preserve">(4), 708-713. </w:t>
      </w:r>
      <w:proofErr w:type="spellStart"/>
      <w:r w:rsidRPr="0003674E">
        <w:t>doi</w:t>
      </w:r>
      <w:proofErr w:type="spellEnd"/>
      <w:r w:rsidRPr="0003674E">
        <w:t>: 10.1542/peds.113.4.708</w:t>
      </w:r>
    </w:p>
    <w:p w14:paraId="44DEB596" w14:textId="77777777" w:rsidR="002B4BD8" w:rsidRDefault="002B4BD8" w:rsidP="00D2098F">
      <w:pPr>
        <w:spacing w:line="480" w:lineRule="auto"/>
        <w:rPr>
          <w:i/>
          <w:iCs/>
          <w:color w:val="222222"/>
          <w:shd w:val="clear" w:color="auto" w:fill="FFFFFF"/>
        </w:rPr>
      </w:pPr>
      <w:r w:rsidRPr="00D2098F">
        <w:rPr>
          <w:color w:val="222222"/>
          <w:shd w:val="clear" w:color="auto" w:fill="FFFFFF"/>
        </w:rPr>
        <w:t>Committee to Review Adverse Effects of Vaccines. (2012). </w:t>
      </w:r>
      <w:r w:rsidRPr="002B4BD8">
        <w:rPr>
          <w:i/>
          <w:iCs/>
          <w:color w:val="222222"/>
          <w:shd w:val="clear" w:color="auto" w:fill="FFFFFF"/>
        </w:rPr>
        <w:t xml:space="preserve">Adverse effects of vaccines: </w:t>
      </w:r>
    </w:p>
    <w:p w14:paraId="43443201" w14:textId="05D5F236" w:rsidR="002B4BD8" w:rsidRPr="00D2098F" w:rsidRDefault="002B4BD8" w:rsidP="00D2098F">
      <w:pPr>
        <w:spacing w:line="480" w:lineRule="auto"/>
        <w:ind w:firstLine="720"/>
        <w:rPr>
          <w:i/>
          <w:iCs/>
          <w:color w:val="222222"/>
          <w:shd w:val="clear" w:color="auto" w:fill="FFFFFF"/>
        </w:rPr>
      </w:pPr>
      <w:r>
        <w:rPr>
          <w:i/>
          <w:iCs/>
          <w:color w:val="222222"/>
          <w:shd w:val="clear" w:color="auto" w:fill="FFFFFF"/>
        </w:rPr>
        <w:t>E</w:t>
      </w:r>
      <w:r w:rsidRPr="00D2098F">
        <w:rPr>
          <w:i/>
          <w:iCs/>
          <w:color w:val="222222"/>
          <w:shd w:val="clear" w:color="auto" w:fill="FFFFFF"/>
        </w:rPr>
        <w:t>vidence and causality</w:t>
      </w:r>
      <w:r w:rsidRPr="00D2098F">
        <w:rPr>
          <w:color w:val="222222"/>
          <w:shd w:val="clear" w:color="auto" w:fill="FFFFFF"/>
        </w:rPr>
        <w:t xml:space="preserve">. </w:t>
      </w:r>
      <w:r w:rsidR="00A43198">
        <w:rPr>
          <w:color w:val="222222"/>
          <w:shd w:val="clear" w:color="auto" w:fill="FFFFFF"/>
        </w:rPr>
        <w:t xml:space="preserve">Washington, DC: </w:t>
      </w:r>
      <w:r w:rsidRPr="00D2098F">
        <w:rPr>
          <w:color w:val="222222"/>
          <w:shd w:val="clear" w:color="auto" w:fill="FFFFFF"/>
        </w:rPr>
        <w:t>National Academies Press.</w:t>
      </w:r>
    </w:p>
    <w:p w14:paraId="0FD9E977" w14:textId="77777777" w:rsidR="00EF2F1A" w:rsidRDefault="00EF2F1A" w:rsidP="002B4BD8">
      <w:pPr>
        <w:spacing w:line="480" w:lineRule="auto"/>
        <w:ind w:left="720" w:hanging="720"/>
      </w:pPr>
      <w:proofErr w:type="spellStart"/>
      <w:r w:rsidRPr="002B4BD8">
        <w:t>Duch</w:t>
      </w:r>
      <w:proofErr w:type="spellEnd"/>
      <w:r w:rsidRPr="002B4BD8">
        <w:t xml:space="preserve">, H., Fisher, E. M., </w:t>
      </w:r>
      <w:proofErr w:type="spellStart"/>
      <w:r w:rsidRPr="002B4BD8">
        <w:t>Ensari</w:t>
      </w:r>
      <w:proofErr w:type="spellEnd"/>
      <w:r w:rsidRPr="002B4BD8">
        <w:t>, I., &amp; Harrington, A. (2013). Screen time use in children under 3</w:t>
      </w:r>
      <w:r w:rsidRPr="0086020B">
        <w:t xml:space="preserve"> years old: a systematic review of correlates. </w:t>
      </w:r>
      <w:r w:rsidRPr="0086020B">
        <w:rPr>
          <w:i/>
          <w:iCs/>
        </w:rPr>
        <w:t xml:space="preserve">International </w:t>
      </w:r>
      <w:r>
        <w:rPr>
          <w:i/>
          <w:iCs/>
        </w:rPr>
        <w:t>J</w:t>
      </w:r>
      <w:r w:rsidRPr="0086020B">
        <w:rPr>
          <w:i/>
          <w:iCs/>
        </w:rPr>
        <w:t xml:space="preserve">ournal of </w:t>
      </w:r>
      <w:r>
        <w:rPr>
          <w:i/>
          <w:iCs/>
        </w:rPr>
        <w:t>B</w:t>
      </w:r>
      <w:r w:rsidRPr="0086020B">
        <w:rPr>
          <w:i/>
          <w:iCs/>
        </w:rPr>
        <w:t xml:space="preserve">ehavioral </w:t>
      </w:r>
      <w:r>
        <w:rPr>
          <w:i/>
          <w:iCs/>
        </w:rPr>
        <w:t>N</w:t>
      </w:r>
      <w:r w:rsidRPr="0086020B">
        <w:rPr>
          <w:i/>
          <w:iCs/>
        </w:rPr>
        <w:t xml:space="preserve">utrition and </w:t>
      </w:r>
      <w:r>
        <w:rPr>
          <w:i/>
          <w:iCs/>
        </w:rPr>
        <w:t>P</w:t>
      </w:r>
      <w:r w:rsidRPr="0086020B">
        <w:rPr>
          <w:i/>
          <w:iCs/>
        </w:rPr>
        <w:t xml:space="preserve">hysical </w:t>
      </w:r>
      <w:r>
        <w:rPr>
          <w:i/>
          <w:iCs/>
        </w:rPr>
        <w:t>A</w:t>
      </w:r>
      <w:r w:rsidRPr="0086020B">
        <w:rPr>
          <w:i/>
          <w:iCs/>
        </w:rPr>
        <w:t>ctivity</w:t>
      </w:r>
      <w:r w:rsidRPr="0086020B">
        <w:t>, </w:t>
      </w:r>
      <w:r w:rsidRPr="0086020B">
        <w:rPr>
          <w:i/>
          <w:iCs/>
        </w:rPr>
        <w:t>10</w:t>
      </w:r>
      <w:r w:rsidRPr="0086020B">
        <w:t xml:space="preserve">(1), 102. </w:t>
      </w:r>
    </w:p>
    <w:p w14:paraId="35DE34FA" w14:textId="77777777" w:rsidR="00EF2F1A" w:rsidRPr="0003674E" w:rsidRDefault="00EF2F1A" w:rsidP="00EF2F1A">
      <w:pPr>
        <w:spacing w:line="480" w:lineRule="auto"/>
        <w:ind w:left="720" w:hanging="720"/>
      </w:pPr>
      <w:r w:rsidRPr="0003674E">
        <w:t xml:space="preserve">Foster, E. M. &amp; Watkins, S. (2010). The value of reanalysis: TV viewing and attention problems. </w:t>
      </w:r>
      <w:r w:rsidRPr="0003674E">
        <w:rPr>
          <w:i/>
        </w:rPr>
        <w:t>Child Development, 81</w:t>
      </w:r>
      <w:r w:rsidRPr="0003674E">
        <w:t xml:space="preserve">(1), 368-375. </w:t>
      </w:r>
      <w:proofErr w:type="spellStart"/>
      <w:r w:rsidRPr="0003674E">
        <w:t>doi</w:t>
      </w:r>
      <w:proofErr w:type="spellEnd"/>
      <w:r w:rsidRPr="0003674E">
        <w:t>: 10.1111/j.1467-8624.</w:t>
      </w:r>
      <w:proofErr w:type="gramStart"/>
      <w:r w:rsidRPr="0003674E">
        <w:t>2009.01400.x</w:t>
      </w:r>
      <w:proofErr w:type="gramEnd"/>
    </w:p>
    <w:p w14:paraId="12D0649F" w14:textId="77777777" w:rsidR="00271593" w:rsidRDefault="00271593" w:rsidP="00D2098F">
      <w:pPr>
        <w:spacing w:line="480" w:lineRule="auto"/>
        <w:rPr>
          <w:color w:val="222222"/>
          <w:shd w:val="clear" w:color="auto" w:fill="FFFFFF"/>
        </w:rPr>
      </w:pPr>
      <w:r w:rsidRPr="00D2098F">
        <w:rPr>
          <w:color w:val="222222"/>
          <w:shd w:val="clear" w:color="auto" w:fill="FFFFFF"/>
        </w:rPr>
        <w:t xml:space="preserve">Gelman, A., &amp; </w:t>
      </w:r>
      <w:proofErr w:type="spellStart"/>
      <w:r w:rsidRPr="00D2098F">
        <w:rPr>
          <w:color w:val="222222"/>
          <w:shd w:val="clear" w:color="auto" w:fill="FFFFFF"/>
        </w:rPr>
        <w:t>Loken</w:t>
      </w:r>
      <w:proofErr w:type="spellEnd"/>
      <w:r w:rsidRPr="00D2098F">
        <w:rPr>
          <w:color w:val="222222"/>
          <w:shd w:val="clear" w:color="auto" w:fill="FFFFFF"/>
        </w:rPr>
        <w:t xml:space="preserve">, E. (2013). The garden of forking paths: Why multiple comparisons can be </w:t>
      </w:r>
    </w:p>
    <w:p w14:paraId="7A38C3D2" w14:textId="77777777" w:rsidR="00271593" w:rsidRDefault="00271593"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a problem, even when there is no “fishing expedition” or “p-hacking” and the research </w:t>
      </w:r>
    </w:p>
    <w:p w14:paraId="3A77518B" w14:textId="77777777" w:rsidR="00271593" w:rsidRDefault="00271593"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hypothesis was posited ahead of time. </w:t>
      </w:r>
      <w:r>
        <w:rPr>
          <w:color w:val="222222"/>
          <w:shd w:val="clear" w:color="auto" w:fill="FFFFFF"/>
        </w:rPr>
        <w:t xml:space="preserve">Unpublished manuscript. </w:t>
      </w:r>
      <w:r w:rsidRPr="00D2098F">
        <w:rPr>
          <w:i/>
          <w:iCs/>
          <w:color w:val="222222"/>
          <w:shd w:val="clear" w:color="auto" w:fill="FFFFFF"/>
        </w:rPr>
        <w:t xml:space="preserve">Department of Statistics, </w:t>
      </w:r>
    </w:p>
    <w:p w14:paraId="005C940E" w14:textId="77777777" w:rsidR="00545614" w:rsidRDefault="00271593" w:rsidP="00D2098F">
      <w:pPr>
        <w:spacing w:line="480" w:lineRule="auto"/>
        <w:rPr>
          <w:color w:val="222222"/>
          <w:shd w:val="clear" w:color="auto" w:fill="FFFFFF"/>
        </w:rPr>
      </w:pPr>
      <w:r>
        <w:rPr>
          <w:i/>
          <w:iCs/>
          <w:color w:val="222222"/>
          <w:shd w:val="clear" w:color="auto" w:fill="FFFFFF"/>
        </w:rPr>
        <w:tab/>
      </w:r>
      <w:r w:rsidRPr="00D2098F">
        <w:rPr>
          <w:i/>
          <w:iCs/>
          <w:color w:val="222222"/>
          <w:shd w:val="clear" w:color="auto" w:fill="FFFFFF"/>
        </w:rPr>
        <w:t>Columbia University</w:t>
      </w:r>
      <w:r w:rsidRPr="00D2098F">
        <w:rPr>
          <w:color w:val="222222"/>
          <w:shd w:val="clear" w:color="auto" w:fill="FFFFFF"/>
        </w:rPr>
        <w:t>.</w:t>
      </w:r>
      <w:r w:rsidR="00545614">
        <w:rPr>
          <w:color w:val="222222"/>
          <w:shd w:val="clear" w:color="auto" w:fill="FFFFFF"/>
        </w:rPr>
        <w:t xml:space="preserve">  Retrieved from </w:t>
      </w:r>
      <w:hyperlink r:id="rId11" w:history="1">
        <w:r w:rsidR="00545614" w:rsidRPr="0018669F">
          <w:rPr>
            <w:rStyle w:val="Hyperlink"/>
            <w:shd w:val="clear" w:color="auto" w:fill="FFFFFF"/>
          </w:rPr>
          <w:t>http://www.stat.columbia.edu/~gelman/research/</w:t>
        </w:r>
      </w:hyperlink>
      <w:r w:rsidR="00545614">
        <w:rPr>
          <w:color w:val="222222"/>
          <w:shd w:val="clear" w:color="auto" w:fill="FFFFFF"/>
        </w:rPr>
        <w:t xml:space="preserve"> </w:t>
      </w:r>
    </w:p>
    <w:p w14:paraId="68B44C75" w14:textId="79B8C948" w:rsidR="00271593" w:rsidRPr="00D2098F" w:rsidRDefault="00545614" w:rsidP="00D2098F">
      <w:pPr>
        <w:spacing w:line="480" w:lineRule="auto"/>
        <w:rPr>
          <w:color w:val="222222"/>
          <w:shd w:val="clear" w:color="auto" w:fill="FFFFFF"/>
        </w:rPr>
      </w:pPr>
      <w:r>
        <w:rPr>
          <w:color w:val="222222"/>
          <w:shd w:val="clear" w:color="auto" w:fill="FFFFFF"/>
        </w:rPr>
        <w:tab/>
      </w:r>
      <w:r w:rsidRPr="00545614">
        <w:rPr>
          <w:color w:val="222222"/>
          <w:shd w:val="clear" w:color="auto" w:fill="FFFFFF"/>
        </w:rPr>
        <w:t>unpublished/p_hacking.pdf</w:t>
      </w:r>
    </w:p>
    <w:p w14:paraId="62DE0834" w14:textId="77777777" w:rsidR="00354651" w:rsidRDefault="00354651" w:rsidP="00D2098F">
      <w:pPr>
        <w:spacing w:line="480" w:lineRule="auto"/>
        <w:rPr>
          <w:color w:val="222222"/>
          <w:shd w:val="clear" w:color="auto" w:fill="FFFFFF"/>
        </w:rPr>
      </w:pPr>
      <w:r w:rsidRPr="00D2098F">
        <w:rPr>
          <w:color w:val="222222"/>
          <w:shd w:val="clear" w:color="auto" w:fill="FFFFFF"/>
        </w:rPr>
        <w:t>Goode, E., &amp; Ben-Yehuda, N. (2010). </w:t>
      </w:r>
      <w:r w:rsidRPr="00D2098F">
        <w:rPr>
          <w:i/>
          <w:iCs/>
          <w:color w:val="222222"/>
          <w:shd w:val="clear" w:color="auto" w:fill="FFFFFF"/>
        </w:rPr>
        <w:t>Moral panics: The social construction of deviance</w:t>
      </w:r>
      <w:r w:rsidRPr="00D2098F">
        <w:rPr>
          <w:color w:val="222222"/>
          <w:shd w:val="clear" w:color="auto" w:fill="FFFFFF"/>
        </w:rPr>
        <w:t xml:space="preserve">. </w:t>
      </w:r>
      <w:r>
        <w:rPr>
          <w:color w:val="222222"/>
          <w:shd w:val="clear" w:color="auto" w:fill="FFFFFF"/>
        </w:rPr>
        <w:t xml:space="preserve">West </w:t>
      </w:r>
    </w:p>
    <w:p w14:paraId="330799B2" w14:textId="671BC91F" w:rsidR="00354651" w:rsidRPr="00354651" w:rsidRDefault="00354651" w:rsidP="00D2098F">
      <w:pPr>
        <w:spacing w:line="480" w:lineRule="auto"/>
      </w:pPr>
      <w:r>
        <w:rPr>
          <w:color w:val="222222"/>
          <w:shd w:val="clear" w:color="auto" w:fill="FFFFFF"/>
        </w:rPr>
        <w:tab/>
        <w:t xml:space="preserve">Sussex, </w:t>
      </w:r>
      <w:proofErr w:type="spellStart"/>
      <w:proofErr w:type="gramStart"/>
      <w:r>
        <w:rPr>
          <w:color w:val="222222"/>
          <w:shd w:val="clear" w:color="auto" w:fill="FFFFFF"/>
        </w:rPr>
        <w:t>UK:Wiley</w:t>
      </w:r>
      <w:proofErr w:type="spellEnd"/>
      <w:proofErr w:type="gramEnd"/>
      <w:r w:rsidRPr="00D2098F">
        <w:rPr>
          <w:color w:val="222222"/>
          <w:shd w:val="clear" w:color="auto" w:fill="FFFFFF"/>
        </w:rPr>
        <w:t>.</w:t>
      </w:r>
    </w:p>
    <w:p w14:paraId="14BE3062" w14:textId="567345F8" w:rsidR="00EF2F1A" w:rsidRDefault="00EF2F1A" w:rsidP="00EF2F1A">
      <w:pPr>
        <w:spacing w:line="480" w:lineRule="auto"/>
        <w:ind w:left="720" w:hanging="720"/>
      </w:pPr>
      <w:r w:rsidRPr="0003674E">
        <w:t xml:space="preserve">Guo, S. Y. &amp; Fraser, M. W. (2015). </w:t>
      </w:r>
      <w:r w:rsidRPr="0003674E">
        <w:rPr>
          <w:i/>
        </w:rPr>
        <w:t>Propensity score analysis: Statistical methods and application</w:t>
      </w:r>
      <w:r w:rsidRPr="0003674E">
        <w:t xml:space="preserve"> (2</w:t>
      </w:r>
      <w:r w:rsidRPr="0003674E">
        <w:rPr>
          <w:vertAlign w:val="superscript"/>
        </w:rPr>
        <w:t>nd</w:t>
      </w:r>
      <w:r w:rsidRPr="0003674E">
        <w:t xml:space="preserve"> ed.). </w:t>
      </w:r>
      <w:r w:rsidR="00BB63CE">
        <w:t>Thousand Oak</w:t>
      </w:r>
      <w:r w:rsidRPr="0003674E">
        <w:t>s, CA: SAGE.</w:t>
      </w:r>
    </w:p>
    <w:p w14:paraId="5F52EBCD" w14:textId="77777777" w:rsidR="00EF2F1A" w:rsidRDefault="00EF2F1A" w:rsidP="00EF2F1A">
      <w:pPr>
        <w:spacing w:line="480" w:lineRule="auto"/>
        <w:ind w:left="720" w:hanging="720"/>
        <w:contextualSpacing/>
      </w:pPr>
      <w:proofErr w:type="spellStart"/>
      <w:r w:rsidRPr="001E446A">
        <w:t>Gurevitz</w:t>
      </w:r>
      <w:proofErr w:type="spellEnd"/>
      <w:r w:rsidRPr="001E446A">
        <w:t xml:space="preserve">, M., </w:t>
      </w:r>
      <w:proofErr w:type="spellStart"/>
      <w:r w:rsidRPr="001E446A">
        <w:t>Geva</w:t>
      </w:r>
      <w:proofErr w:type="spellEnd"/>
      <w:r w:rsidRPr="001E446A">
        <w:t xml:space="preserve">, R., </w:t>
      </w:r>
      <w:proofErr w:type="spellStart"/>
      <w:r w:rsidRPr="001E446A">
        <w:t>Varon</w:t>
      </w:r>
      <w:proofErr w:type="spellEnd"/>
      <w:r w:rsidRPr="001E446A">
        <w:t>, M., &amp; Leitner, Y. (2014). Early markers in infants and toddlers for development of ADHD. </w:t>
      </w:r>
      <w:r w:rsidRPr="001E446A">
        <w:rPr>
          <w:i/>
          <w:iCs/>
        </w:rPr>
        <w:t>Journal of Attention Disorders</w:t>
      </w:r>
      <w:r w:rsidRPr="001E446A">
        <w:t>, </w:t>
      </w:r>
      <w:r w:rsidRPr="001E446A">
        <w:rPr>
          <w:i/>
          <w:iCs/>
        </w:rPr>
        <w:t>18</w:t>
      </w:r>
      <w:r w:rsidRPr="001E446A">
        <w:t>(1), 14-22.</w:t>
      </w:r>
      <w:r>
        <w:t xml:space="preserve"> </w:t>
      </w:r>
      <w:proofErr w:type="spellStart"/>
      <w:r>
        <w:t>doi</w:t>
      </w:r>
      <w:proofErr w:type="spellEnd"/>
      <w:r>
        <w:t xml:space="preserve">: </w:t>
      </w:r>
      <w:r w:rsidRPr="007B7BAF">
        <w:t>10.1177/1087054712447858</w:t>
      </w:r>
    </w:p>
    <w:p w14:paraId="5A628B7F" w14:textId="77777777" w:rsidR="00EF2F1A" w:rsidRPr="0003674E" w:rsidRDefault="00EF2F1A" w:rsidP="00EF2F1A">
      <w:pPr>
        <w:spacing w:line="480" w:lineRule="auto"/>
        <w:ind w:left="720" w:hanging="720"/>
      </w:pPr>
      <w:proofErr w:type="spellStart"/>
      <w:r w:rsidRPr="0003674E">
        <w:t>Helmreich</w:t>
      </w:r>
      <w:proofErr w:type="spellEnd"/>
      <w:r w:rsidRPr="0003674E">
        <w:t xml:space="preserve">, J. E. &amp; </w:t>
      </w:r>
      <w:proofErr w:type="spellStart"/>
      <w:r w:rsidRPr="0003674E">
        <w:t>Pruzek</w:t>
      </w:r>
      <w:proofErr w:type="spellEnd"/>
      <w:r w:rsidRPr="0003674E">
        <w:t xml:space="preserve">, R. M. (2009). </w:t>
      </w:r>
      <w:proofErr w:type="spellStart"/>
      <w:r w:rsidRPr="0003674E">
        <w:t>PSAgraphics</w:t>
      </w:r>
      <w:proofErr w:type="spellEnd"/>
      <w:r w:rsidRPr="0003674E">
        <w:t xml:space="preserve">: An R Package to support propensity score analysis. </w:t>
      </w:r>
      <w:r w:rsidRPr="0003674E">
        <w:rPr>
          <w:i/>
        </w:rPr>
        <w:t>Journal of Statistical Software, 29</w:t>
      </w:r>
      <w:r w:rsidRPr="0003674E">
        <w:t xml:space="preserve">(6), 1-23. </w:t>
      </w:r>
      <w:proofErr w:type="spellStart"/>
      <w:r w:rsidRPr="0003674E">
        <w:t>doi</w:t>
      </w:r>
      <w:proofErr w:type="spellEnd"/>
      <w:r w:rsidRPr="0003674E">
        <w:t>: 10.18637/</w:t>
      </w:r>
      <w:proofErr w:type="gramStart"/>
      <w:r w:rsidRPr="0003674E">
        <w:t>jss.v029.i</w:t>
      </w:r>
      <w:proofErr w:type="gramEnd"/>
      <w:r w:rsidRPr="0003674E">
        <w:t xml:space="preserve">06 </w:t>
      </w:r>
    </w:p>
    <w:p w14:paraId="2A70FCD5" w14:textId="161E3A7B" w:rsidR="00960367" w:rsidRPr="0003674E" w:rsidRDefault="001B42D7" w:rsidP="001B42D7">
      <w:pPr>
        <w:spacing w:line="480" w:lineRule="auto"/>
        <w:ind w:left="720" w:hanging="720"/>
      </w:pPr>
      <w:proofErr w:type="spellStart"/>
      <w:r w:rsidRPr="0003674E">
        <w:t>Hlavac</w:t>
      </w:r>
      <w:proofErr w:type="spellEnd"/>
      <w:r w:rsidRPr="0003674E">
        <w:t xml:space="preserve">, M. (2015). </w:t>
      </w:r>
      <w:r w:rsidRPr="0003674E">
        <w:rPr>
          <w:i/>
        </w:rPr>
        <w:t>stargazer: Well-formatted regression and summary statistics tables.</w:t>
      </w:r>
      <w:r w:rsidRPr="0003674E">
        <w:t xml:space="preserve"> [R package]. Version 5.2. </w:t>
      </w:r>
      <w:hyperlink r:id="rId12" w:history="1">
        <w:r w:rsidRPr="0003674E">
          <w:rPr>
            <w:rStyle w:val="Hyperlink"/>
          </w:rPr>
          <w:t>http://CRAN.R-project.org/package=stargazer</w:t>
        </w:r>
      </w:hyperlink>
    </w:p>
    <w:p w14:paraId="4F764DA5" w14:textId="77777777" w:rsidR="00EF2F1A" w:rsidRPr="006960EA" w:rsidRDefault="00EF2F1A" w:rsidP="00960367">
      <w:pPr>
        <w:spacing w:line="480" w:lineRule="auto"/>
        <w:ind w:left="720" w:hanging="720"/>
      </w:pPr>
      <w:r w:rsidRPr="001F6F8D">
        <w:t xml:space="preserve">Huber, B., </w:t>
      </w:r>
      <w:proofErr w:type="spellStart"/>
      <w:r w:rsidRPr="001F6F8D">
        <w:t>Yeates</w:t>
      </w:r>
      <w:proofErr w:type="spellEnd"/>
      <w:r w:rsidRPr="001F6F8D">
        <w:t xml:space="preserve">, M., Meyer, D., </w:t>
      </w:r>
      <w:proofErr w:type="spellStart"/>
      <w:r w:rsidRPr="001F6F8D">
        <w:t>Fleckhammer</w:t>
      </w:r>
      <w:proofErr w:type="spellEnd"/>
      <w:r w:rsidRPr="001F6F8D">
        <w:t>, L., &amp; Kaufman, J. (2018). The effects of screen media content on young children’s executive functioning. </w:t>
      </w:r>
      <w:r w:rsidRPr="001F6F8D">
        <w:rPr>
          <w:i/>
          <w:iCs/>
        </w:rPr>
        <w:t>Journal of experimental child psychology</w:t>
      </w:r>
      <w:r w:rsidRPr="001F6F8D">
        <w:t>, </w:t>
      </w:r>
      <w:r w:rsidRPr="001F6F8D">
        <w:rPr>
          <w:i/>
          <w:iCs/>
        </w:rPr>
        <w:t>170</w:t>
      </w:r>
      <w:r w:rsidRPr="001F6F8D">
        <w:t>, 72-85.</w:t>
      </w:r>
    </w:p>
    <w:p w14:paraId="3B1392AC" w14:textId="77777777" w:rsidR="00EF2F1A" w:rsidRDefault="00EF2F1A" w:rsidP="00EF2F1A">
      <w:pPr>
        <w:spacing w:line="480" w:lineRule="auto"/>
        <w:ind w:left="720" w:hanging="720"/>
      </w:pPr>
      <w:r>
        <w:t xml:space="preserve">King, G. &amp; Zeng, L. (2007). Detecting model dependence in statistical inference: A response. </w:t>
      </w:r>
      <w:r>
        <w:rPr>
          <w:i/>
        </w:rPr>
        <w:t xml:space="preserve">International Studies Quarterly, 51. </w:t>
      </w:r>
      <w:r>
        <w:t xml:space="preserve">231-241. </w:t>
      </w:r>
    </w:p>
    <w:p w14:paraId="4E7BDFBC" w14:textId="77777777" w:rsidR="008779CB" w:rsidRDefault="008779CB" w:rsidP="00D2098F">
      <w:pPr>
        <w:spacing w:line="480" w:lineRule="auto"/>
        <w:rPr>
          <w:color w:val="222222"/>
          <w:shd w:val="clear" w:color="auto" w:fill="FFFFFF"/>
        </w:rPr>
      </w:pPr>
      <w:proofErr w:type="spellStart"/>
      <w:r w:rsidRPr="00D2098F">
        <w:rPr>
          <w:color w:val="222222"/>
          <w:shd w:val="clear" w:color="auto" w:fill="FFFFFF"/>
        </w:rPr>
        <w:t>Kos</w:t>
      </w:r>
      <w:r w:rsidRPr="008779CB">
        <w:rPr>
          <w:color w:val="222222"/>
          <w:shd w:val="clear" w:color="auto" w:fill="FFFFFF"/>
        </w:rPr>
        <w:t>tyrka-Allchorne</w:t>
      </w:r>
      <w:proofErr w:type="spellEnd"/>
      <w:r w:rsidRPr="008779CB">
        <w:rPr>
          <w:color w:val="222222"/>
          <w:shd w:val="clear" w:color="auto" w:fill="FFFFFF"/>
        </w:rPr>
        <w:t>, K., Cooper, N.</w:t>
      </w:r>
      <w:r w:rsidRPr="00D2098F">
        <w:rPr>
          <w:color w:val="222222"/>
          <w:shd w:val="clear" w:color="auto" w:fill="FFFFFF"/>
        </w:rPr>
        <w:t xml:space="preserve">R., &amp; Simpson, A. (2017). The relationship between </w:t>
      </w:r>
    </w:p>
    <w:p w14:paraId="36EB4BD6" w14:textId="77777777" w:rsidR="008779CB" w:rsidRDefault="008779CB"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television exposure and children’s cognition and </w:t>
      </w:r>
      <w:proofErr w:type="spellStart"/>
      <w:r w:rsidRPr="00D2098F">
        <w:rPr>
          <w:color w:val="222222"/>
          <w:shd w:val="clear" w:color="auto" w:fill="FFFFFF"/>
        </w:rPr>
        <w:t>behaviour</w:t>
      </w:r>
      <w:proofErr w:type="spellEnd"/>
      <w:r w:rsidRPr="00D2098F">
        <w:rPr>
          <w:color w:val="222222"/>
          <w:shd w:val="clear" w:color="auto" w:fill="FFFFFF"/>
        </w:rPr>
        <w:t xml:space="preserve">: A systematic </w:t>
      </w:r>
    </w:p>
    <w:p w14:paraId="38C56904" w14:textId="320C41CC" w:rsidR="008779CB" w:rsidRPr="008779CB" w:rsidRDefault="008779CB" w:rsidP="00D2098F">
      <w:pPr>
        <w:spacing w:line="480" w:lineRule="auto"/>
      </w:pPr>
      <w:r>
        <w:rPr>
          <w:color w:val="222222"/>
          <w:shd w:val="clear" w:color="auto" w:fill="FFFFFF"/>
        </w:rPr>
        <w:tab/>
      </w:r>
      <w:r w:rsidRPr="00D2098F">
        <w:rPr>
          <w:color w:val="222222"/>
          <w:shd w:val="clear" w:color="auto" w:fill="FFFFFF"/>
        </w:rPr>
        <w:t>review. </w:t>
      </w:r>
      <w:r w:rsidRPr="00D2098F">
        <w:rPr>
          <w:i/>
          <w:iCs/>
          <w:color w:val="222222"/>
          <w:shd w:val="clear" w:color="auto" w:fill="FFFFFF"/>
        </w:rPr>
        <w:t>Developmental Review</w:t>
      </w:r>
      <w:r w:rsidRPr="00D2098F">
        <w:rPr>
          <w:color w:val="222222"/>
          <w:shd w:val="clear" w:color="auto" w:fill="FFFFFF"/>
        </w:rPr>
        <w:t>, </w:t>
      </w:r>
      <w:r w:rsidRPr="00D2098F">
        <w:rPr>
          <w:i/>
          <w:iCs/>
          <w:color w:val="222222"/>
          <w:shd w:val="clear" w:color="auto" w:fill="FFFFFF"/>
        </w:rPr>
        <w:t>44</w:t>
      </w:r>
      <w:r w:rsidRPr="00D2098F">
        <w:rPr>
          <w:color w:val="222222"/>
          <w:shd w:val="clear" w:color="auto" w:fill="FFFFFF"/>
        </w:rPr>
        <w:t>, 19-58.</w:t>
      </w:r>
      <w:r w:rsidR="000E48D5" w:rsidRPr="000E48D5">
        <w:rPr>
          <w:color w:val="222222"/>
          <w:shd w:val="clear" w:color="auto" w:fill="FFFFFF"/>
        </w:rPr>
        <w:t xml:space="preserve">  </w:t>
      </w:r>
      <w:hyperlink r:id="rId13" w:tgtFrame="_blank" w:tooltip="Persistent link using digital object identifier" w:history="1">
        <w:r w:rsidR="000E48D5" w:rsidRPr="00D2098F">
          <w:rPr>
            <w:color w:val="007398"/>
            <w:u w:val="single"/>
          </w:rPr>
          <w:t>https://doi.org/10.1016/j.dr.2016.12.002</w:t>
        </w:r>
      </w:hyperlink>
    </w:p>
    <w:p w14:paraId="78EE9D48" w14:textId="77777777" w:rsidR="00EF2F1A" w:rsidRPr="00CA7A5B" w:rsidRDefault="00EF2F1A" w:rsidP="00EF2F1A">
      <w:pPr>
        <w:spacing w:line="480" w:lineRule="auto"/>
        <w:ind w:left="720" w:hanging="720"/>
      </w:pPr>
      <w:proofErr w:type="spellStart"/>
      <w:r w:rsidRPr="002F7DCE">
        <w:rPr>
          <w:color w:val="222222"/>
          <w:shd w:val="clear" w:color="auto" w:fill="FFFFFF"/>
        </w:rPr>
        <w:t>Lillard</w:t>
      </w:r>
      <w:proofErr w:type="spellEnd"/>
      <w:r w:rsidRPr="002F7DCE">
        <w:rPr>
          <w:color w:val="222222"/>
          <w:shd w:val="clear" w:color="auto" w:fill="FFFFFF"/>
        </w:rPr>
        <w:t xml:space="preserve">, A. S., </w:t>
      </w:r>
      <w:proofErr w:type="spellStart"/>
      <w:r w:rsidRPr="002F7DCE">
        <w:rPr>
          <w:color w:val="222222"/>
          <w:shd w:val="clear" w:color="auto" w:fill="FFFFFF"/>
        </w:rPr>
        <w:t>Drell</w:t>
      </w:r>
      <w:proofErr w:type="spellEnd"/>
      <w:r w:rsidRPr="002F7DCE">
        <w:rPr>
          <w:color w:val="222222"/>
          <w:shd w:val="clear" w:color="auto" w:fill="FFFFFF"/>
        </w:rPr>
        <w:t xml:space="preserve">, M. B., Richey, E. M., </w:t>
      </w:r>
      <w:proofErr w:type="spellStart"/>
      <w:r w:rsidRPr="002F7DCE">
        <w:rPr>
          <w:color w:val="222222"/>
          <w:shd w:val="clear" w:color="auto" w:fill="FFFFFF"/>
        </w:rPr>
        <w:t>Boguszewski</w:t>
      </w:r>
      <w:proofErr w:type="spellEnd"/>
      <w:r w:rsidRPr="002F7DCE">
        <w:rPr>
          <w:color w:val="222222"/>
          <w:shd w:val="clear" w:color="auto" w:fill="FFFFFF"/>
        </w:rPr>
        <w:t xml:space="preserve">, K., &amp; Smith, E. D. (2015). Further examination of the immediate impact of television on children’s executive </w:t>
      </w:r>
      <w:r>
        <w:rPr>
          <w:color w:val="222222"/>
          <w:shd w:val="clear" w:color="auto" w:fill="FFFFFF"/>
        </w:rPr>
        <w:t>f</w:t>
      </w:r>
      <w:r w:rsidRPr="002F7DCE">
        <w:rPr>
          <w:color w:val="222222"/>
          <w:shd w:val="clear" w:color="auto" w:fill="FFFFFF"/>
        </w:rPr>
        <w:t>unction. </w:t>
      </w:r>
      <w:r w:rsidRPr="002F7DCE">
        <w:rPr>
          <w:i/>
          <w:iCs/>
          <w:color w:val="222222"/>
          <w:shd w:val="clear" w:color="auto" w:fill="FFFFFF"/>
        </w:rPr>
        <w:t>Developmental Psychology</w:t>
      </w:r>
      <w:r w:rsidRPr="002F7DCE">
        <w:rPr>
          <w:color w:val="222222"/>
          <w:shd w:val="clear" w:color="auto" w:fill="FFFFFF"/>
        </w:rPr>
        <w:t>, </w:t>
      </w:r>
      <w:r w:rsidRPr="002F7DCE">
        <w:rPr>
          <w:i/>
          <w:iCs/>
          <w:color w:val="222222"/>
          <w:shd w:val="clear" w:color="auto" w:fill="FFFFFF"/>
        </w:rPr>
        <w:t>51</w:t>
      </w:r>
      <w:r w:rsidRPr="002F7DCE">
        <w:rPr>
          <w:color w:val="222222"/>
          <w:shd w:val="clear" w:color="auto" w:fill="FFFFFF"/>
        </w:rPr>
        <w:t>(6), 792</w:t>
      </w:r>
      <w:r>
        <w:rPr>
          <w:color w:val="222222"/>
          <w:shd w:val="clear" w:color="auto" w:fill="FFFFFF"/>
        </w:rPr>
        <w:t>-805</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8D7857">
        <w:rPr>
          <w:color w:val="222222"/>
          <w:shd w:val="clear" w:color="auto" w:fill="FFFFFF"/>
        </w:rPr>
        <w:t>10.1037/a0039097</w:t>
      </w:r>
    </w:p>
    <w:p w14:paraId="7514DA53" w14:textId="77777777" w:rsidR="00EF2F1A" w:rsidRPr="00C5236F" w:rsidRDefault="00EF2F1A" w:rsidP="00EF2F1A">
      <w:pPr>
        <w:spacing w:line="480" w:lineRule="auto"/>
        <w:ind w:left="720" w:hanging="720"/>
      </w:pPr>
      <w:r w:rsidRPr="00CA7A5B">
        <w:rPr>
          <w:color w:val="222222"/>
          <w:shd w:val="clear" w:color="auto" w:fill="FFFFFF"/>
        </w:rPr>
        <w:t xml:space="preserve"> </w:t>
      </w:r>
      <w:proofErr w:type="spellStart"/>
      <w:r w:rsidRPr="002F7DCE">
        <w:rPr>
          <w:color w:val="222222"/>
          <w:shd w:val="clear" w:color="auto" w:fill="FFFFFF"/>
        </w:rPr>
        <w:t>Lillard</w:t>
      </w:r>
      <w:proofErr w:type="spellEnd"/>
      <w:r w:rsidRPr="002F7DCE">
        <w:rPr>
          <w:color w:val="222222"/>
          <w:shd w:val="clear" w:color="auto" w:fill="FFFFFF"/>
        </w:rPr>
        <w:t>, A. S., &amp; Peterson, J. (2011). The immediate impact of different types of television on young children's executive function. </w:t>
      </w:r>
      <w:r w:rsidRPr="002F7DCE">
        <w:rPr>
          <w:i/>
          <w:iCs/>
          <w:color w:val="222222"/>
          <w:shd w:val="clear" w:color="auto" w:fill="FFFFFF"/>
        </w:rPr>
        <w:t>Pediatrics</w:t>
      </w:r>
      <w:r>
        <w:rPr>
          <w:color w:val="222222"/>
          <w:shd w:val="clear" w:color="auto" w:fill="FFFFFF"/>
        </w:rPr>
        <w:t>, e1-e6</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067B5E">
        <w:rPr>
          <w:color w:val="222222"/>
          <w:shd w:val="clear" w:color="auto" w:fill="FFFFFF"/>
        </w:rPr>
        <w:t>10.1542/peds.2010-1919</w:t>
      </w:r>
    </w:p>
    <w:p w14:paraId="1C453F21" w14:textId="77777777" w:rsidR="00EF2F1A" w:rsidRPr="00C20DD6" w:rsidRDefault="00EF2F1A" w:rsidP="00EF2F1A">
      <w:pPr>
        <w:spacing w:line="480" w:lineRule="auto"/>
        <w:ind w:left="720" w:hanging="720"/>
      </w:pPr>
      <w:r w:rsidRPr="002F7DCE">
        <w:rPr>
          <w:color w:val="222222"/>
          <w:shd w:val="clear" w:color="auto" w:fill="FFFFFF"/>
        </w:rPr>
        <w:t>Lovibond, P. F. (1998). Long-term stability of depression, anxiety, and stress syndromes. </w:t>
      </w:r>
      <w:r w:rsidRPr="00C20DD6">
        <w:rPr>
          <w:i/>
          <w:iCs/>
          <w:color w:val="222222"/>
          <w:shd w:val="clear" w:color="auto" w:fill="FFFFFF"/>
        </w:rPr>
        <w:t xml:space="preserve">Journal of </w:t>
      </w:r>
      <w:r>
        <w:rPr>
          <w:i/>
          <w:iCs/>
          <w:color w:val="222222"/>
          <w:shd w:val="clear" w:color="auto" w:fill="FFFFFF"/>
        </w:rPr>
        <w:t>A</w:t>
      </w:r>
      <w:r w:rsidRPr="00C20DD6">
        <w:rPr>
          <w:i/>
          <w:iCs/>
          <w:color w:val="222222"/>
          <w:shd w:val="clear" w:color="auto" w:fill="FFFFFF"/>
        </w:rPr>
        <w:t xml:space="preserve">bnormal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107</w:t>
      </w:r>
      <w:r w:rsidRPr="002F7DCE">
        <w:rPr>
          <w:color w:val="222222"/>
          <w:shd w:val="clear" w:color="auto" w:fill="FFFFFF"/>
        </w:rPr>
        <w:t>, 520</w:t>
      </w:r>
      <w:r>
        <w:rPr>
          <w:color w:val="222222"/>
          <w:shd w:val="clear" w:color="auto" w:fill="FFFFFF"/>
        </w:rPr>
        <w:t>-526</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B425AA">
        <w:rPr>
          <w:color w:val="222222"/>
          <w:shd w:val="clear" w:color="auto" w:fill="FFFFFF"/>
        </w:rPr>
        <w:t>10.1037/0021-843X.107.3.520</w:t>
      </w:r>
    </w:p>
    <w:p w14:paraId="61D5CFAD" w14:textId="77777777" w:rsidR="00EF2F1A" w:rsidRDefault="00EF2F1A" w:rsidP="00EF2F1A">
      <w:pPr>
        <w:spacing w:line="480" w:lineRule="auto"/>
        <w:ind w:left="720" w:hanging="720"/>
      </w:pPr>
      <w:r w:rsidRPr="0003674E">
        <w:t xml:space="preserve">Lumley, T. (2017). </w:t>
      </w:r>
      <w:r>
        <w:rPr>
          <w:i/>
        </w:rPr>
        <w:t>S</w:t>
      </w:r>
      <w:r w:rsidRPr="0003674E">
        <w:rPr>
          <w:i/>
        </w:rPr>
        <w:t>urvey: Analysis of complex survey samples</w:t>
      </w:r>
      <w:r w:rsidRPr="0003674E">
        <w:t xml:space="preserve"> [R package]. version 3.32.</w:t>
      </w:r>
    </w:p>
    <w:p w14:paraId="628D11F6" w14:textId="7C0EECCE" w:rsidR="00EF2F1A" w:rsidRPr="00CE4EFE" w:rsidRDefault="00CE4EFE" w:rsidP="00EF2F1A">
      <w:pPr>
        <w:spacing w:line="480" w:lineRule="auto"/>
        <w:ind w:left="720" w:hanging="720"/>
        <w:contextualSpacing/>
      </w:pPr>
      <w:r>
        <w:t xml:space="preserve">Markey, P.M., &amp; Ferguson, C.J. (2017).  </w:t>
      </w:r>
      <w:r>
        <w:rPr>
          <w:i/>
        </w:rPr>
        <w:t>Moral combat: Why the war on violent video games is wrong</w:t>
      </w:r>
      <w:r>
        <w:t xml:space="preserve">. Dallas, TX: </w:t>
      </w:r>
      <w:proofErr w:type="spellStart"/>
      <w:r w:rsidR="00A26268">
        <w:t>BenB</w:t>
      </w:r>
      <w:r>
        <w:t>ella</w:t>
      </w:r>
      <w:proofErr w:type="spellEnd"/>
      <w:r>
        <w:t xml:space="preserve"> Books.</w:t>
      </w:r>
    </w:p>
    <w:p w14:paraId="16498CA4" w14:textId="4E92E1CC" w:rsidR="00EF2F1A" w:rsidRDefault="00EF2F1A" w:rsidP="00EF2F1A">
      <w:pPr>
        <w:spacing w:line="480" w:lineRule="auto"/>
        <w:ind w:left="720" w:hanging="720"/>
        <w:rPr>
          <w:rStyle w:val="Hyperlink"/>
        </w:rPr>
      </w:pPr>
      <w:r w:rsidRPr="00D24973">
        <w:t xml:space="preserve">Montgomery, J. M., </w:t>
      </w:r>
      <w:proofErr w:type="spellStart"/>
      <w:r w:rsidRPr="00D24973">
        <w:t>Nyhan</w:t>
      </w:r>
      <w:proofErr w:type="spellEnd"/>
      <w:r w:rsidRPr="00D24973">
        <w:t>,</w:t>
      </w:r>
      <w:r>
        <w:t xml:space="preserve"> B. </w:t>
      </w:r>
      <w:r w:rsidR="008009B6">
        <w:t>&amp; Torres, M. (2018).</w:t>
      </w:r>
      <w:r>
        <w:t xml:space="preserve"> How conditioning on posttreatment variables can ruin your experiment and w</w:t>
      </w:r>
      <w:r w:rsidRPr="00D24973">
        <w:t xml:space="preserve">hat to </w:t>
      </w:r>
      <w:r>
        <w:t>do about it</w:t>
      </w:r>
      <w:r w:rsidRPr="00D24973">
        <w:t xml:space="preserve">. </w:t>
      </w:r>
      <w:r w:rsidRPr="006C09A8">
        <w:rPr>
          <w:i/>
        </w:rPr>
        <w:t>American Journal of Political Science</w:t>
      </w:r>
      <w:r>
        <w:t xml:space="preserve">. Advance online publication. </w:t>
      </w:r>
      <w:r w:rsidRPr="006C09A8">
        <w:t xml:space="preserve">https://doi.org </w:t>
      </w:r>
      <w:r>
        <w:t>/</w:t>
      </w:r>
      <w:hyperlink r:id="rId14" w:history="1">
        <w:r w:rsidRPr="00D24973">
          <w:rPr>
            <w:rStyle w:val="Hyperlink"/>
          </w:rPr>
          <w:t>10.1111/ajps.12357</w:t>
        </w:r>
      </w:hyperlink>
    </w:p>
    <w:p w14:paraId="1EA51DBC" w14:textId="77777777" w:rsidR="00EF2F1A" w:rsidRPr="006F06C9" w:rsidRDefault="00EF2F1A" w:rsidP="00EF2F1A">
      <w:pPr>
        <w:spacing w:line="480" w:lineRule="auto"/>
        <w:ind w:left="720" w:hanging="720"/>
      </w:pPr>
      <w:r w:rsidRPr="002F7DCE">
        <w:rPr>
          <w:color w:val="222222"/>
          <w:shd w:val="clear" w:color="auto" w:fill="FFFFFF"/>
        </w:rPr>
        <w:t xml:space="preserve">Nabi, R. L., &amp; </w:t>
      </w:r>
      <w:proofErr w:type="spellStart"/>
      <w:r w:rsidRPr="002F7DCE">
        <w:rPr>
          <w:color w:val="222222"/>
          <w:shd w:val="clear" w:color="auto" w:fill="FFFFFF"/>
        </w:rPr>
        <w:t>Krcmar</w:t>
      </w:r>
      <w:proofErr w:type="spellEnd"/>
      <w:r w:rsidRPr="002F7DCE">
        <w:rPr>
          <w:color w:val="222222"/>
          <w:shd w:val="clear" w:color="auto" w:fill="FFFFFF"/>
        </w:rPr>
        <w:t>, M. (2016). It takes two: the effect of child characteristics on US parents’ motivations for allowing electronic media use. </w:t>
      </w:r>
      <w:r w:rsidRPr="002F7DCE">
        <w:rPr>
          <w:i/>
          <w:iCs/>
          <w:color w:val="222222"/>
          <w:shd w:val="clear" w:color="auto" w:fill="FFFFFF"/>
        </w:rPr>
        <w:t>Journal of Children and Media</w:t>
      </w:r>
      <w:r w:rsidRPr="002F7DCE">
        <w:rPr>
          <w:color w:val="222222"/>
          <w:shd w:val="clear" w:color="auto" w:fill="FFFFFF"/>
        </w:rPr>
        <w:t>, </w:t>
      </w:r>
      <w:r w:rsidRPr="002F7DCE">
        <w:rPr>
          <w:i/>
          <w:iCs/>
          <w:color w:val="222222"/>
          <w:shd w:val="clear" w:color="auto" w:fill="FFFFFF"/>
        </w:rPr>
        <w:t>10</w:t>
      </w:r>
      <w:r w:rsidRPr="002F7DCE">
        <w:rPr>
          <w:color w:val="222222"/>
          <w:shd w:val="clear" w:color="auto" w:fill="FFFFFF"/>
        </w:rPr>
        <w:t>, 285-303.</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A2116C">
        <w:rPr>
          <w:color w:val="222222"/>
          <w:shd w:val="clear" w:color="auto" w:fill="FFFFFF"/>
        </w:rPr>
        <w:t>10.1080/17482798.2016.1162185</w:t>
      </w:r>
    </w:p>
    <w:p w14:paraId="3F728AF1" w14:textId="77777777" w:rsidR="00EF2F1A" w:rsidRDefault="00EF2F1A" w:rsidP="00EF2F1A">
      <w:pPr>
        <w:spacing w:line="480" w:lineRule="auto"/>
        <w:ind w:left="720" w:hanging="720"/>
      </w:pPr>
      <w:r>
        <w:t xml:space="preserve">Nash, J. M. (1997, February). Fertile minds. </w:t>
      </w:r>
      <w:r>
        <w:rPr>
          <w:i/>
        </w:rPr>
        <w:t>Time</w:t>
      </w:r>
      <w:r>
        <w:t>, 149. No. 5.</w:t>
      </w:r>
    </w:p>
    <w:p w14:paraId="438EAB2C" w14:textId="2E184CA8" w:rsidR="00CE4507" w:rsidRDefault="00CE4507" w:rsidP="00EF2F1A">
      <w:pPr>
        <w:spacing w:line="480" w:lineRule="auto"/>
        <w:ind w:left="720" w:hanging="720"/>
      </w:pPr>
      <w:r>
        <w:t xml:space="preserve">NLS Investigator (2018, August 6).  Retrieved from </w:t>
      </w:r>
      <w:r w:rsidRPr="00CE4507">
        <w:t>https://www.nlsinfo.org/investigator/pages/search.jsp?s=NLSY79</w:t>
      </w:r>
    </w:p>
    <w:p w14:paraId="2A863B8C" w14:textId="77777777" w:rsidR="00F76BDD" w:rsidRPr="009604A9" w:rsidRDefault="00EF2F1A" w:rsidP="00EF2F1A">
      <w:pPr>
        <w:spacing w:line="480" w:lineRule="auto"/>
        <w:ind w:left="720" w:hanging="720"/>
      </w:pPr>
      <w:r w:rsidRPr="00D2098F">
        <w:rPr>
          <w:rStyle w:val="Hyperlink"/>
          <w:color w:val="auto"/>
          <w:u w:val="none"/>
        </w:rPr>
        <w:t xml:space="preserve">National Longitudinal Survey of Youth - Temperament (How My Child Usually Acts) (2018, July 11). Retrieved from </w:t>
      </w:r>
      <w:hyperlink r:id="rId15" w:history="1">
        <w:r w:rsidRPr="00D2098F">
          <w:rPr>
            <w:rStyle w:val="Hyperlink"/>
            <w:color w:val="auto"/>
            <w:u w:val="none"/>
          </w:rPr>
          <w:t>https://www.nlsinfo.org/content/cohorts/nlsy79-children/topical-guide/assessments/temperament-how-my-child-usually-acts</w:t>
        </w:r>
      </w:hyperlink>
    </w:p>
    <w:p w14:paraId="28490AA1" w14:textId="5DEDAC1E" w:rsidR="00EF2F1A" w:rsidRPr="007D7862" w:rsidRDefault="00EF2F1A" w:rsidP="00EF2F1A">
      <w:pPr>
        <w:spacing w:line="480" w:lineRule="auto"/>
        <w:ind w:left="720" w:hanging="720"/>
      </w:pPr>
      <w:r>
        <w:t xml:space="preserve">Nature </w:t>
      </w:r>
      <w:r w:rsidRPr="00E83631">
        <w:t>Editorial Staff.</w:t>
      </w:r>
      <w:r w:rsidR="00F76BDD">
        <w:t xml:space="preserve"> (2016). Go forth and replicate!</w:t>
      </w:r>
      <w:r w:rsidRPr="00E83631">
        <w:t xml:space="preserve"> </w:t>
      </w:r>
      <w:r w:rsidRPr="002F7DCE">
        <w:rPr>
          <w:i/>
        </w:rPr>
        <w:t>Nature, 536</w:t>
      </w:r>
      <w:r w:rsidRPr="00E83631">
        <w:t>, 373.</w:t>
      </w:r>
      <w:r>
        <w:t xml:space="preserve"> </w:t>
      </w:r>
      <w:r w:rsidRPr="00C93630">
        <w:t>doi:10.1038/536373a</w:t>
      </w:r>
    </w:p>
    <w:p w14:paraId="12BFF437" w14:textId="77777777" w:rsidR="00945C30" w:rsidRDefault="00945C30" w:rsidP="00D2098F">
      <w:pPr>
        <w:spacing w:line="480" w:lineRule="auto"/>
        <w:rPr>
          <w:color w:val="222222"/>
          <w:shd w:val="clear" w:color="auto" w:fill="FFFFFF"/>
        </w:rPr>
      </w:pPr>
      <w:proofErr w:type="spellStart"/>
      <w:r w:rsidRPr="00D2098F">
        <w:rPr>
          <w:color w:val="222222"/>
          <w:shd w:val="clear" w:color="auto" w:fill="FFFFFF"/>
        </w:rPr>
        <w:t>Nikkelen</w:t>
      </w:r>
      <w:proofErr w:type="spellEnd"/>
      <w:r w:rsidRPr="00D2098F">
        <w:rPr>
          <w:color w:val="222222"/>
          <w:shd w:val="clear" w:color="auto" w:fill="FFFFFF"/>
        </w:rPr>
        <w:t xml:space="preserve">, S. W., Valkenburg, P. M., Huizinga, M., &amp; Bushman, B. J. (2014). Media use and </w:t>
      </w:r>
    </w:p>
    <w:p w14:paraId="189060D1" w14:textId="77777777" w:rsidR="00945C30" w:rsidRDefault="00945C30"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ADHD-related behaviors in children and adolescents: A meta-analysis. </w:t>
      </w:r>
      <w:r w:rsidRPr="00D2098F">
        <w:rPr>
          <w:i/>
          <w:iCs/>
          <w:color w:val="222222"/>
          <w:shd w:val="clear" w:color="auto" w:fill="FFFFFF"/>
        </w:rPr>
        <w:t xml:space="preserve">Developmental </w:t>
      </w:r>
    </w:p>
    <w:p w14:paraId="707E1ADE" w14:textId="0E95E4BB" w:rsidR="00945C30" w:rsidRPr="00945C30" w:rsidRDefault="00945C30" w:rsidP="00D2098F">
      <w:pPr>
        <w:spacing w:line="480" w:lineRule="auto"/>
      </w:pPr>
      <w:r>
        <w:rPr>
          <w:i/>
          <w:iCs/>
          <w:color w:val="222222"/>
          <w:shd w:val="clear" w:color="auto" w:fill="FFFFFF"/>
        </w:rPr>
        <w:tab/>
      </w:r>
      <w:r w:rsidRPr="00D2098F">
        <w:rPr>
          <w:i/>
          <w:iCs/>
          <w:color w:val="222222"/>
          <w:shd w:val="clear" w:color="auto" w:fill="FFFFFF"/>
        </w:rPr>
        <w:t>Psychology</w:t>
      </w:r>
      <w:r w:rsidRPr="00D2098F">
        <w:rPr>
          <w:color w:val="222222"/>
          <w:shd w:val="clear" w:color="auto" w:fill="FFFFFF"/>
        </w:rPr>
        <w:t>, </w:t>
      </w:r>
      <w:r w:rsidRPr="00D2098F">
        <w:rPr>
          <w:i/>
          <w:iCs/>
          <w:color w:val="222222"/>
          <w:shd w:val="clear" w:color="auto" w:fill="FFFFFF"/>
        </w:rPr>
        <w:t>50</w:t>
      </w:r>
      <w:r w:rsidRPr="00D2098F">
        <w:rPr>
          <w:color w:val="222222"/>
          <w:shd w:val="clear" w:color="auto" w:fill="FFFFFF"/>
        </w:rPr>
        <w:t>(9), 2228.</w:t>
      </w:r>
      <w:r w:rsidR="001C408C">
        <w:rPr>
          <w:color w:val="222222"/>
          <w:shd w:val="clear" w:color="auto" w:fill="FFFFFF"/>
        </w:rPr>
        <w:t xml:space="preserve"> </w:t>
      </w:r>
      <w:r w:rsidR="001C408C">
        <w:t xml:space="preserve"> http://dx.doi.org/10.1037/a0037318</w:t>
      </w:r>
    </w:p>
    <w:p w14:paraId="591C8EC9" w14:textId="77777777" w:rsidR="00FE2CA5" w:rsidRDefault="00FE2CA5" w:rsidP="00FE2CA5">
      <w:pPr>
        <w:spacing w:line="480" w:lineRule="auto"/>
        <w:ind w:left="720" w:hanging="720"/>
      </w:pPr>
      <w:r w:rsidRPr="00C67FB5">
        <w:t>Oliver, J. E., &amp; Wood, T. (2014). Medical conspiracy theories and health behaviors in the United States. </w:t>
      </w:r>
      <w:r w:rsidRPr="00C67FB5">
        <w:rPr>
          <w:i/>
          <w:iCs/>
        </w:rPr>
        <w:t>JAMA Internal Medicine</w:t>
      </w:r>
      <w:r w:rsidRPr="00C67FB5">
        <w:t>, </w:t>
      </w:r>
      <w:r w:rsidRPr="00C67FB5">
        <w:rPr>
          <w:i/>
          <w:iCs/>
        </w:rPr>
        <w:t>174</w:t>
      </w:r>
      <w:r w:rsidRPr="00C67FB5">
        <w:t>(5), 817-818.</w:t>
      </w:r>
      <w:r>
        <w:t xml:space="preserve"> </w:t>
      </w:r>
      <w:proofErr w:type="spellStart"/>
      <w:r>
        <w:t>doi</w:t>
      </w:r>
      <w:proofErr w:type="spellEnd"/>
      <w:r>
        <w:t>:</w:t>
      </w:r>
      <w:r w:rsidRPr="00614FBD">
        <w:t xml:space="preserve"> 10.1001/jamainternmed.2014.190</w:t>
      </w:r>
    </w:p>
    <w:p w14:paraId="1D45BE18" w14:textId="77777777" w:rsidR="007F533F" w:rsidRDefault="007F533F" w:rsidP="00D2098F">
      <w:pPr>
        <w:spacing w:line="480" w:lineRule="auto"/>
        <w:rPr>
          <w:color w:val="222222"/>
          <w:shd w:val="clear" w:color="auto" w:fill="FFFFFF"/>
        </w:rPr>
      </w:pPr>
      <w:r w:rsidRPr="00D2098F">
        <w:rPr>
          <w:color w:val="222222"/>
          <w:shd w:val="clear" w:color="auto" w:fill="FFFFFF"/>
        </w:rPr>
        <w:t xml:space="preserve">Plomin, R., Corley, R., </w:t>
      </w:r>
      <w:proofErr w:type="spellStart"/>
      <w:r w:rsidRPr="00D2098F">
        <w:rPr>
          <w:color w:val="222222"/>
          <w:shd w:val="clear" w:color="auto" w:fill="FFFFFF"/>
        </w:rPr>
        <w:t>DeFries</w:t>
      </w:r>
      <w:proofErr w:type="spellEnd"/>
      <w:r w:rsidRPr="00D2098F">
        <w:rPr>
          <w:color w:val="222222"/>
          <w:shd w:val="clear" w:color="auto" w:fill="FFFFFF"/>
        </w:rPr>
        <w:t xml:space="preserve">, J. C., &amp; </w:t>
      </w:r>
      <w:proofErr w:type="spellStart"/>
      <w:r w:rsidRPr="00D2098F">
        <w:rPr>
          <w:color w:val="222222"/>
          <w:shd w:val="clear" w:color="auto" w:fill="FFFFFF"/>
        </w:rPr>
        <w:t>Fulker</w:t>
      </w:r>
      <w:proofErr w:type="spellEnd"/>
      <w:r w:rsidRPr="00D2098F">
        <w:rPr>
          <w:color w:val="222222"/>
          <w:shd w:val="clear" w:color="auto" w:fill="FFFFFF"/>
        </w:rPr>
        <w:t xml:space="preserve">, D. W. (1990). Individual differences in </w:t>
      </w:r>
    </w:p>
    <w:p w14:paraId="277AE3A0" w14:textId="77777777" w:rsidR="007F533F" w:rsidRDefault="007F533F"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television viewing in early childhood: Nature as well as nurture. </w:t>
      </w:r>
      <w:r w:rsidRPr="00D2098F">
        <w:rPr>
          <w:i/>
          <w:iCs/>
          <w:color w:val="222222"/>
          <w:shd w:val="clear" w:color="auto" w:fill="FFFFFF"/>
        </w:rPr>
        <w:t xml:space="preserve">Psychological </w:t>
      </w:r>
    </w:p>
    <w:p w14:paraId="7E9011A5" w14:textId="45B53387" w:rsidR="007F533F" w:rsidRPr="007F533F" w:rsidRDefault="007F533F" w:rsidP="00D2098F">
      <w:pPr>
        <w:spacing w:line="480" w:lineRule="auto"/>
      </w:pPr>
      <w:r>
        <w:rPr>
          <w:i/>
          <w:iCs/>
          <w:color w:val="222222"/>
          <w:shd w:val="clear" w:color="auto" w:fill="FFFFFF"/>
        </w:rPr>
        <w:tab/>
      </w:r>
      <w:r w:rsidRPr="00D2098F">
        <w:rPr>
          <w:i/>
          <w:iCs/>
          <w:color w:val="222222"/>
          <w:shd w:val="clear" w:color="auto" w:fill="FFFFFF"/>
        </w:rPr>
        <w:t>Science</w:t>
      </w:r>
      <w:r w:rsidRPr="00D2098F">
        <w:rPr>
          <w:color w:val="222222"/>
          <w:shd w:val="clear" w:color="auto" w:fill="FFFFFF"/>
        </w:rPr>
        <w:t>, </w:t>
      </w:r>
      <w:r w:rsidRPr="00D2098F">
        <w:rPr>
          <w:i/>
          <w:iCs/>
          <w:color w:val="222222"/>
          <w:shd w:val="clear" w:color="auto" w:fill="FFFFFF"/>
        </w:rPr>
        <w:t>1</w:t>
      </w:r>
      <w:r w:rsidRPr="00D2098F">
        <w:rPr>
          <w:color w:val="222222"/>
          <w:shd w:val="clear" w:color="auto" w:fill="FFFFFF"/>
        </w:rPr>
        <w:t>, 371-377.</w:t>
      </w:r>
    </w:p>
    <w:p w14:paraId="67FC24B8" w14:textId="77777777" w:rsidR="003E2077" w:rsidRDefault="003E2077" w:rsidP="00D2098F">
      <w:pPr>
        <w:spacing w:line="480" w:lineRule="auto"/>
        <w:rPr>
          <w:color w:val="222222"/>
          <w:shd w:val="clear" w:color="auto" w:fill="FFFFFF"/>
        </w:rPr>
      </w:pPr>
      <w:r w:rsidRPr="00D2098F">
        <w:rPr>
          <w:color w:val="222222"/>
          <w:shd w:val="clear" w:color="auto" w:fill="FFFFFF"/>
        </w:rPr>
        <w:t xml:space="preserve">Posner, M. I., &amp; Rothbart, M. K. (2018). Temperament and brain networks of </w:t>
      </w:r>
    </w:p>
    <w:p w14:paraId="1EEA3265" w14:textId="77777777" w:rsidR="003E2077" w:rsidRDefault="003E2077"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attention. </w:t>
      </w:r>
      <w:r>
        <w:rPr>
          <w:i/>
          <w:iCs/>
          <w:color w:val="222222"/>
          <w:shd w:val="clear" w:color="auto" w:fill="FFFFFF"/>
        </w:rPr>
        <w:t xml:space="preserve">Philosophical </w:t>
      </w:r>
      <w:r w:rsidRPr="003E2077">
        <w:rPr>
          <w:i/>
          <w:iCs/>
          <w:color w:val="222222"/>
          <w:shd w:val="clear" w:color="auto" w:fill="FFFFFF"/>
        </w:rPr>
        <w:t>Trans</w:t>
      </w:r>
      <w:r>
        <w:rPr>
          <w:i/>
          <w:iCs/>
          <w:color w:val="222222"/>
          <w:shd w:val="clear" w:color="auto" w:fill="FFFFFF"/>
        </w:rPr>
        <w:t>actions of the</w:t>
      </w:r>
      <w:r w:rsidRPr="003E2077">
        <w:rPr>
          <w:i/>
          <w:iCs/>
          <w:color w:val="222222"/>
          <w:shd w:val="clear" w:color="auto" w:fill="FFFFFF"/>
        </w:rPr>
        <w:t xml:space="preserve"> R</w:t>
      </w:r>
      <w:r>
        <w:rPr>
          <w:i/>
          <w:iCs/>
          <w:color w:val="222222"/>
          <w:shd w:val="clear" w:color="auto" w:fill="FFFFFF"/>
        </w:rPr>
        <w:t>oyal</w:t>
      </w:r>
      <w:r w:rsidRPr="003E2077">
        <w:rPr>
          <w:i/>
          <w:iCs/>
          <w:color w:val="222222"/>
          <w:shd w:val="clear" w:color="auto" w:fill="FFFFFF"/>
        </w:rPr>
        <w:t xml:space="preserve"> Soc</w:t>
      </w:r>
      <w:r>
        <w:rPr>
          <w:i/>
          <w:iCs/>
          <w:color w:val="222222"/>
          <w:shd w:val="clear" w:color="auto" w:fill="FFFFFF"/>
        </w:rPr>
        <w:t>iety</w:t>
      </w:r>
      <w:r w:rsidRPr="00D2098F">
        <w:rPr>
          <w:i/>
          <w:iCs/>
          <w:color w:val="222222"/>
          <w:shd w:val="clear" w:color="auto" w:fill="FFFFFF"/>
        </w:rPr>
        <w:t xml:space="preserve"> B</w:t>
      </w:r>
      <w:r w:rsidRPr="00D2098F">
        <w:rPr>
          <w:color w:val="222222"/>
          <w:shd w:val="clear" w:color="auto" w:fill="FFFFFF"/>
        </w:rPr>
        <w:t>, </w:t>
      </w:r>
      <w:r w:rsidRPr="00D2098F">
        <w:rPr>
          <w:i/>
          <w:iCs/>
          <w:color w:val="222222"/>
          <w:shd w:val="clear" w:color="auto" w:fill="FFFFFF"/>
        </w:rPr>
        <w:t>373</w:t>
      </w:r>
      <w:r w:rsidRPr="00D2098F">
        <w:rPr>
          <w:color w:val="222222"/>
          <w:shd w:val="clear" w:color="auto" w:fill="FFFFFF"/>
        </w:rPr>
        <w:t>, 20170254.</w:t>
      </w:r>
      <w:r>
        <w:rPr>
          <w:color w:val="222222"/>
          <w:shd w:val="clear" w:color="auto" w:fill="FFFFFF"/>
        </w:rPr>
        <w:t xml:space="preserve">  </w:t>
      </w:r>
    </w:p>
    <w:p w14:paraId="1C1861BA" w14:textId="78BFC25A" w:rsidR="003E2077" w:rsidRPr="003E2077" w:rsidRDefault="003E2077" w:rsidP="00D2098F">
      <w:pPr>
        <w:spacing w:line="480" w:lineRule="auto"/>
      </w:pPr>
      <w:r>
        <w:rPr>
          <w:color w:val="222222"/>
          <w:shd w:val="clear" w:color="auto" w:fill="FFFFFF"/>
        </w:rPr>
        <w:tab/>
      </w:r>
      <w:r w:rsidRPr="00D2098F">
        <w:rPr>
          <w:rStyle w:val="label"/>
          <w:color w:val="5ABA47"/>
          <w:bdr w:val="none" w:sz="0" w:space="0" w:color="auto" w:frame="1"/>
          <w:shd w:val="clear" w:color="auto" w:fill="FFFFFF"/>
        </w:rPr>
        <w:t>DOI:</w:t>
      </w:r>
      <w:r w:rsidRPr="00D2098F">
        <w:rPr>
          <w:color w:val="5ABA47"/>
          <w:shd w:val="clear" w:color="auto" w:fill="FFFFFF"/>
        </w:rPr>
        <w:t> 10.1098/rstb.2017.0254</w:t>
      </w:r>
    </w:p>
    <w:p w14:paraId="4F23229C" w14:textId="77777777" w:rsidR="00EF2F1A" w:rsidRPr="00BD5755" w:rsidRDefault="00EF2F1A" w:rsidP="00EF2F1A">
      <w:pPr>
        <w:spacing w:line="480" w:lineRule="auto"/>
        <w:ind w:left="720" w:hanging="720"/>
        <w:outlineLvl w:val="0"/>
      </w:pPr>
      <w:proofErr w:type="spellStart"/>
      <w:r w:rsidRPr="00BD5755">
        <w:rPr>
          <w:color w:val="222222"/>
          <w:shd w:val="clear" w:color="auto" w:fill="FFFFFF"/>
        </w:rPr>
        <w:t>Radesky</w:t>
      </w:r>
      <w:proofErr w:type="spellEnd"/>
      <w:r w:rsidRPr="00BD5755">
        <w:rPr>
          <w:color w:val="222222"/>
          <w:shd w:val="clear" w:color="auto" w:fill="FFFFFF"/>
        </w:rPr>
        <w:t>, J. S., Silverstein, M., Zuckerman, B., &amp; Christakis, D. A. (2014). Infant self-regulation and early childhood media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133</w:t>
      </w:r>
      <w:r w:rsidRPr="00BD5755">
        <w:rPr>
          <w:color w:val="222222"/>
          <w:shd w:val="clear" w:color="auto" w:fill="FFFFFF"/>
        </w:rPr>
        <w:t>(5), e1172-e1178.</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0E57E9">
        <w:rPr>
          <w:color w:val="222222"/>
          <w:shd w:val="clear" w:color="auto" w:fill="FFFFFF"/>
        </w:rPr>
        <w:t>10.1542/peds.2013-2367</w:t>
      </w:r>
    </w:p>
    <w:p w14:paraId="11F389B9" w14:textId="2739E15F" w:rsidR="00EF2F1A" w:rsidRPr="0003674E" w:rsidRDefault="00EF2F1A" w:rsidP="00EF2F1A">
      <w:pPr>
        <w:spacing w:line="480" w:lineRule="auto"/>
        <w:ind w:left="720" w:hanging="720"/>
      </w:pPr>
      <w:r w:rsidRPr="0003674E">
        <w:t xml:space="preserve">Ridgeway, G., McCaffrey, D., </w:t>
      </w:r>
      <w:proofErr w:type="spellStart"/>
      <w:r w:rsidRPr="0003674E">
        <w:t>Morral</w:t>
      </w:r>
      <w:proofErr w:type="spellEnd"/>
      <w:r w:rsidRPr="0003674E">
        <w:t xml:space="preserve">, A. Griffin, B., &amp; </w:t>
      </w:r>
      <w:proofErr w:type="spellStart"/>
      <w:r w:rsidRPr="0003674E">
        <w:t>Burgettey</w:t>
      </w:r>
      <w:proofErr w:type="spellEnd"/>
      <w:r w:rsidRPr="0003674E">
        <w:t xml:space="preserve">, L. </w:t>
      </w:r>
      <w:r w:rsidR="007B3661">
        <w:t xml:space="preserve">(2017). </w:t>
      </w:r>
      <w:r w:rsidRPr="0003674E">
        <w:rPr>
          <w:i/>
        </w:rPr>
        <w:t>Toolkit for weighting and analysis of nonequivalent groups (TWANG)</w:t>
      </w:r>
      <w:r w:rsidRPr="0003674E">
        <w:t xml:space="preserve"> [R package]. Santa Monica, CA: RAND Corporation.</w:t>
      </w:r>
    </w:p>
    <w:p w14:paraId="17DA4E7A" w14:textId="77777777" w:rsidR="00EF2F1A" w:rsidRPr="006E6456" w:rsidRDefault="00EF2F1A" w:rsidP="00EF2F1A">
      <w:pPr>
        <w:spacing w:line="480" w:lineRule="auto"/>
        <w:ind w:left="720" w:hanging="720"/>
      </w:pPr>
      <w:r>
        <w:t xml:space="preserve">Rohrer, J. M. (2018). Thinking clearly about correlations and causation: Graphical causal models for observational data. </w:t>
      </w:r>
      <w:r w:rsidRPr="00A462FF">
        <w:rPr>
          <w:i/>
        </w:rPr>
        <w:t>Advances in Methods and Practices in Psychological Science</w:t>
      </w:r>
      <w:r>
        <w:rPr>
          <w:i/>
        </w:rPr>
        <w:t>,</w:t>
      </w:r>
      <w:r>
        <w:t xml:space="preserve"> </w:t>
      </w:r>
      <w:r w:rsidRPr="00A462FF">
        <w:rPr>
          <w:i/>
        </w:rPr>
        <w:t>1</w:t>
      </w:r>
      <w:r>
        <w:t xml:space="preserve"> (1), 27-42. </w:t>
      </w:r>
      <w:hyperlink r:id="rId16" w:history="1">
        <w:r w:rsidRPr="006E6456">
          <w:rPr>
            <w:rStyle w:val="Hyperlink"/>
          </w:rPr>
          <w:t>https://doi.org/10.1177/2515245917745629</w:t>
        </w:r>
      </w:hyperlink>
    </w:p>
    <w:p w14:paraId="191E9C51" w14:textId="70C949B7" w:rsidR="001A657D" w:rsidRDefault="001A657D" w:rsidP="00D2098F">
      <w:pPr>
        <w:spacing w:line="480" w:lineRule="auto"/>
        <w:rPr>
          <w:color w:val="222222"/>
          <w:shd w:val="clear" w:color="auto" w:fill="FFFFFF"/>
        </w:rPr>
      </w:pPr>
      <w:r w:rsidRPr="001A657D">
        <w:rPr>
          <w:color w:val="222222"/>
          <w:shd w:val="clear" w:color="auto" w:fill="FFFFFF"/>
        </w:rPr>
        <w:t>Rosenbaum, P.R., &amp; Rubin, D.</w:t>
      </w:r>
      <w:r w:rsidRPr="00D2098F">
        <w:rPr>
          <w:color w:val="222222"/>
          <w:shd w:val="clear" w:color="auto" w:fill="FFFFFF"/>
        </w:rPr>
        <w:t xml:space="preserve">B. (1983). The central role of the propensity score in </w:t>
      </w:r>
    </w:p>
    <w:p w14:paraId="7129C47A" w14:textId="10905A00" w:rsidR="001A657D" w:rsidRPr="00D2098F" w:rsidRDefault="001A657D" w:rsidP="00D2098F">
      <w:pPr>
        <w:spacing w:line="480" w:lineRule="auto"/>
        <w:ind w:left="720"/>
        <w:rPr>
          <w:color w:val="222222"/>
          <w:shd w:val="clear" w:color="auto" w:fill="FFFFFF"/>
        </w:rPr>
      </w:pPr>
      <w:r w:rsidRPr="00D2098F">
        <w:rPr>
          <w:color w:val="222222"/>
          <w:shd w:val="clear" w:color="auto" w:fill="FFFFFF"/>
        </w:rPr>
        <w:t>observational studies for causal effects. </w:t>
      </w:r>
      <w:proofErr w:type="spellStart"/>
      <w:r w:rsidRPr="00D2098F">
        <w:rPr>
          <w:i/>
          <w:iCs/>
          <w:color w:val="222222"/>
          <w:shd w:val="clear" w:color="auto" w:fill="FFFFFF"/>
        </w:rPr>
        <w:t>Biometrika</w:t>
      </w:r>
      <w:proofErr w:type="spellEnd"/>
      <w:r w:rsidRPr="00D2098F">
        <w:rPr>
          <w:color w:val="222222"/>
          <w:shd w:val="clear" w:color="auto" w:fill="FFFFFF"/>
        </w:rPr>
        <w:t>, </w:t>
      </w:r>
      <w:r w:rsidRPr="00D2098F">
        <w:rPr>
          <w:i/>
          <w:iCs/>
          <w:color w:val="222222"/>
          <w:shd w:val="clear" w:color="auto" w:fill="FFFFFF"/>
        </w:rPr>
        <w:t>70</w:t>
      </w:r>
      <w:r w:rsidRPr="001A657D">
        <w:rPr>
          <w:color w:val="222222"/>
          <w:shd w:val="clear" w:color="auto" w:fill="FFFFFF"/>
        </w:rPr>
        <w:t>, 41</w:t>
      </w:r>
      <w:r>
        <w:rPr>
          <w:color w:val="222222"/>
          <w:shd w:val="clear" w:color="auto" w:fill="FFFFFF"/>
        </w:rPr>
        <w:t>-</w:t>
      </w:r>
      <w:r w:rsidRPr="00D2098F">
        <w:rPr>
          <w:color w:val="222222"/>
          <w:shd w:val="clear" w:color="auto" w:fill="FFFFFF"/>
        </w:rPr>
        <w:t>55.</w:t>
      </w:r>
      <w:r>
        <w:rPr>
          <w:color w:val="222222"/>
          <w:shd w:val="clear" w:color="auto" w:fill="FFFFFF"/>
        </w:rPr>
        <w:t xml:space="preserve"> </w:t>
      </w:r>
      <w:hyperlink r:id="rId17" w:history="1">
        <w:r w:rsidRPr="00D2098F">
          <w:rPr>
            <w:rStyle w:val="Hyperlink"/>
          </w:rPr>
          <w:t>https://doi.org/10.1093/</w:t>
        </w:r>
        <w:r w:rsidRPr="001A657D">
          <w:rPr>
            <w:rStyle w:val="Hyperlink"/>
            <w:bdr w:val="none" w:sz="0" w:space="0" w:color="auto" w:frame="1"/>
            <w:shd w:val="clear" w:color="auto" w:fill="FFFFFF"/>
          </w:rPr>
          <w:t xml:space="preserve"> </w:t>
        </w:r>
        <w:proofErr w:type="spellStart"/>
        <w:r w:rsidRPr="00D2098F">
          <w:rPr>
            <w:rStyle w:val="Hyperlink"/>
          </w:rPr>
          <w:t>biomet</w:t>
        </w:r>
        <w:proofErr w:type="spellEnd"/>
        <w:r w:rsidRPr="00D2098F">
          <w:rPr>
            <w:rStyle w:val="Hyperlink"/>
          </w:rPr>
          <w:t>/70.1.41</w:t>
        </w:r>
      </w:hyperlink>
    </w:p>
    <w:p w14:paraId="60BA1084" w14:textId="77777777" w:rsidR="000849B7" w:rsidRPr="00493F13" w:rsidRDefault="000849B7" w:rsidP="000849B7">
      <w:pPr>
        <w:spacing w:line="480" w:lineRule="auto"/>
      </w:pPr>
      <w:r w:rsidRPr="00493F13">
        <w:t xml:space="preserve">Rothbart, M. K., &amp; Bates, J. E. (2006).  Temperament. In N. Eisenberg, W. Damon, &amp; R. M. </w:t>
      </w:r>
    </w:p>
    <w:p w14:paraId="5D187CA8" w14:textId="77777777" w:rsidR="000849B7" w:rsidRPr="00493F13" w:rsidRDefault="000849B7" w:rsidP="000849B7">
      <w:pPr>
        <w:spacing w:line="480" w:lineRule="auto"/>
        <w:ind w:firstLine="720"/>
        <w:rPr>
          <w:i/>
        </w:rPr>
      </w:pPr>
      <w:r w:rsidRPr="00493F13">
        <w:t xml:space="preserve">Lerner (Eds.), </w:t>
      </w:r>
      <w:r w:rsidRPr="00493F13">
        <w:rPr>
          <w:i/>
        </w:rPr>
        <w:t xml:space="preserve">Handbook of child psychology:  Social, emotional, and personality </w:t>
      </w:r>
    </w:p>
    <w:p w14:paraId="0F7317AB" w14:textId="77777777" w:rsidR="000849B7" w:rsidRPr="00493F13" w:rsidRDefault="000849B7" w:rsidP="000849B7">
      <w:pPr>
        <w:spacing w:line="480" w:lineRule="auto"/>
        <w:ind w:firstLine="720"/>
      </w:pPr>
      <w:r w:rsidRPr="00493F13">
        <w:rPr>
          <w:i/>
        </w:rPr>
        <w:t>development (6</w:t>
      </w:r>
      <w:r w:rsidRPr="00493F13">
        <w:rPr>
          <w:i/>
          <w:vertAlign w:val="superscript"/>
        </w:rPr>
        <w:t>th</w:t>
      </w:r>
      <w:r w:rsidRPr="00493F13">
        <w:rPr>
          <w:i/>
        </w:rPr>
        <w:t xml:space="preserve"> ed.), 3, </w:t>
      </w:r>
      <w:r w:rsidRPr="00493F13">
        <w:t>99-166.  John Wiley &amp; Sons Inc.</w:t>
      </w:r>
    </w:p>
    <w:p w14:paraId="1805D0B0" w14:textId="3D8A1865" w:rsidR="00DF61F9" w:rsidRPr="00DF61F9" w:rsidRDefault="00DF61F9" w:rsidP="00EF2F1A">
      <w:pPr>
        <w:spacing w:line="480" w:lineRule="auto"/>
        <w:ind w:left="720" w:hanging="720"/>
      </w:pPr>
      <w:r>
        <w:t xml:space="preserve">Ruff, H.A., &amp; Rothbart, M.K. (1996).  </w:t>
      </w:r>
      <w:r>
        <w:rPr>
          <w:i/>
        </w:rPr>
        <w:t>Attention in early development: Themes and variations</w:t>
      </w:r>
      <w:r>
        <w:t xml:space="preserve">. </w:t>
      </w:r>
      <w:r w:rsidR="00795D78">
        <w:t>New York:  Oxford University Press.</w:t>
      </w:r>
    </w:p>
    <w:p w14:paraId="577103C1" w14:textId="3223B1CD" w:rsidR="00EF2F1A" w:rsidRDefault="00EF2F1A" w:rsidP="00EF2F1A">
      <w:pPr>
        <w:spacing w:line="480" w:lineRule="auto"/>
        <w:ind w:left="720" w:hanging="720"/>
      </w:pPr>
      <w:proofErr w:type="spellStart"/>
      <w:r w:rsidRPr="002A1EF8">
        <w:t>Silberzahn</w:t>
      </w:r>
      <w:proofErr w:type="spellEnd"/>
      <w:r w:rsidRPr="002A1EF8">
        <w:t xml:space="preserve">, R., Uhlmann, E. L., Martin, D. P., </w:t>
      </w:r>
      <w:proofErr w:type="spellStart"/>
      <w:r w:rsidRPr="002A1EF8">
        <w:t>Anselmi</w:t>
      </w:r>
      <w:proofErr w:type="spellEnd"/>
      <w:r w:rsidRPr="002A1EF8">
        <w:t xml:space="preserve">, P., Aust, </w:t>
      </w:r>
      <w:proofErr w:type="gramStart"/>
      <w:r w:rsidRPr="002A1EF8">
        <w:t>F.,...</w:t>
      </w:r>
      <w:proofErr w:type="gramEnd"/>
      <w:r w:rsidRPr="002A1EF8">
        <w:t xml:space="preserve"> </w:t>
      </w:r>
      <w:proofErr w:type="spellStart"/>
      <w:r w:rsidRPr="002A1EF8">
        <w:t>Nosek</w:t>
      </w:r>
      <w:proofErr w:type="spellEnd"/>
      <w:r w:rsidRPr="002A1EF8">
        <w:t xml:space="preserve">, B. A. (2017, September 21). Many analysts, one dataset: Making transparent how variations in analytical choices affect results. </w:t>
      </w:r>
      <w:hyperlink r:id="rId18" w:history="1">
        <w:r w:rsidRPr="00072337">
          <w:rPr>
            <w:rStyle w:val="Hyperlink"/>
          </w:rPr>
          <w:t>http://doi.org/10.17605/OSF.IO/QKWST</w:t>
        </w:r>
      </w:hyperlink>
    </w:p>
    <w:p w14:paraId="25A9E2CC" w14:textId="77777777" w:rsidR="00EF2F1A" w:rsidRPr="00246285" w:rsidRDefault="00EF2F1A" w:rsidP="00EF2F1A">
      <w:pPr>
        <w:spacing w:line="480" w:lineRule="auto"/>
        <w:ind w:left="720" w:hanging="720"/>
        <w:rPr>
          <w:color w:val="000000" w:themeColor="text1"/>
        </w:rPr>
      </w:pPr>
      <w:r w:rsidRPr="00246285">
        <w:rPr>
          <w:color w:val="000000" w:themeColor="text1"/>
          <w:shd w:val="clear" w:color="auto" w:fill="FFFFFF"/>
        </w:rPr>
        <w:t xml:space="preserve">Simmons, J. P., Nelson, L. D., &amp; </w:t>
      </w:r>
      <w:proofErr w:type="spellStart"/>
      <w:r w:rsidRPr="00246285">
        <w:rPr>
          <w:color w:val="000000" w:themeColor="text1"/>
          <w:shd w:val="clear" w:color="auto" w:fill="FFFFFF"/>
        </w:rPr>
        <w:t>Simonsohn</w:t>
      </w:r>
      <w:proofErr w:type="spellEnd"/>
      <w:r w:rsidRPr="00246285">
        <w:rPr>
          <w:color w:val="000000" w:themeColor="text1"/>
          <w:shd w:val="clear" w:color="auto" w:fill="FFFFFF"/>
        </w:rPr>
        <w:t>, U. (2011). False-positive psychology: Undisclosed flexibility in data collection and analysis allows presenting anything as significant. </w:t>
      </w:r>
      <w:r w:rsidRPr="007D101D">
        <w:rPr>
          <w:i/>
          <w:iCs/>
          <w:color w:val="000000" w:themeColor="text1"/>
          <w:shd w:val="clear" w:color="auto" w:fill="FFFFFF"/>
        </w:rPr>
        <w:t xml:space="preserve">Psychological </w:t>
      </w:r>
      <w:r>
        <w:rPr>
          <w:i/>
          <w:iCs/>
          <w:color w:val="000000" w:themeColor="text1"/>
          <w:shd w:val="clear" w:color="auto" w:fill="FFFFFF"/>
        </w:rPr>
        <w:t>S</w:t>
      </w:r>
      <w:r w:rsidRPr="00246285">
        <w:rPr>
          <w:i/>
          <w:iCs/>
          <w:color w:val="000000" w:themeColor="text1"/>
          <w:shd w:val="clear" w:color="auto" w:fill="FFFFFF"/>
        </w:rPr>
        <w:t>cience</w:t>
      </w:r>
      <w:r w:rsidRPr="00246285">
        <w:rPr>
          <w:color w:val="000000" w:themeColor="text1"/>
          <w:shd w:val="clear" w:color="auto" w:fill="FFFFFF"/>
        </w:rPr>
        <w:t>, </w:t>
      </w:r>
      <w:r w:rsidRPr="00246285">
        <w:rPr>
          <w:i/>
          <w:iCs/>
          <w:color w:val="000000" w:themeColor="text1"/>
          <w:shd w:val="clear" w:color="auto" w:fill="FFFFFF"/>
        </w:rPr>
        <w:t>22</w:t>
      </w:r>
      <w:r w:rsidRPr="00246285">
        <w:rPr>
          <w:color w:val="000000" w:themeColor="text1"/>
          <w:shd w:val="clear" w:color="auto" w:fill="FFFFFF"/>
        </w:rPr>
        <w:t>, 1359-1366.</w:t>
      </w:r>
      <w:r>
        <w:rPr>
          <w:color w:val="000000" w:themeColor="text1"/>
          <w:shd w:val="clear" w:color="auto" w:fill="FFFFFF"/>
        </w:rPr>
        <w:t xml:space="preserve"> </w:t>
      </w:r>
      <w:proofErr w:type="spellStart"/>
      <w:r>
        <w:rPr>
          <w:color w:val="000000" w:themeColor="text1"/>
          <w:shd w:val="clear" w:color="auto" w:fill="FFFFFF"/>
        </w:rPr>
        <w:t>doi</w:t>
      </w:r>
      <w:proofErr w:type="spellEnd"/>
      <w:r>
        <w:rPr>
          <w:color w:val="000000" w:themeColor="text1"/>
          <w:shd w:val="clear" w:color="auto" w:fill="FFFFFF"/>
        </w:rPr>
        <w:t xml:space="preserve">: </w:t>
      </w:r>
      <w:r w:rsidRPr="00D762F2">
        <w:rPr>
          <w:color w:val="000000" w:themeColor="text1"/>
          <w:shd w:val="clear" w:color="auto" w:fill="FFFFFF"/>
        </w:rPr>
        <w:t>10.1177/0956797611417632</w:t>
      </w:r>
    </w:p>
    <w:p w14:paraId="2EA1AE2B" w14:textId="0AF75A6B" w:rsidR="001371FB" w:rsidRDefault="00EF2F1A" w:rsidP="001371FB">
      <w:pPr>
        <w:spacing w:line="480" w:lineRule="auto"/>
        <w:ind w:left="720" w:hanging="720"/>
        <w:rPr>
          <w:shd w:val="clear" w:color="auto" w:fill="FFFFFF"/>
        </w:rPr>
      </w:pPr>
      <w:r w:rsidRPr="00BD5755">
        <w:rPr>
          <w:shd w:val="clear" w:color="auto" w:fill="FFFFFF"/>
        </w:rPr>
        <w:t xml:space="preserve">Smith, P. H., Dixon Jr, W. E., Jankowski, J. J., </w:t>
      </w:r>
      <w:proofErr w:type="spellStart"/>
      <w:r w:rsidRPr="00BD5755">
        <w:rPr>
          <w:shd w:val="clear" w:color="auto" w:fill="FFFFFF"/>
        </w:rPr>
        <w:t>Sanscrainte</w:t>
      </w:r>
      <w:proofErr w:type="spellEnd"/>
      <w:r w:rsidRPr="00BD5755">
        <w:rPr>
          <w:shd w:val="clear" w:color="auto" w:fill="FFFFFF"/>
        </w:rPr>
        <w:t>, M. M., Davidson, B. K., &amp;</w:t>
      </w:r>
      <w:r>
        <w:rPr>
          <w:shd w:val="clear" w:color="auto" w:fill="FFFFFF"/>
        </w:rPr>
        <w:t xml:space="preserve"> </w:t>
      </w:r>
    </w:p>
    <w:p w14:paraId="07D36FED" w14:textId="263509A8" w:rsidR="00EF2F1A" w:rsidRDefault="00EF2F1A" w:rsidP="00D2098F">
      <w:pPr>
        <w:spacing w:line="480" w:lineRule="auto"/>
        <w:ind w:left="720"/>
        <w:rPr>
          <w:shd w:val="clear" w:color="auto" w:fill="FFFFFF"/>
        </w:rPr>
      </w:pPr>
      <w:proofErr w:type="spellStart"/>
      <w:r>
        <w:rPr>
          <w:shd w:val="clear" w:color="auto" w:fill="FFFFFF"/>
        </w:rPr>
        <w:t>L</w:t>
      </w:r>
      <w:r w:rsidRPr="00BD5755">
        <w:rPr>
          <w:shd w:val="clear" w:color="auto" w:fill="FFFFFF"/>
        </w:rPr>
        <w:t>oboschefski</w:t>
      </w:r>
      <w:proofErr w:type="spellEnd"/>
      <w:r w:rsidRPr="00BD5755">
        <w:rPr>
          <w:shd w:val="clear" w:color="auto" w:fill="FFFFFF"/>
        </w:rPr>
        <w:t>, T. (1997). Longitudinal</w:t>
      </w:r>
      <w:r>
        <w:rPr>
          <w:shd w:val="clear" w:color="auto" w:fill="FFFFFF"/>
        </w:rPr>
        <w:t xml:space="preserve"> r</w:t>
      </w:r>
      <w:r w:rsidRPr="00BD5755">
        <w:rPr>
          <w:shd w:val="clear" w:color="auto" w:fill="FFFFFF"/>
        </w:rPr>
        <w:t>elationships between habituation and</w:t>
      </w:r>
      <w:r>
        <w:rPr>
          <w:shd w:val="clear" w:color="auto" w:fill="FFFFFF"/>
        </w:rPr>
        <w:t xml:space="preserve"> </w:t>
      </w:r>
      <w:r w:rsidRPr="00BD5755">
        <w:rPr>
          <w:shd w:val="clear" w:color="auto" w:fill="FFFFFF"/>
        </w:rPr>
        <w:t>temperament in infancy. </w:t>
      </w:r>
      <w:r w:rsidRPr="00246285">
        <w:rPr>
          <w:i/>
          <w:iCs/>
          <w:shd w:val="clear" w:color="auto" w:fill="FFFFFF"/>
        </w:rPr>
        <w:t>Merrill-Palmer Quarterly</w:t>
      </w:r>
      <w:r w:rsidR="001371FB">
        <w:rPr>
          <w:iCs/>
          <w:shd w:val="clear" w:color="auto" w:fill="FFFFFF"/>
        </w:rPr>
        <w:t xml:space="preserve">, </w:t>
      </w:r>
      <w:r w:rsidR="001371FB" w:rsidRPr="001371FB">
        <w:rPr>
          <w:i/>
          <w:iCs/>
          <w:shd w:val="clear" w:color="auto" w:fill="FFFFFF"/>
        </w:rPr>
        <w:t>46</w:t>
      </w:r>
      <w:r w:rsidR="001371FB">
        <w:rPr>
          <w:iCs/>
          <w:shd w:val="clear" w:color="auto" w:fill="FFFFFF"/>
        </w:rPr>
        <w:t xml:space="preserve">, </w:t>
      </w:r>
      <w:r w:rsidRPr="001371FB">
        <w:rPr>
          <w:shd w:val="clear" w:color="auto" w:fill="FFFFFF"/>
        </w:rPr>
        <w:t>291</w:t>
      </w:r>
      <w:r w:rsidRPr="00BD5755">
        <w:rPr>
          <w:shd w:val="clear" w:color="auto" w:fill="FFFFFF"/>
        </w:rPr>
        <w:t>-304.</w:t>
      </w:r>
      <w:r>
        <w:rPr>
          <w:shd w:val="clear" w:color="auto" w:fill="FFFFFF"/>
        </w:rPr>
        <w:t xml:space="preserve"> </w:t>
      </w:r>
    </w:p>
    <w:p w14:paraId="3569882F" w14:textId="77777777" w:rsidR="00EF2F1A" w:rsidRDefault="00EF2F1A" w:rsidP="00EF2F1A">
      <w:pPr>
        <w:spacing w:line="480" w:lineRule="auto"/>
        <w:ind w:left="720" w:hanging="720"/>
        <w:rPr>
          <w:rStyle w:val="Hyperlink"/>
        </w:rPr>
      </w:pPr>
      <w:proofErr w:type="spellStart"/>
      <w:r>
        <w:t>Steegen</w:t>
      </w:r>
      <w:proofErr w:type="spellEnd"/>
      <w:r>
        <w:t xml:space="preserve">, S., </w:t>
      </w:r>
      <w:proofErr w:type="spellStart"/>
      <w:r>
        <w:t>Tuerlinckx</w:t>
      </w:r>
      <w:proofErr w:type="spellEnd"/>
      <w:r>
        <w:t xml:space="preserve">, F., Gelman, A., &amp; </w:t>
      </w:r>
      <w:proofErr w:type="spellStart"/>
      <w:r>
        <w:t>Vanpaemel</w:t>
      </w:r>
      <w:proofErr w:type="spellEnd"/>
      <w:r>
        <w:t xml:space="preserve">, W. (2016). Increasing transparency through a multiverse analysis. </w:t>
      </w:r>
      <w:r>
        <w:rPr>
          <w:i/>
        </w:rPr>
        <w:t>Perspectives on Psychological Science, 11</w:t>
      </w:r>
      <w:r>
        <w:t xml:space="preserve">(5), 702-712. </w:t>
      </w:r>
      <w:hyperlink r:id="rId19" w:history="1">
        <w:r w:rsidRPr="00EA7C8C">
          <w:rPr>
            <w:rStyle w:val="Hyperlink"/>
          </w:rPr>
          <w:t>https://doi.org/10.1177/1745691616658637</w:t>
        </w:r>
      </w:hyperlink>
    </w:p>
    <w:p w14:paraId="2C9A51C9" w14:textId="77777777" w:rsidR="00EF2F1A" w:rsidRDefault="00EF2F1A" w:rsidP="00EF2F1A">
      <w:pPr>
        <w:spacing w:line="480" w:lineRule="auto"/>
        <w:ind w:left="720" w:hanging="720"/>
        <w:contextualSpacing/>
      </w:pPr>
      <w:r w:rsidRPr="001E446A">
        <w:t xml:space="preserve">Sullivan, E. L., Holton, K. F., </w:t>
      </w:r>
      <w:proofErr w:type="spellStart"/>
      <w:r w:rsidRPr="001E446A">
        <w:t>Nousen</w:t>
      </w:r>
      <w:proofErr w:type="spellEnd"/>
      <w:r w:rsidRPr="001E446A">
        <w:t xml:space="preserve">, E. K., Barling, A. N., Sullivan, C. A., Propper, C. B., &amp; </w:t>
      </w:r>
      <w:proofErr w:type="spellStart"/>
      <w:r w:rsidRPr="001E446A">
        <w:t>Nigg</w:t>
      </w:r>
      <w:proofErr w:type="spellEnd"/>
      <w:r w:rsidRPr="001E446A">
        <w:t>, J. T. (2015). Early identification of ADHD risk via infant temperament and emotion regulation: a pilot study. </w:t>
      </w:r>
      <w:r w:rsidRPr="001E446A">
        <w:rPr>
          <w:i/>
          <w:iCs/>
        </w:rPr>
        <w:t>Journal of</w:t>
      </w:r>
      <w:r>
        <w:rPr>
          <w:i/>
          <w:iCs/>
        </w:rPr>
        <w:t xml:space="preserve"> C</w:t>
      </w:r>
      <w:r w:rsidRPr="001E446A">
        <w:rPr>
          <w:i/>
          <w:iCs/>
        </w:rPr>
        <w:t xml:space="preserve">hild </w:t>
      </w:r>
      <w:r>
        <w:rPr>
          <w:i/>
          <w:iCs/>
        </w:rPr>
        <w:t>P</w:t>
      </w:r>
      <w:r w:rsidRPr="001E446A">
        <w:rPr>
          <w:i/>
          <w:iCs/>
        </w:rPr>
        <w:t xml:space="preserve">sychology and </w:t>
      </w:r>
      <w:r>
        <w:rPr>
          <w:i/>
          <w:iCs/>
        </w:rPr>
        <w:t>P</w:t>
      </w:r>
      <w:r w:rsidRPr="001E446A">
        <w:rPr>
          <w:i/>
          <w:iCs/>
        </w:rPr>
        <w:t>sychiatry</w:t>
      </w:r>
      <w:r w:rsidRPr="001E446A">
        <w:t>, </w:t>
      </w:r>
      <w:r w:rsidRPr="001E446A">
        <w:rPr>
          <w:i/>
          <w:iCs/>
        </w:rPr>
        <w:t>56</w:t>
      </w:r>
      <w:r w:rsidRPr="001E446A">
        <w:t>(9), 949-957.</w:t>
      </w:r>
      <w:r>
        <w:t xml:space="preserve"> </w:t>
      </w:r>
      <w:proofErr w:type="spellStart"/>
      <w:r>
        <w:t>doi</w:t>
      </w:r>
      <w:proofErr w:type="spellEnd"/>
      <w:r>
        <w:t xml:space="preserve">: </w:t>
      </w:r>
      <w:r w:rsidRPr="00D75FEA">
        <w:t>10.1111/jcpp.12426</w:t>
      </w:r>
    </w:p>
    <w:p w14:paraId="37405646" w14:textId="4DA976F0" w:rsidR="00EF2F1A" w:rsidRPr="00315E86" w:rsidRDefault="00EF2F1A" w:rsidP="00EF2F1A">
      <w:pPr>
        <w:spacing w:line="480" w:lineRule="auto"/>
        <w:ind w:left="720" w:hanging="720"/>
        <w:outlineLvl w:val="0"/>
      </w:pPr>
      <w:r w:rsidRPr="00BD5755">
        <w:rPr>
          <w:color w:val="222222"/>
          <w:shd w:val="clear" w:color="auto" w:fill="FFFFFF"/>
        </w:rPr>
        <w:t>Thomas, A., Chess, S., &amp; Birch, H. G.</w:t>
      </w:r>
      <w:r>
        <w:rPr>
          <w:color w:val="222222"/>
          <w:shd w:val="clear" w:color="auto" w:fill="FFFFFF"/>
        </w:rPr>
        <w:t xml:space="preserve"> </w:t>
      </w:r>
      <w:r w:rsidRPr="00BD5755">
        <w:rPr>
          <w:color w:val="222222"/>
          <w:shd w:val="clear" w:color="auto" w:fill="FFFFFF"/>
        </w:rPr>
        <w:t>(1968). </w:t>
      </w:r>
      <w:r w:rsidRPr="00BD5755">
        <w:rPr>
          <w:i/>
          <w:iCs/>
          <w:color w:val="222222"/>
          <w:shd w:val="clear" w:color="auto" w:fill="FFFFFF"/>
        </w:rPr>
        <w:t xml:space="preserve">Temperament and </w:t>
      </w:r>
      <w:proofErr w:type="spellStart"/>
      <w:r w:rsidR="00483E3F">
        <w:rPr>
          <w:i/>
          <w:iCs/>
          <w:color w:val="222222"/>
          <w:shd w:val="clear" w:color="auto" w:fill="FFFFFF"/>
        </w:rPr>
        <w:t>b</w:t>
      </w:r>
      <w:r w:rsidRPr="00BD5755">
        <w:rPr>
          <w:i/>
          <w:iCs/>
          <w:color w:val="222222"/>
          <w:shd w:val="clear" w:color="auto" w:fill="FFFFFF"/>
        </w:rPr>
        <w:t>eh</w:t>
      </w:r>
      <w:r w:rsidR="00483E3F">
        <w:rPr>
          <w:i/>
          <w:iCs/>
          <w:color w:val="222222"/>
          <w:shd w:val="clear" w:color="auto" w:fill="FFFFFF"/>
        </w:rPr>
        <w:t>aviour</w:t>
      </w:r>
      <w:proofErr w:type="spellEnd"/>
      <w:r w:rsidR="00483E3F">
        <w:rPr>
          <w:i/>
          <w:iCs/>
          <w:color w:val="222222"/>
          <w:shd w:val="clear" w:color="auto" w:fill="FFFFFF"/>
        </w:rPr>
        <w:t xml:space="preserve"> d</w:t>
      </w:r>
      <w:r w:rsidRPr="00BD5755">
        <w:rPr>
          <w:i/>
          <w:iCs/>
          <w:color w:val="222222"/>
          <w:shd w:val="clear" w:color="auto" w:fill="FFFFFF"/>
        </w:rPr>
        <w:t xml:space="preserve">isorders in </w:t>
      </w:r>
      <w:r w:rsidR="00483E3F">
        <w:rPr>
          <w:i/>
          <w:iCs/>
          <w:color w:val="222222"/>
          <w:shd w:val="clear" w:color="auto" w:fill="FFFFFF"/>
        </w:rPr>
        <w:t>c</w:t>
      </w:r>
      <w:r w:rsidRPr="00BD5755">
        <w:rPr>
          <w:i/>
          <w:iCs/>
          <w:color w:val="222222"/>
          <w:shd w:val="clear" w:color="auto" w:fill="FFFFFF"/>
        </w:rPr>
        <w:t>hildren</w:t>
      </w:r>
      <w:r w:rsidRPr="00BD5755">
        <w:rPr>
          <w:color w:val="222222"/>
          <w:shd w:val="clear" w:color="auto" w:fill="FFFFFF"/>
        </w:rPr>
        <w:t>.</w:t>
      </w:r>
      <w:r>
        <w:rPr>
          <w:color w:val="222222"/>
          <w:shd w:val="clear" w:color="auto" w:fill="FFFFFF"/>
        </w:rPr>
        <w:t xml:space="preserve"> </w:t>
      </w:r>
      <w:r w:rsidRPr="00BD5755">
        <w:rPr>
          <w:color w:val="222222"/>
          <w:shd w:val="clear" w:color="auto" w:fill="FFFFFF"/>
        </w:rPr>
        <w:t>New York: University Press.</w:t>
      </w:r>
    </w:p>
    <w:p w14:paraId="3A3A957F" w14:textId="77777777" w:rsidR="00EF2F1A" w:rsidRDefault="00EF2F1A" w:rsidP="00EF2F1A">
      <w:pPr>
        <w:spacing w:line="480" w:lineRule="auto"/>
        <w:ind w:left="720" w:hanging="720"/>
        <w:outlineLvl w:val="0"/>
        <w:rPr>
          <w:color w:val="222222"/>
          <w:shd w:val="clear" w:color="auto" w:fill="FFFFFF"/>
        </w:rPr>
      </w:pPr>
      <w:r w:rsidRPr="00BD5755">
        <w:rPr>
          <w:color w:val="222222"/>
          <w:shd w:val="clear" w:color="auto" w:fill="FFFFFF"/>
        </w:rPr>
        <w:t>Thompson, A. L., Adair, L. S., &amp; Bentley, M. E. (2013). Maternal characteristics and perception of temperament associated with</w:t>
      </w:r>
      <w:r>
        <w:rPr>
          <w:color w:val="222222"/>
          <w:shd w:val="clear" w:color="auto" w:fill="FFFFFF"/>
        </w:rPr>
        <w:t xml:space="preserve"> </w:t>
      </w:r>
      <w:r w:rsidRPr="00BD5755">
        <w:rPr>
          <w:color w:val="222222"/>
          <w:shd w:val="clear" w:color="auto" w:fill="FFFFFF"/>
        </w:rPr>
        <w:t>infant TV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131</w:t>
      </w:r>
      <w:r w:rsidRPr="00BD5755">
        <w:rPr>
          <w:color w:val="222222"/>
          <w:shd w:val="clear" w:color="auto" w:fill="FFFFFF"/>
        </w:rPr>
        <w:t>(2), e390-e397.</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9132DC">
        <w:rPr>
          <w:color w:val="222222"/>
          <w:shd w:val="clear" w:color="auto" w:fill="FFFFFF"/>
        </w:rPr>
        <w:t>10.1542/peds.2012-1224</w:t>
      </w:r>
    </w:p>
    <w:p w14:paraId="7485E959" w14:textId="77777777" w:rsidR="00EF2F1A" w:rsidRPr="008A75EF" w:rsidRDefault="00EF2F1A" w:rsidP="00EF2F1A">
      <w:pPr>
        <w:spacing w:line="480" w:lineRule="auto"/>
        <w:ind w:left="720" w:hanging="720"/>
      </w:pPr>
      <w:proofErr w:type="spellStart"/>
      <w:r w:rsidRPr="002F7DCE">
        <w:rPr>
          <w:color w:val="222222"/>
          <w:shd w:val="clear" w:color="auto" w:fill="FFFFFF"/>
        </w:rPr>
        <w:t>Trzesniewski</w:t>
      </w:r>
      <w:proofErr w:type="spellEnd"/>
      <w:r w:rsidRPr="002F7DCE">
        <w:rPr>
          <w:color w:val="222222"/>
          <w:shd w:val="clear" w:color="auto" w:fill="FFFFFF"/>
        </w:rPr>
        <w:t>, K. H., Donnellan, M. B., &amp; Robins, R. W. (2003). Stability of self-esteem across the life span. </w:t>
      </w:r>
      <w:r w:rsidRPr="008A75EF">
        <w:rPr>
          <w:i/>
          <w:iCs/>
          <w:color w:val="222222"/>
          <w:shd w:val="clear" w:color="auto" w:fill="FFFFFF"/>
        </w:rPr>
        <w:t xml:space="preserve">Journal of </w:t>
      </w:r>
      <w:r>
        <w:rPr>
          <w:i/>
          <w:iCs/>
          <w:color w:val="222222"/>
          <w:shd w:val="clear" w:color="auto" w:fill="FFFFFF"/>
        </w:rPr>
        <w:t>P</w:t>
      </w:r>
      <w:r w:rsidRPr="002F7DCE">
        <w:rPr>
          <w:i/>
          <w:iCs/>
          <w:color w:val="222222"/>
          <w:shd w:val="clear" w:color="auto" w:fill="FFFFFF"/>
        </w:rPr>
        <w:t xml:space="preserve">ersonality </w:t>
      </w:r>
      <w:r w:rsidRPr="008A75EF">
        <w:rPr>
          <w:i/>
          <w:iCs/>
          <w:color w:val="222222"/>
          <w:shd w:val="clear" w:color="auto" w:fill="FFFFFF"/>
        </w:rPr>
        <w:t xml:space="preserve">and </w:t>
      </w:r>
      <w:r>
        <w:rPr>
          <w:i/>
          <w:iCs/>
          <w:color w:val="222222"/>
          <w:shd w:val="clear" w:color="auto" w:fill="FFFFFF"/>
        </w:rPr>
        <w:t>S</w:t>
      </w:r>
      <w:r w:rsidRPr="008A75EF">
        <w:rPr>
          <w:i/>
          <w:iCs/>
          <w:color w:val="222222"/>
          <w:shd w:val="clear" w:color="auto" w:fill="FFFFFF"/>
        </w:rPr>
        <w:t xml:space="preserve">ocial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84</w:t>
      </w:r>
      <w:r w:rsidRPr="002F7DCE">
        <w:rPr>
          <w:color w:val="222222"/>
          <w:shd w:val="clear" w:color="auto" w:fill="FFFFFF"/>
        </w:rPr>
        <w:t>, 205</w:t>
      </w:r>
      <w:r>
        <w:rPr>
          <w:color w:val="222222"/>
          <w:shd w:val="clear" w:color="auto" w:fill="FFFFFF"/>
        </w:rPr>
        <w:t>-220</w:t>
      </w:r>
      <w:r w:rsidRPr="002F7DCE">
        <w:rPr>
          <w:color w:val="222222"/>
          <w:shd w:val="clear" w:color="auto" w:fill="FFFFFF"/>
        </w:rPr>
        <w:t>.</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CB13EB">
        <w:rPr>
          <w:color w:val="222222"/>
          <w:shd w:val="clear" w:color="auto" w:fill="FFFFFF"/>
        </w:rPr>
        <w:t>10.1037/0022-3514.84.1.205</w:t>
      </w:r>
    </w:p>
    <w:p w14:paraId="5055EEB9" w14:textId="77777777" w:rsidR="00EF2F1A" w:rsidRDefault="00EF2F1A" w:rsidP="00EF2F1A">
      <w:pPr>
        <w:spacing w:line="480" w:lineRule="auto"/>
        <w:ind w:left="720" w:hanging="720"/>
      </w:pPr>
      <w:proofErr w:type="spellStart"/>
      <w:r w:rsidRPr="001F6F8D">
        <w:t>Vaala</w:t>
      </w:r>
      <w:proofErr w:type="spellEnd"/>
      <w:r w:rsidRPr="001F6F8D">
        <w:t xml:space="preserve">, S. E., &amp; </w:t>
      </w:r>
      <w:proofErr w:type="spellStart"/>
      <w:r w:rsidRPr="001F6F8D">
        <w:t>Hornik</w:t>
      </w:r>
      <w:proofErr w:type="spellEnd"/>
      <w:r w:rsidRPr="001F6F8D">
        <w:t>, R. C. (2014). Predicting US infants' and toddlers' TV/video viewing rates: Mothers' cognitions and structural life circumstances. </w:t>
      </w:r>
      <w:r w:rsidRPr="001F6F8D">
        <w:rPr>
          <w:i/>
          <w:iCs/>
        </w:rPr>
        <w:t>Journal of Children and Media</w:t>
      </w:r>
      <w:r w:rsidRPr="001F6F8D">
        <w:t>, </w:t>
      </w:r>
      <w:r w:rsidRPr="001F6F8D">
        <w:rPr>
          <w:i/>
          <w:iCs/>
        </w:rPr>
        <w:t>8</w:t>
      </w:r>
      <w:r w:rsidRPr="001F6F8D">
        <w:t>(2), 163-182.</w:t>
      </w:r>
      <w:r>
        <w:t xml:space="preserve"> </w:t>
      </w:r>
      <w:proofErr w:type="spellStart"/>
      <w:r>
        <w:t>doi</w:t>
      </w:r>
      <w:proofErr w:type="spellEnd"/>
      <w:r>
        <w:t xml:space="preserve">: </w:t>
      </w:r>
      <w:r w:rsidRPr="00CB13EB">
        <w:t>10.1080/17482798.2013.824494</w:t>
      </w:r>
    </w:p>
    <w:p w14:paraId="5F227F16" w14:textId="77777777" w:rsidR="00F161D1" w:rsidRDefault="00F161D1" w:rsidP="00D2098F">
      <w:pPr>
        <w:spacing w:line="480" w:lineRule="auto"/>
        <w:rPr>
          <w:color w:val="222222"/>
          <w:shd w:val="clear" w:color="auto" w:fill="FFFFFF"/>
        </w:rPr>
      </w:pPr>
      <w:r w:rsidRPr="00D2098F">
        <w:rPr>
          <w:color w:val="222222"/>
          <w:shd w:val="clear" w:color="auto" w:fill="FFFFFF"/>
        </w:rPr>
        <w:t xml:space="preserve">Valkenburg, P. M., &amp; Peter, J. (2013). The differential susceptibility to media effects </w:t>
      </w:r>
    </w:p>
    <w:p w14:paraId="46C37411" w14:textId="2735E300" w:rsidR="00F161D1" w:rsidRPr="00F161D1" w:rsidRDefault="00F161D1" w:rsidP="00D2098F">
      <w:pPr>
        <w:spacing w:line="480" w:lineRule="auto"/>
      </w:pPr>
      <w:r>
        <w:rPr>
          <w:color w:val="222222"/>
          <w:shd w:val="clear" w:color="auto" w:fill="FFFFFF"/>
        </w:rPr>
        <w:tab/>
      </w:r>
      <w:r w:rsidRPr="00D2098F">
        <w:rPr>
          <w:color w:val="222222"/>
          <w:shd w:val="clear" w:color="auto" w:fill="FFFFFF"/>
        </w:rPr>
        <w:t>model. </w:t>
      </w:r>
      <w:r w:rsidRPr="00D2098F">
        <w:rPr>
          <w:i/>
          <w:iCs/>
          <w:color w:val="222222"/>
          <w:shd w:val="clear" w:color="auto" w:fill="FFFFFF"/>
        </w:rPr>
        <w:t>Journal of Communication</w:t>
      </w:r>
      <w:r w:rsidRPr="00D2098F">
        <w:rPr>
          <w:color w:val="222222"/>
          <w:shd w:val="clear" w:color="auto" w:fill="FFFFFF"/>
        </w:rPr>
        <w:t>, </w:t>
      </w:r>
      <w:r w:rsidRPr="00D2098F">
        <w:rPr>
          <w:i/>
          <w:iCs/>
          <w:color w:val="222222"/>
          <w:shd w:val="clear" w:color="auto" w:fill="FFFFFF"/>
        </w:rPr>
        <w:t>63</w:t>
      </w:r>
      <w:r w:rsidRPr="00D2098F">
        <w:rPr>
          <w:color w:val="222222"/>
          <w:shd w:val="clear" w:color="auto" w:fill="FFFFFF"/>
        </w:rPr>
        <w:t>, 221-243.</w:t>
      </w:r>
      <w:r>
        <w:rPr>
          <w:color w:val="222222"/>
          <w:shd w:val="clear" w:color="auto" w:fill="FFFFFF"/>
        </w:rPr>
        <w:t xml:space="preserve"> </w:t>
      </w:r>
      <w:r>
        <w:t>doi:10.1111/jcom.12024</w:t>
      </w:r>
    </w:p>
    <w:p w14:paraId="13397524" w14:textId="77777777" w:rsidR="00EF2F1A" w:rsidRPr="0003674E" w:rsidRDefault="00EF2F1A" w:rsidP="00EF2F1A">
      <w:pPr>
        <w:spacing w:line="480" w:lineRule="auto"/>
        <w:ind w:left="720" w:hanging="720"/>
      </w:pPr>
      <w:r w:rsidRPr="0003674E">
        <w:t xml:space="preserve">van </w:t>
      </w:r>
      <w:proofErr w:type="spellStart"/>
      <w:r w:rsidRPr="0003674E">
        <w:t>Buuren</w:t>
      </w:r>
      <w:proofErr w:type="spellEnd"/>
      <w:r w:rsidRPr="0003674E">
        <w:t xml:space="preserve">, S., &amp; </w:t>
      </w:r>
      <w:proofErr w:type="spellStart"/>
      <w:r w:rsidRPr="0003674E">
        <w:t>Groothuis-Oudshoorn</w:t>
      </w:r>
      <w:proofErr w:type="spellEnd"/>
      <w:r w:rsidRPr="0003674E">
        <w:t xml:space="preserve">, K. (2011). mice: Multivariate Imputation by Chained Equations in R. </w:t>
      </w:r>
      <w:r w:rsidRPr="0003674E">
        <w:rPr>
          <w:i/>
        </w:rPr>
        <w:t>Journal of Statistical Software, 45</w:t>
      </w:r>
      <w:r w:rsidRPr="0003674E">
        <w:t xml:space="preserve">(3), 1-67. </w:t>
      </w:r>
      <w:proofErr w:type="spellStart"/>
      <w:r w:rsidRPr="0003674E">
        <w:t>doi</w:t>
      </w:r>
      <w:proofErr w:type="spellEnd"/>
      <w:r w:rsidRPr="0003674E">
        <w:t>: 10.18637/</w:t>
      </w:r>
      <w:proofErr w:type="gramStart"/>
      <w:r w:rsidRPr="0003674E">
        <w:t>jss.v045.i</w:t>
      </w:r>
      <w:proofErr w:type="gramEnd"/>
      <w:r w:rsidRPr="0003674E">
        <w:t>03</w:t>
      </w:r>
    </w:p>
    <w:p w14:paraId="1E4F9A9B" w14:textId="1154564A" w:rsidR="00EF2F1A" w:rsidRDefault="007473FE" w:rsidP="00EF2F1A">
      <w:pPr>
        <w:spacing w:line="480" w:lineRule="auto"/>
        <w:ind w:left="720" w:hanging="720"/>
      </w:pPr>
      <w:proofErr w:type="spellStart"/>
      <w:r>
        <w:t>Vandewater</w:t>
      </w:r>
      <w:proofErr w:type="spellEnd"/>
      <w:r>
        <w:t xml:space="preserve">, E. A., Rideout, V.J., </w:t>
      </w:r>
      <w:proofErr w:type="spellStart"/>
      <w:r>
        <w:t>Wartella</w:t>
      </w:r>
      <w:proofErr w:type="spellEnd"/>
      <w:r>
        <w:t>, E.A., Huang, X., Lee, J.H., &amp; Shim, M.</w:t>
      </w:r>
      <w:r w:rsidR="00EF2F1A" w:rsidRPr="001F6F8D">
        <w:t>S. (2007). Digital childhood: electronic media and technology use among infants, toddlers, and preschoolers. </w:t>
      </w:r>
      <w:r w:rsidR="00EF2F1A" w:rsidRPr="001F6F8D">
        <w:rPr>
          <w:i/>
          <w:iCs/>
        </w:rPr>
        <w:t>Pediatrics</w:t>
      </w:r>
      <w:r w:rsidR="00EF2F1A" w:rsidRPr="001F6F8D">
        <w:t>, </w:t>
      </w:r>
      <w:r w:rsidR="00EF2F1A" w:rsidRPr="001F6F8D">
        <w:rPr>
          <w:i/>
          <w:iCs/>
        </w:rPr>
        <w:t>119</w:t>
      </w:r>
      <w:r w:rsidR="00EF2F1A" w:rsidRPr="001F6F8D">
        <w:t>(5), e1006-e1015.</w:t>
      </w:r>
      <w:r w:rsidR="00EF2F1A">
        <w:t xml:space="preserve"> </w:t>
      </w:r>
      <w:proofErr w:type="spellStart"/>
      <w:r w:rsidR="00EF2F1A">
        <w:t>doi</w:t>
      </w:r>
      <w:proofErr w:type="spellEnd"/>
      <w:r w:rsidR="00EF2F1A">
        <w:t xml:space="preserve">: </w:t>
      </w:r>
      <w:r w:rsidR="00EF2F1A" w:rsidRPr="00A31969">
        <w:t>10.1542/peds.2006-1804</w:t>
      </w:r>
    </w:p>
    <w:p w14:paraId="101DC9FB" w14:textId="77777777" w:rsidR="00D4208D" w:rsidRDefault="00D4208D" w:rsidP="00D4208D">
      <w:pPr>
        <w:spacing w:line="480" w:lineRule="auto"/>
        <w:rPr>
          <w:color w:val="222222"/>
          <w:shd w:val="clear" w:color="auto" w:fill="FFFFFF"/>
        </w:rPr>
      </w:pPr>
      <w:r w:rsidRPr="007473FE">
        <w:rPr>
          <w:color w:val="222222"/>
          <w:shd w:val="clear" w:color="auto" w:fill="FFFFFF"/>
        </w:rPr>
        <w:t>Wakefield, A.J., Murch, S.</w:t>
      </w:r>
      <w:r w:rsidRPr="00D2098F">
        <w:rPr>
          <w:color w:val="222222"/>
          <w:shd w:val="clear" w:color="auto" w:fill="FFFFFF"/>
        </w:rPr>
        <w:t>H., Antho</w:t>
      </w:r>
      <w:r w:rsidRPr="007473FE">
        <w:rPr>
          <w:color w:val="222222"/>
          <w:shd w:val="clear" w:color="auto" w:fill="FFFFFF"/>
        </w:rPr>
        <w:t xml:space="preserve">ny, A., Linnell, J., </w:t>
      </w:r>
      <w:proofErr w:type="spellStart"/>
      <w:r w:rsidRPr="007473FE">
        <w:rPr>
          <w:color w:val="222222"/>
          <w:shd w:val="clear" w:color="auto" w:fill="FFFFFF"/>
        </w:rPr>
        <w:t>Casson</w:t>
      </w:r>
      <w:proofErr w:type="spellEnd"/>
      <w:r w:rsidRPr="007473FE">
        <w:rPr>
          <w:color w:val="222222"/>
          <w:shd w:val="clear" w:color="auto" w:fill="FFFFFF"/>
        </w:rPr>
        <w:t>, D.</w:t>
      </w:r>
      <w:r w:rsidRPr="00D2098F">
        <w:rPr>
          <w:color w:val="222222"/>
          <w:shd w:val="clear" w:color="auto" w:fill="FFFFFF"/>
        </w:rPr>
        <w:t xml:space="preserve">M., Malik, M., ... &amp; </w:t>
      </w:r>
      <w:r>
        <w:rPr>
          <w:color w:val="222222"/>
          <w:shd w:val="clear" w:color="auto" w:fill="FFFFFF"/>
        </w:rPr>
        <w:t>Walker-</w:t>
      </w:r>
    </w:p>
    <w:p w14:paraId="61DA6312" w14:textId="77777777" w:rsidR="00D4208D" w:rsidRDefault="00D4208D" w:rsidP="00D4208D">
      <w:pPr>
        <w:spacing w:line="480" w:lineRule="auto"/>
        <w:rPr>
          <w:color w:val="222222"/>
          <w:shd w:val="clear" w:color="auto" w:fill="FFFFFF"/>
        </w:rPr>
      </w:pPr>
      <w:r>
        <w:rPr>
          <w:color w:val="222222"/>
          <w:shd w:val="clear" w:color="auto" w:fill="FFFFFF"/>
        </w:rPr>
        <w:tab/>
        <w:t>Smith, J.</w:t>
      </w:r>
      <w:r w:rsidRPr="00D2098F">
        <w:rPr>
          <w:color w:val="222222"/>
          <w:shd w:val="clear" w:color="auto" w:fill="FFFFFF"/>
        </w:rPr>
        <w:t xml:space="preserve">A. (1998). RETRACTED: Ileal-lymphoid-nodular hyperplasia, non-specific </w:t>
      </w:r>
    </w:p>
    <w:p w14:paraId="12178EEC" w14:textId="77777777" w:rsidR="00D4208D" w:rsidRPr="00E02AEC" w:rsidRDefault="00D4208D" w:rsidP="00D4208D">
      <w:pPr>
        <w:spacing w:line="480" w:lineRule="auto"/>
      </w:pPr>
      <w:r>
        <w:rPr>
          <w:color w:val="222222"/>
          <w:shd w:val="clear" w:color="auto" w:fill="FFFFFF"/>
        </w:rPr>
        <w:tab/>
      </w:r>
      <w:r w:rsidRPr="00D2098F">
        <w:rPr>
          <w:color w:val="222222"/>
          <w:shd w:val="clear" w:color="auto" w:fill="FFFFFF"/>
        </w:rPr>
        <w:t>colitis, and pervasive developmental disorder in children.</w:t>
      </w:r>
      <w:r>
        <w:rPr>
          <w:color w:val="222222"/>
          <w:shd w:val="clear" w:color="auto" w:fill="FFFFFF"/>
        </w:rPr>
        <w:t xml:space="preserve"> </w:t>
      </w:r>
      <w:r>
        <w:rPr>
          <w:i/>
          <w:color w:val="222222"/>
          <w:shd w:val="clear" w:color="auto" w:fill="FFFFFF"/>
        </w:rPr>
        <w:t>The Lancet</w:t>
      </w:r>
      <w:r>
        <w:rPr>
          <w:color w:val="222222"/>
          <w:shd w:val="clear" w:color="auto" w:fill="FFFFFF"/>
        </w:rPr>
        <w:t>.</w:t>
      </w:r>
    </w:p>
    <w:p w14:paraId="457DBDD6" w14:textId="77777777" w:rsidR="00EF2F1A" w:rsidRPr="00BA09F4" w:rsidRDefault="00EF2F1A" w:rsidP="00EF2F1A">
      <w:pPr>
        <w:spacing w:line="480" w:lineRule="auto"/>
        <w:ind w:left="720" w:hanging="720"/>
      </w:pPr>
      <w:r w:rsidRPr="006128F7">
        <w:rPr>
          <w:color w:val="222222"/>
          <w:shd w:val="clear" w:color="auto" w:fill="FFFFFF"/>
        </w:rPr>
        <w:t>Weisberg, D.</w:t>
      </w:r>
      <w:r w:rsidRPr="00246285">
        <w:rPr>
          <w:color w:val="222222"/>
          <w:shd w:val="clear" w:color="auto" w:fill="FFFFFF"/>
        </w:rPr>
        <w:t>S.,</w:t>
      </w:r>
      <w:r w:rsidRPr="006128F7">
        <w:rPr>
          <w:color w:val="222222"/>
          <w:shd w:val="clear" w:color="auto" w:fill="FFFFFF"/>
        </w:rPr>
        <w:t xml:space="preserve"> Hirsh-</w:t>
      </w:r>
      <w:proofErr w:type="spellStart"/>
      <w:r w:rsidRPr="006128F7">
        <w:rPr>
          <w:color w:val="222222"/>
          <w:shd w:val="clear" w:color="auto" w:fill="FFFFFF"/>
        </w:rPr>
        <w:t>Pasek</w:t>
      </w:r>
      <w:proofErr w:type="spellEnd"/>
      <w:r w:rsidRPr="006128F7">
        <w:rPr>
          <w:color w:val="222222"/>
          <w:shd w:val="clear" w:color="auto" w:fill="FFFFFF"/>
        </w:rPr>
        <w:t xml:space="preserve">, K., </w:t>
      </w:r>
      <w:proofErr w:type="spellStart"/>
      <w:r w:rsidRPr="006128F7">
        <w:rPr>
          <w:color w:val="222222"/>
          <w:shd w:val="clear" w:color="auto" w:fill="FFFFFF"/>
        </w:rPr>
        <w:t>Golinkoff</w:t>
      </w:r>
      <w:proofErr w:type="spellEnd"/>
      <w:r w:rsidRPr="006128F7">
        <w:rPr>
          <w:color w:val="222222"/>
          <w:shd w:val="clear" w:color="auto" w:fill="FFFFFF"/>
        </w:rPr>
        <w:t xml:space="preserve">, R.M., &amp; </w:t>
      </w:r>
      <w:proofErr w:type="spellStart"/>
      <w:r w:rsidRPr="006128F7">
        <w:rPr>
          <w:color w:val="222222"/>
          <w:shd w:val="clear" w:color="auto" w:fill="FFFFFF"/>
        </w:rPr>
        <w:t>McCandliss</w:t>
      </w:r>
      <w:proofErr w:type="spellEnd"/>
      <w:r w:rsidRPr="006128F7">
        <w:rPr>
          <w:color w:val="222222"/>
          <w:shd w:val="clear" w:color="auto" w:fill="FFFFFF"/>
        </w:rPr>
        <w:t>, B.</w:t>
      </w:r>
      <w:r w:rsidRPr="00246285">
        <w:rPr>
          <w:color w:val="222222"/>
          <w:shd w:val="clear" w:color="auto" w:fill="FFFFFF"/>
        </w:rPr>
        <w:t xml:space="preserve">D. (2014). Mise </w:t>
      </w:r>
      <w:proofErr w:type="spellStart"/>
      <w:r w:rsidRPr="00246285">
        <w:rPr>
          <w:color w:val="222222"/>
          <w:shd w:val="clear" w:color="auto" w:fill="FFFFFF"/>
        </w:rPr>
        <w:t>en</w:t>
      </w:r>
      <w:proofErr w:type="spellEnd"/>
      <w:r w:rsidRPr="00246285">
        <w:rPr>
          <w:color w:val="222222"/>
          <w:shd w:val="clear" w:color="auto" w:fill="FFFFFF"/>
        </w:rPr>
        <w:t xml:space="preserve"> place: Setting the stage for thought and action. </w:t>
      </w:r>
      <w:r w:rsidRPr="00246285">
        <w:rPr>
          <w:i/>
          <w:iCs/>
          <w:color w:val="222222"/>
          <w:shd w:val="clear" w:color="auto" w:fill="FFFFFF"/>
        </w:rPr>
        <w:t>Trends in Cognitive Sciences</w:t>
      </w:r>
      <w:r w:rsidRPr="00246285">
        <w:rPr>
          <w:color w:val="222222"/>
          <w:shd w:val="clear" w:color="auto" w:fill="FFFFFF"/>
        </w:rPr>
        <w:t>, </w:t>
      </w:r>
      <w:r w:rsidRPr="00246285">
        <w:rPr>
          <w:i/>
          <w:iCs/>
          <w:color w:val="222222"/>
          <w:shd w:val="clear" w:color="auto" w:fill="FFFFFF"/>
        </w:rPr>
        <w:t>18</w:t>
      </w:r>
      <w:r w:rsidRPr="00246285">
        <w:rPr>
          <w:color w:val="222222"/>
          <w:shd w:val="clear" w:color="auto" w:fill="FFFFFF"/>
        </w:rPr>
        <w:t>(6), 276-278.</w:t>
      </w:r>
      <w:r>
        <w:rPr>
          <w:color w:val="222222"/>
          <w:shd w:val="clear" w:color="auto" w:fill="FFFFFF"/>
        </w:rPr>
        <w:t xml:space="preserve"> </w:t>
      </w:r>
      <w:proofErr w:type="spellStart"/>
      <w:r>
        <w:rPr>
          <w:color w:val="222222"/>
          <w:shd w:val="clear" w:color="auto" w:fill="FFFFFF"/>
        </w:rPr>
        <w:t>doi</w:t>
      </w:r>
      <w:proofErr w:type="spellEnd"/>
      <w:r>
        <w:rPr>
          <w:color w:val="222222"/>
          <w:shd w:val="clear" w:color="auto" w:fill="FFFFFF"/>
        </w:rPr>
        <w:t xml:space="preserve">: </w:t>
      </w:r>
      <w:r w:rsidRPr="00EE50E0">
        <w:rPr>
          <w:color w:val="222222"/>
          <w:shd w:val="clear" w:color="auto" w:fill="FFFFFF"/>
        </w:rPr>
        <w:t>10.1016/j.tics.2014.02.012</w:t>
      </w:r>
    </w:p>
    <w:p w14:paraId="0BA774AB" w14:textId="77777777" w:rsidR="00EF2F1A" w:rsidRDefault="00EF2F1A" w:rsidP="00EF2F1A">
      <w:pPr>
        <w:spacing w:line="480" w:lineRule="auto"/>
        <w:rPr>
          <w:b/>
        </w:rPr>
      </w:pPr>
      <w:r w:rsidRPr="0003674E">
        <w:rPr>
          <w:b/>
        </w:rPr>
        <w:br w:type="page"/>
      </w:r>
    </w:p>
    <w:p w14:paraId="2C29CDFC" w14:textId="77777777" w:rsidR="004C75BC" w:rsidRDefault="004C75BC" w:rsidP="004C75BC">
      <w:r>
        <w:t>Table 1</w:t>
      </w:r>
    </w:p>
    <w:p w14:paraId="5AD011D0" w14:textId="77777777" w:rsidR="004C75BC" w:rsidRDefault="004C75BC" w:rsidP="004C75BC">
      <w:r>
        <w:t>Marginal descriptive statistics for continuous variables</w:t>
      </w:r>
    </w:p>
    <w:p w14:paraId="7B484D86" w14:textId="77777777" w:rsidR="004C75BC" w:rsidRDefault="004C75BC" w:rsidP="004C75BC"/>
    <w:tbl>
      <w:tblPr>
        <w:tblW w:w="8910" w:type="dxa"/>
        <w:tblLayout w:type="fixed"/>
        <w:tblLook w:val="04A0" w:firstRow="1" w:lastRow="0" w:firstColumn="1" w:lastColumn="0" w:noHBand="0" w:noVBand="1"/>
        <w:tblPrChange w:id="1003" w:author="Matthew McBee" w:date="2019-12-04T10:40:00Z">
          <w:tblPr>
            <w:tblW w:w="8910" w:type="dxa"/>
            <w:tblLayout w:type="fixed"/>
            <w:tblLook w:val="04A0" w:firstRow="1" w:lastRow="0" w:firstColumn="1" w:lastColumn="0" w:noHBand="0" w:noVBand="1"/>
          </w:tblPr>
        </w:tblPrChange>
      </w:tblPr>
      <w:tblGrid>
        <w:gridCol w:w="3880"/>
        <w:gridCol w:w="1030"/>
        <w:gridCol w:w="1030"/>
        <w:gridCol w:w="1080"/>
        <w:gridCol w:w="810"/>
        <w:gridCol w:w="1080"/>
        <w:tblGridChange w:id="1004">
          <w:tblGrid>
            <w:gridCol w:w="3880"/>
            <w:gridCol w:w="1030"/>
            <w:gridCol w:w="1030"/>
            <w:gridCol w:w="1080"/>
            <w:gridCol w:w="810"/>
            <w:gridCol w:w="1080"/>
          </w:tblGrid>
        </w:tblGridChange>
      </w:tblGrid>
      <w:tr w:rsidR="002434FE" w:rsidRPr="002434FE" w14:paraId="178408A6" w14:textId="77777777" w:rsidTr="002434FE">
        <w:trPr>
          <w:trHeight w:val="359"/>
          <w:ins w:id="1005" w:author="Matthew McBee" w:date="2019-12-04T10:39:00Z"/>
          <w:trPrChange w:id="1006" w:author="Matthew McBee" w:date="2019-12-04T10:40:00Z">
            <w:trPr>
              <w:trHeight w:val="380"/>
            </w:trPr>
          </w:trPrChange>
        </w:trPr>
        <w:tc>
          <w:tcPr>
            <w:tcW w:w="3880" w:type="dxa"/>
            <w:tcBorders>
              <w:top w:val="single" w:sz="4" w:space="0" w:color="auto"/>
              <w:left w:val="nil"/>
              <w:bottom w:val="nil"/>
              <w:right w:val="nil"/>
            </w:tcBorders>
            <w:shd w:val="clear" w:color="auto" w:fill="auto"/>
            <w:noWrap/>
            <w:vAlign w:val="bottom"/>
            <w:hideMark/>
            <w:tcPrChange w:id="1007" w:author="Matthew McBee" w:date="2019-12-04T10:40:00Z">
              <w:tcPr>
                <w:tcW w:w="3880" w:type="dxa"/>
                <w:tcBorders>
                  <w:top w:val="single" w:sz="4" w:space="0" w:color="auto"/>
                  <w:left w:val="nil"/>
                  <w:bottom w:val="nil"/>
                  <w:right w:val="nil"/>
                </w:tcBorders>
                <w:shd w:val="clear" w:color="auto" w:fill="auto"/>
                <w:noWrap/>
                <w:vAlign w:val="bottom"/>
                <w:hideMark/>
              </w:tcPr>
            </w:tcPrChange>
          </w:tcPr>
          <w:p w14:paraId="463F05A6" w14:textId="77777777" w:rsidR="002434FE" w:rsidRPr="002434FE" w:rsidRDefault="002434FE">
            <w:pPr>
              <w:rPr>
                <w:ins w:id="1008" w:author="Matthew McBee" w:date="2019-12-04T10:39:00Z"/>
                <w:color w:val="000000"/>
                <w:sz w:val="22"/>
                <w:szCs w:val="22"/>
              </w:rPr>
            </w:pPr>
            <w:ins w:id="1009" w:author="Matthew McBee" w:date="2019-12-04T10:39:00Z">
              <w:r w:rsidRPr="002434FE">
                <w:rPr>
                  <w:color w:val="000000"/>
                  <w:sz w:val="22"/>
                  <w:szCs w:val="22"/>
                </w:rPr>
                <w:t>Variable</w:t>
              </w:r>
            </w:ins>
          </w:p>
        </w:tc>
        <w:tc>
          <w:tcPr>
            <w:tcW w:w="1030" w:type="dxa"/>
            <w:tcBorders>
              <w:top w:val="single" w:sz="4" w:space="0" w:color="auto"/>
              <w:left w:val="nil"/>
              <w:bottom w:val="nil"/>
              <w:right w:val="nil"/>
            </w:tcBorders>
            <w:shd w:val="clear" w:color="auto" w:fill="auto"/>
            <w:noWrap/>
            <w:vAlign w:val="bottom"/>
            <w:hideMark/>
            <w:tcPrChange w:id="1010" w:author="Matthew McBee" w:date="2019-12-04T10:40:00Z">
              <w:tcPr>
                <w:tcW w:w="1030" w:type="dxa"/>
                <w:tcBorders>
                  <w:top w:val="single" w:sz="4" w:space="0" w:color="auto"/>
                  <w:left w:val="nil"/>
                  <w:bottom w:val="nil"/>
                  <w:right w:val="nil"/>
                </w:tcBorders>
                <w:shd w:val="clear" w:color="auto" w:fill="auto"/>
                <w:noWrap/>
                <w:vAlign w:val="bottom"/>
                <w:hideMark/>
              </w:tcPr>
            </w:tcPrChange>
          </w:tcPr>
          <w:p w14:paraId="7AC87E41" w14:textId="77777777" w:rsidR="002434FE" w:rsidRPr="002434FE" w:rsidRDefault="002434FE">
            <w:pPr>
              <w:jc w:val="right"/>
              <w:rPr>
                <w:ins w:id="1011" w:author="Matthew McBee" w:date="2019-12-04T10:39:00Z"/>
                <w:color w:val="000000"/>
                <w:sz w:val="22"/>
                <w:szCs w:val="22"/>
              </w:rPr>
            </w:pPr>
            <w:ins w:id="1012" w:author="Matthew McBee" w:date="2019-12-04T10:39:00Z">
              <w:r w:rsidRPr="002434FE">
                <w:rPr>
                  <w:color w:val="000000"/>
                  <w:sz w:val="22"/>
                  <w:szCs w:val="22"/>
                </w:rPr>
                <w:t>Valid n</w:t>
              </w:r>
            </w:ins>
          </w:p>
        </w:tc>
        <w:tc>
          <w:tcPr>
            <w:tcW w:w="1030" w:type="dxa"/>
            <w:tcBorders>
              <w:top w:val="single" w:sz="4" w:space="0" w:color="auto"/>
              <w:left w:val="nil"/>
              <w:bottom w:val="nil"/>
              <w:right w:val="nil"/>
            </w:tcBorders>
            <w:shd w:val="clear" w:color="auto" w:fill="auto"/>
            <w:noWrap/>
            <w:vAlign w:val="bottom"/>
            <w:hideMark/>
            <w:tcPrChange w:id="1013" w:author="Matthew McBee" w:date="2019-12-04T10:40:00Z">
              <w:tcPr>
                <w:tcW w:w="1030" w:type="dxa"/>
                <w:tcBorders>
                  <w:top w:val="single" w:sz="4" w:space="0" w:color="auto"/>
                  <w:left w:val="nil"/>
                  <w:bottom w:val="nil"/>
                  <w:right w:val="nil"/>
                </w:tcBorders>
                <w:shd w:val="clear" w:color="auto" w:fill="auto"/>
                <w:noWrap/>
                <w:vAlign w:val="bottom"/>
                <w:hideMark/>
              </w:tcPr>
            </w:tcPrChange>
          </w:tcPr>
          <w:p w14:paraId="78A0725B" w14:textId="77777777" w:rsidR="002434FE" w:rsidRPr="002434FE" w:rsidRDefault="002434FE">
            <w:pPr>
              <w:jc w:val="right"/>
              <w:rPr>
                <w:ins w:id="1014" w:author="Matthew McBee" w:date="2019-12-04T10:39:00Z"/>
                <w:color w:val="000000"/>
                <w:sz w:val="22"/>
                <w:szCs w:val="22"/>
              </w:rPr>
            </w:pPr>
            <w:ins w:id="1015" w:author="Matthew McBee" w:date="2019-12-04T10:39:00Z">
              <w:r w:rsidRPr="002434FE">
                <w:rPr>
                  <w:color w:val="000000"/>
                  <w:sz w:val="22"/>
                  <w:szCs w:val="22"/>
                </w:rPr>
                <w:t>Mean</w:t>
              </w:r>
            </w:ins>
          </w:p>
        </w:tc>
        <w:tc>
          <w:tcPr>
            <w:tcW w:w="1080" w:type="dxa"/>
            <w:tcBorders>
              <w:top w:val="single" w:sz="4" w:space="0" w:color="auto"/>
              <w:left w:val="nil"/>
              <w:bottom w:val="nil"/>
              <w:right w:val="nil"/>
            </w:tcBorders>
            <w:shd w:val="clear" w:color="auto" w:fill="auto"/>
            <w:noWrap/>
            <w:vAlign w:val="bottom"/>
            <w:hideMark/>
            <w:tcPrChange w:id="1016" w:author="Matthew McBee" w:date="2019-12-04T10:40:00Z">
              <w:tcPr>
                <w:tcW w:w="1080" w:type="dxa"/>
                <w:tcBorders>
                  <w:top w:val="single" w:sz="4" w:space="0" w:color="auto"/>
                  <w:left w:val="nil"/>
                  <w:bottom w:val="nil"/>
                  <w:right w:val="nil"/>
                </w:tcBorders>
                <w:shd w:val="clear" w:color="auto" w:fill="auto"/>
                <w:noWrap/>
                <w:vAlign w:val="bottom"/>
                <w:hideMark/>
              </w:tcPr>
            </w:tcPrChange>
          </w:tcPr>
          <w:p w14:paraId="3E4FF8E1" w14:textId="77777777" w:rsidR="002434FE" w:rsidRPr="002434FE" w:rsidRDefault="002434FE">
            <w:pPr>
              <w:jc w:val="right"/>
              <w:rPr>
                <w:ins w:id="1017" w:author="Matthew McBee" w:date="2019-12-04T10:39:00Z"/>
                <w:color w:val="000000"/>
                <w:sz w:val="22"/>
                <w:szCs w:val="22"/>
              </w:rPr>
            </w:pPr>
            <w:ins w:id="1018" w:author="Matthew McBee" w:date="2019-12-04T10:39:00Z">
              <w:r w:rsidRPr="002434FE">
                <w:rPr>
                  <w:color w:val="000000"/>
                  <w:sz w:val="22"/>
                  <w:szCs w:val="22"/>
                </w:rPr>
                <w:t>Std Dev</w:t>
              </w:r>
            </w:ins>
          </w:p>
        </w:tc>
        <w:tc>
          <w:tcPr>
            <w:tcW w:w="810" w:type="dxa"/>
            <w:tcBorders>
              <w:top w:val="single" w:sz="4" w:space="0" w:color="auto"/>
              <w:left w:val="nil"/>
              <w:bottom w:val="nil"/>
              <w:right w:val="nil"/>
            </w:tcBorders>
            <w:shd w:val="clear" w:color="auto" w:fill="auto"/>
            <w:noWrap/>
            <w:vAlign w:val="bottom"/>
            <w:hideMark/>
            <w:tcPrChange w:id="1019" w:author="Matthew McBee" w:date="2019-12-04T10:40:00Z">
              <w:tcPr>
                <w:tcW w:w="810" w:type="dxa"/>
                <w:tcBorders>
                  <w:top w:val="single" w:sz="4" w:space="0" w:color="auto"/>
                  <w:left w:val="nil"/>
                  <w:bottom w:val="nil"/>
                  <w:right w:val="nil"/>
                </w:tcBorders>
                <w:shd w:val="clear" w:color="auto" w:fill="auto"/>
                <w:noWrap/>
                <w:vAlign w:val="bottom"/>
                <w:hideMark/>
              </w:tcPr>
            </w:tcPrChange>
          </w:tcPr>
          <w:p w14:paraId="1D0BB844" w14:textId="77777777" w:rsidR="002434FE" w:rsidRPr="002434FE" w:rsidRDefault="002434FE">
            <w:pPr>
              <w:jc w:val="right"/>
              <w:rPr>
                <w:ins w:id="1020" w:author="Matthew McBee" w:date="2019-12-04T10:39:00Z"/>
                <w:color w:val="000000"/>
                <w:sz w:val="22"/>
                <w:szCs w:val="22"/>
              </w:rPr>
            </w:pPr>
            <w:ins w:id="1021" w:author="Matthew McBee" w:date="2019-12-04T10:39:00Z">
              <w:r w:rsidRPr="002434FE">
                <w:rPr>
                  <w:color w:val="000000"/>
                  <w:sz w:val="22"/>
                  <w:szCs w:val="22"/>
                </w:rPr>
                <w:t>Min</w:t>
              </w:r>
            </w:ins>
          </w:p>
        </w:tc>
        <w:tc>
          <w:tcPr>
            <w:tcW w:w="1080" w:type="dxa"/>
            <w:tcBorders>
              <w:top w:val="single" w:sz="4" w:space="0" w:color="auto"/>
              <w:left w:val="nil"/>
              <w:bottom w:val="nil"/>
              <w:right w:val="nil"/>
            </w:tcBorders>
            <w:shd w:val="clear" w:color="auto" w:fill="auto"/>
            <w:noWrap/>
            <w:vAlign w:val="bottom"/>
            <w:hideMark/>
            <w:tcPrChange w:id="1022" w:author="Matthew McBee" w:date="2019-12-04T10:40:00Z">
              <w:tcPr>
                <w:tcW w:w="1080" w:type="dxa"/>
                <w:tcBorders>
                  <w:top w:val="single" w:sz="4" w:space="0" w:color="auto"/>
                  <w:left w:val="nil"/>
                  <w:bottom w:val="nil"/>
                  <w:right w:val="nil"/>
                </w:tcBorders>
                <w:shd w:val="clear" w:color="auto" w:fill="auto"/>
                <w:noWrap/>
                <w:vAlign w:val="bottom"/>
                <w:hideMark/>
              </w:tcPr>
            </w:tcPrChange>
          </w:tcPr>
          <w:p w14:paraId="65A8CB16" w14:textId="77777777" w:rsidR="002434FE" w:rsidRPr="002434FE" w:rsidRDefault="002434FE">
            <w:pPr>
              <w:jc w:val="right"/>
              <w:rPr>
                <w:ins w:id="1023" w:author="Matthew McBee" w:date="2019-12-04T10:39:00Z"/>
                <w:color w:val="000000"/>
                <w:sz w:val="22"/>
                <w:szCs w:val="22"/>
              </w:rPr>
            </w:pPr>
            <w:ins w:id="1024" w:author="Matthew McBee" w:date="2019-12-04T10:39:00Z">
              <w:r w:rsidRPr="002434FE">
                <w:rPr>
                  <w:color w:val="000000"/>
                  <w:sz w:val="22"/>
                  <w:szCs w:val="22"/>
                </w:rPr>
                <w:t>Max</w:t>
              </w:r>
            </w:ins>
          </w:p>
        </w:tc>
      </w:tr>
      <w:tr w:rsidR="002434FE" w:rsidRPr="002434FE" w14:paraId="30BD2F87" w14:textId="77777777" w:rsidTr="002434FE">
        <w:trPr>
          <w:trHeight w:val="85"/>
          <w:ins w:id="1025" w:author="Matthew McBee" w:date="2019-12-04T10:39:00Z"/>
          <w:trPrChange w:id="1026" w:author="Matthew McBee" w:date="2019-12-04T10:40:00Z">
            <w:trPr>
              <w:trHeight w:val="140"/>
            </w:trPr>
          </w:trPrChange>
        </w:trPr>
        <w:tc>
          <w:tcPr>
            <w:tcW w:w="3880" w:type="dxa"/>
            <w:tcBorders>
              <w:top w:val="nil"/>
              <w:left w:val="nil"/>
              <w:bottom w:val="single" w:sz="4" w:space="0" w:color="auto"/>
              <w:right w:val="nil"/>
            </w:tcBorders>
            <w:shd w:val="clear" w:color="auto" w:fill="auto"/>
            <w:noWrap/>
            <w:vAlign w:val="bottom"/>
            <w:hideMark/>
            <w:tcPrChange w:id="1027" w:author="Matthew McBee" w:date="2019-12-04T10:40:00Z">
              <w:tcPr>
                <w:tcW w:w="3880" w:type="dxa"/>
                <w:tcBorders>
                  <w:top w:val="nil"/>
                  <w:left w:val="nil"/>
                  <w:bottom w:val="single" w:sz="4" w:space="0" w:color="auto"/>
                  <w:right w:val="nil"/>
                </w:tcBorders>
                <w:shd w:val="clear" w:color="auto" w:fill="auto"/>
                <w:noWrap/>
                <w:vAlign w:val="bottom"/>
                <w:hideMark/>
              </w:tcPr>
            </w:tcPrChange>
          </w:tcPr>
          <w:p w14:paraId="3F4C933C" w14:textId="77777777" w:rsidR="002434FE" w:rsidRPr="002434FE" w:rsidRDefault="002434FE">
            <w:pPr>
              <w:rPr>
                <w:ins w:id="1028" w:author="Matthew McBee" w:date="2019-12-04T10:39:00Z"/>
                <w:color w:val="000000"/>
                <w:sz w:val="10"/>
                <w:szCs w:val="10"/>
                <w:rPrChange w:id="1029" w:author="Matthew McBee" w:date="2019-12-04T10:40:00Z">
                  <w:rPr>
                    <w:ins w:id="1030" w:author="Matthew McBee" w:date="2019-12-04T10:39:00Z"/>
                    <w:color w:val="000000"/>
                    <w:sz w:val="22"/>
                    <w:szCs w:val="22"/>
                  </w:rPr>
                </w:rPrChange>
              </w:rPr>
            </w:pPr>
            <w:ins w:id="1031" w:author="Matthew McBee" w:date="2019-12-04T10:39:00Z">
              <w:r w:rsidRPr="002434FE">
                <w:rPr>
                  <w:color w:val="000000"/>
                  <w:sz w:val="10"/>
                  <w:szCs w:val="10"/>
                  <w:rPrChange w:id="1032" w:author="Matthew McBee" w:date="2019-12-04T10:40:00Z">
                    <w:rPr>
                      <w:color w:val="000000"/>
                      <w:sz w:val="22"/>
                      <w:szCs w:val="22"/>
                    </w:rPr>
                  </w:rPrChange>
                </w:rPr>
                <w:t> </w:t>
              </w:r>
            </w:ins>
          </w:p>
        </w:tc>
        <w:tc>
          <w:tcPr>
            <w:tcW w:w="1030" w:type="dxa"/>
            <w:tcBorders>
              <w:top w:val="nil"/>
              <w:left w:val="nil"/>
              <w:bottom w:val="single" w:sz="4" w:space="0" w:color="auto"/>
              <w:right w:val="nil"/>
            </w:tcBorders>
            <w:shd w:val="clear" w:color="auto" w:fill="auto"/>
            <w:noWrap/>
            <w:vAlign w:val="bottom"/>
            <w:hideMark/>
            <w:tcPrChange w:id="1033"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77B930D9" w14:textId="77777777" w:rsidR="002434FE" w:rsidRPr="002434FE" w:rsidRDefault="002434FE">
            <w:pPr>
              <w:rPr>
                <w:ins w:id="1034" w:author="Matthew McBee" w:date="2019-12-04T10:39:00Z"/>
                <w:color w:val="000000"/>
                <w:sz w:val="10"/>
                <w:szCs w:val="10"/>
                <w:rPrChange w:id="1035" w:author="Matthew McBee" w:date="2019-12-04T10:40:00Z">
                  <w:rPr>
                    <w:ins w:id="1036" w:author="Matthew McBee" w:date="2019-12-04T10:39:00Z"/>
                    <w:color w:val="000000"/>
                    <w:sz w:val="22"/>
                    <w:szCs w:val="22"/>
                  </w:rPr>
                </w:rPrChange>
              </w:rPr>
            </w:pPr>
            <w:ins w:id="1037" w:author="Matthew McBee" w:date="2019-12-04T10:39:00Z">
              <w:r w:rsidRPr="002434FE">
                <w:rPr>
                  <w:color w:val="000000"/>
                  <w:sz w:val="10"/>
                  <w:szCs w:val="10"/>
                  <w:rPrChange w:id="1038" w:author="Matthew McBee" w:date="2019-12-04T10:40:00Z">
                    <w:rPr>
                      <w:color w:val="000000"/>
                      <w:sz w:val="22"/>
                      <w:szCs w:val="22"/>
                    </w:rPr>
                  </w:rPrChange>
                </w:rPr>
                <w:t> </w:t>
              </w:r>
            </w:ins>
          </w:p>
        </w:tc>
        <w:tc>
          <w:tcPr>
            <w:tcW w:w="1030" w:type="dxa"/>
            <w:tcBorders>
              <w:top w:val="nil"/>
              <w:left w:val="nil"/>
              <w:bottom w:val="single" w:sz="4" w:space="0" w:color="auto"/>
              <w:right w:val="nil"/>
            </w:tcBorders>
            <w:shd w:val="clear" w:color="auto" w:fill="auto"/>
            <w:noWrap/>
            <w:vAlign w:val="bottom"/>
            <w:hideMark/>
            <w:tcPrChange w:id="1039"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1693DCAF" w14:textId="77777777" w:rsidR="002434FE" w:rsidRPr="002434FE" w:rsidRDefault="002434FE">
            <w:pPr>
              <w:rPr>
                <w:ins w:id="1040" w:author="Matthew McBee" w:date="2019-12-04T10:39:00Z"/>
                <w:color w:val="000000"/>
                <w:sz w:val="10"/>
                <w:szCs w:val="10"/>
                <w:rPrChange w:id="1041" w:author="Matthew McBee" w:date="2019-12-04T10:40:00Z">
                  <w:rPr>
                    <w:ins w:id="1042" w:author="Matthew McBee" w:date="2019-12-04T10:39:00Z"/>
                    <w:color w:val="000000"/>
                    <w:sz w:val="22"/>
                    <w:szCs w:val="22"/>
                  </w:rPr>
                </w:rPrChange>
              </w:rPr>
            </w:pPr>
            <w:ins w:id="1043" w:author="Matthew McBee" w:date="2019-12-04T10:39:00Z">
              <w:r w:rsidRPr="002434FE">
                <w:rPr>
                  <w:color w:val="000000"/>
                  <w:sz w:val="10"/>
                  <w:szCs w:val="10"/>
                  <w:rPrChange w:id="1044" w:author="Matthew McBee" w:date="2019-12-04T10:40: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1045"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4185F61F" w14:textId="77777777" w:rsidR="002434FE" w:rsidRPr="002434FE" w:rsidRDefault="002434FE">
            <w:pPr>
              <w:rPr>
                <w:ins w:id="1046" w:author="Matthew McBee" w:date="2019-12-04T10:39:00Z"/>
                <w:color w:val="000000"/>
                <w:sz w:val="10"/>
                <w:szCs w:val="10"/>
                <w:rPrChange w:id="1047" w:author="Matthew McBee" w:date="2019-12-04T10:40:00Z">
                  <w:rPr>
                    <w:ins w:id="1048" w:author="Matthew McBee" w:date="2019-12-04T10:39:00Z"/>
                    <w:color w:val="000000"/>
                    <w:sz w:val="22"/>
                    <w:szCs w:val="22"/>
                  </w:rPr>
                </w:rPrChange>
              </w:rPr>
            </w:pPr>
            <w:ins w:id="1049" w:author="Matthew McBee" w:date="2019-12-04T10:39:00Z">
              <w:r w:rsidRPr="002434FE">
                <w:rPr>
                  <w:color w:val="000000"/>
                  <w:sz w:val="10"/>
                  <w:szCs w:val="10"/>
                  <w:rPrChange w:id="1050" w:author="Matthew McBee" w:date="2019-12-04T10:40:00Z">
                    <w:rPr>
                      <w:color w:val="000000"/>
                      <w:sz w:val="22"/>
                      <w:szCs w:val="22"/>
                    </w:rPr>
                  </w:rPrChange>
                </w:rPr>
                <w:t> </w:t>
              </w:r>
            </w:ins>
          </w:p>
        </w:tc>
        <w:tc>
          <w:tcPr>
            <w:tcW w:w="810" w:type="dxa"/>
            <w:tcBorders>
              <w:top w:val="nil"/>
              <w:left w:val="nil"/>
              <w:bottom w:val="single" w:sz="4" w:space="0" w:color="auto"/>
              <w:right w:val="nil"/>
            </w:tcBorders>
            <w:shd w:val="clear" w:color="auto" w:fill="auto"/>
            <w:noWrap/>
            <w:vAlign w:val="bottom"/>
            <w:hideMark/>
            <w:tcPrChange w:id="1051" w:author="Matthew McBee" w:date="2019-12-04T10:40:00Z">
              <w:tcPr>
                <w:tcW w:w="810" w:type="dxa"/>
                <w:tcBorders>
                  <w:top w:val="nil"/>
                  <w:left w:val="nil"/>
                  <w:bottom w:val="single" w:sz="4" w:space="0" w:color="auto"/>
                  <w:right w:val="nil"/>
                </w:tcBorders>
                <w:shd w:val="clear" w:color="auto" w:fill="auto"/>
                <w:noWrap/>
                <w:vAlign w:val="bottom"/>
                <w:hideMark/>
              </w:tcPr>
            </w:tcPrChange>
          </w:tcPr>
          <w:p w14:paraId="4B3FE737" w14:textId="77777777" w:rsidR="002434FE" w:rsidRPr="002434FE" w:rsidRDefault="002434FE">
            <w:pPr>
              <w:rPr>
                <w:ins w:id="1052" w:author="Matthew McBee" w:date="2019-12-04T10:39:00Z"/>
                <w:color w:val="000000"/>
                <w:sz w:val="10"/>
                <w:szCs w:val="10"/>
                <w:rPrChange w:id="1053" w:author="Matthew McBee" w:date="2019-12-04T10:40:00Z">
                  <w:rPr>
                    <w:ins w:id="1054" w:author="Matthew McBee" w:date="2019-12-04T10:39:00Z"/>
                    <w:color w:val="000000"/>
                    <w:sz w:val="22"/>
                    <w:szCs w:val="22"/>
                  </w:rPr>
                </w:rPrChange>
              </w:rPr>
            </w:pPr>
            <w:ins w:id="1055" w:author="Matthew McBee" w:date="2019-12-04T10:39:00Z">
              <w:r w:rsidRPr="002434FE">
                <w:rPr>
                  <w:color w:val="000000"/>
                  <w:sz w:val="10"/>
                  <w:szCs w:val="10"/>
                  <w:rPrChange w:id="1056" w:author="Matthew McBee" w:date="2019-12-04T10:40:00Z">
                    <w:rPr>
                      <w:color w:val="000000"/>
                      <w:sz w:val="22"/>
                      <w:szCs w:val="22"/>
                    </w:rPr>
                  </w:rPrChange>
                </w:rPr>
                <w:t> </w:t>
              </w:r>
            </w:ins>
          </w:p>
        </w:tc>
        <w:tc>
          <w:tcPr>
            <w:tcW w:w="1080" w:type="dxa"/>
            <w:tcBorders>
              <w:top w:val="nil"/>
              <w:left w:val="nil"/>
              <w:bottom w:val="single" w:sz="4" w:space="0" w:color="auto"/>
              <w:right w:val="nil"/>
            </w:tcBorders>
            <w:shd w:val="clear" w:color="auto" w:fill="auto"/>
            <w:noWrap/>
            <w:vAlign w:val="bottom"/>
            <w:hideMark/>
            <w:tcPrChange w:id="1057"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6D960EA8" w14:textId="77777777" w:rsidR="002434FE" w:rsidRPr="002434FE" w:rsidRDefault="002434FE">
            <w:pPr>
              <w:rPr>
                <w:ins w:id="1058" w:author="Matthew McBee" w:date="2019-12-04T10:39:00Z"/>
                <w:color w:val="000000"/>
                <w:sz w:val="10"/>
                <w:szCs w:val="10"/>
                <w:rPrChange w:id="1059" w:author="Matthew McBee" w:date="2019-12-04T10:40:00Z">
                  <w:rPr>
                    <w:ins w:id="1060" w:author="Matthew McBee" w:date="2019-12-04T10:39:00Z"/>
                    <w:color w:val="000000"/>
                    <w:sz w:val="22"/>
                    <w:szCs w:val="22"/>
                  </w:rPr>
                </w:rPrChange>
              </w:rPr>
            </w:pPr>
            <w:ins w:id="1061" w:author="Matthew McBee" w:date="2019-12-04T10:39:00Z">
              <w:r w:rsidRPr="002434FE">
                <w:rPr>
                  <w:color w:val="000000"/>
                  <w:sz w:val="10"/>
                  <w:szCs w:val="10"/>
                  <w:rPrChange w:id="1062" w:author="Matthew McBee" w:date="2019-12-04T10:40:00Z">
                    <w:rPr>
                      <w:color w:val="000000"/>
                      <w:sz w:val="22"/>
                      <w:szCs w:val="22"/>
                    </w:rPr>
                  </w:rPrChange>
                </w:rPr>
                <w:t> </w:t>
              </w:r>
            </w:ins>
          </w:p>
        </w:tc>
      </w:tr>
      <w:tr w:rsidR="002434FE" w:rsidRPr="002434FE" w14:paraId="5E1B8E8D" w14:textId="77777777" w:rsidTr="002434FE">
        <w:trPr>
          <w:trHeight w:val="395"/>
          <w:ins w:id="1063" w:author="Matthew McBee" w:date="2019-12-04T10:39:00Z"/>
          <w:trPrChange w:id="1064" w:author="Matthew McBee" w:date="2019-12-04T10:40:00Z">
            <w:trPr>
              <w:trHeight w:val="560"/>
            </w:trPr>
          </w:trPrChange>
        </w:trPr>
        <w:tc>
          <w:tcPr>
            <w:tcW w:w="3880" w:type="dxa"/>
            <w:tcBorders>
              <w:top w:val="nil"/>
              <w:left w:val="nil"/>
              <w:bottom w:val="nil"/>
              <w:right w:val="nil"/>
            </w:tcBorders>
            <w:shd w:val="clear" w:color="auto" w:fill="auto"/>
            <w:noWrap/>
            <w:vAlign w:val="bottom"/>
            <w:hideMark/>
            <w:tcPrChange w:id="1065" w:author="Matthew McBee" w:date="2019-12-04T10:40:00Z">
              <w:tcPr>
                <w:tcW w:w="3880" w:type="dxa"/>
                <w:tcBorders>
                  <w:top w:val="nil"/>
                  <w:left w:val="nil"/>
                  <w:bottom w:val="nil"/>
                  <w:right w:val="nil"/>
                </w:tcBorders>
                <w:shd w:val="clear" w:color="auto" w:fill="auto"/>
                <w:noWrap/>
                <w:vAlign w:val="bottom"/>
                <w:hideMark/>
              </w:tcPr>
            </w:tcPrChange>
          </w:tcPr>
          <w:p w14:paraId="64D5287B" w14:textId="77777777" w:rsidR="002434FE" w:rsidRPr="002434FE" w:rsidRDefault="002434FE">
            <w:pPr>
              <w:rPr>
                <w:ins w:id="1066" w:author="Matthew McBee" w:date="2019-12-04T10:39:00Z"/>
                <w:color w:val="000000"/>
                <w:sz w:val="22"/>
                <w:szCs w:val="22"/>
              </w:rPr>
            </w:pPr>
            <w:ins w:id="1067" w:author="Matthew McBee" w:date="2019-12-04T10:39:00Z">
              <w:r w:rsidRPr="002434FE">
                <w:rPr>
                  <w:color w:val="000000"/>
                  <w:sz w:val="22"/>
                  <w:szCs w:val="22"/>
                </w:rPr>
                <w:t>Age (</w:t>
              </w:r>
              <w:proofErr w:type="spellStart"/>
              <w:r w:rsidRPr="002434FE">
                <w:rPr>
                  <w:color w:val="000000"/>
                  <w:sz w:val="22"/>
                  <w:szCs w:val="22"/>
                </w:rPr>
                <w:t>yrs</w:t>
              </w:r>
              <w:proofErr w:type="spellEnd"/>
              <w:r w:rsidRPr="002434FE">
                <w:rPr>
                  <w:color w:val="000000"/>
                  <w:sz w:val="22"/>
                  <w:szCs w:val="22"/>
                </w:rPr>
                <w:t>) when attention was measured</w:t>
              </w:r>
            </w:ins>
          </w:p>
        </w:tc>
        <w:tc>
          <w:tcPr>
            <w:tcW w:w="1030" w:type="dxa"/>
            <w:tcBorders>
              <w:top w:val="nil"/>
              <w:left w:val="nil"/>
              <w:bottom w:val="nil"/>
              <w:right w:val="nil"/>
            </w:tcBorders>
            <w:shd w:val="clear" w:color="auto" w:fill="auto"/>
            <w:noWrap/>
            <w:vAlign w:val="bottom"/>
            <w:hideMark/>
            <w:tcPrChange w:id="1068" w:author="Matthew McBee" w:date="2019-12-04T10:40:00Z">
              <w:tcPr>
                <w:tcW w:w="1030" w:type="dxa"/>
                <w:tcBorders>
                  <w:top w:val="nil"/>
                  <w:left w:val="nil"/>
                  <w:bottom w:val="nil"/>
                  <w:right w:val="nil"/>
                </w:tcBorders>
                <w:shd w:val="clear" w:color="auto" w:fill="auto"/>
                <w:noWrap/>
                <w:vAlign w:val="bottom"/>
                <w:hideMark/>
              </w:tcPr>
            </w:tcPrChange>
          </w:tcPr>
          <w:p w14:paraId="607ED9BD" w14:textId="77777777" w:rsidR="002434FE" w:rsidRPr="002434FE" w:rsidRDefault="002434FE">
            <w:pPr>
              <w:jc w:val="right"/>
              <w:rPr>
                <w:ins w:id="1069" w:author="Matthew McBee" w:date="2019-12-04T10:39:00Z"/>
                <w:color w:val="000000"/>
                <w:sz w:val="22"/>
                <w:szCs w:val="22"/>
              </w:rPr>
            </w:pPr>
            <w:ins w:id="1070"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Change w:id="1071" w:author="Matthew McBee" w:date="2019-12-04T10:40:00Z">
              <w:tcPr>
                <w:tcW w:w="1030" w:type="dxa"/>
                <w:tcBorders>
                  <w:top w:val="nil"/>
                  <w:left w:val="nil"/>
                  <w:bottom w:val="nil"/>
                  <w:right w:val="nil"/>
                </w:tcBorders>
                <w:shd w:val="clear" w:color="auto" w:fill="auto"/>
                <w:noWrap/>
                <w:vAlign w:val="bottom"/>
                <w:hideMark/>
              </w:tcPr>
            </w:tcPrChange>
          </w:tcPr>
          <w:p w14:paraId="7D740671" w14:textId="77777777" w:rsidR="002434FE" w:rsidRPr="002434FE" w:rsidRDefault="002434FE">
            <w:pPr>
              <w:jc w:val="right"/>
              <w:rPr>
                <w:ins w:id="1072" w:author="Matthew McBee" w:date="2019-12-04T10:39:00Z"/>
                <w:color w:val="000000"/>
                <w:sz w:val="22"/>
                <w:szCs w:val="22"/>
              </w:rPr>
            </w:pPr>
            <w:ins w:id="1073" w:author="Matthew McBee" w:date="2019-12-04T10:39:00Z">
              <w:r w:rsidRPr="002434FE">
                <w:rPr>
                  <w:color w:val="000000"/>
                  <w:sz w:val="22"/>
                  <w:szCs w:val="22"/>
                </w:rPr>
                <w:t>7.75</w:t>
              </w:r>
            </w:ins>
          </w:p>
        </w:tc>
        <w:tc>
          <w:tcPr>
            <w:tcW w:w="1080" w:type="dxa"/>
            <w:tcBorders>
              <w:top w:val="nil"/>
              <w:left w:val="nil"/>
              <w:bottom w:val="nil"/>
              <w:right w:val="nil"/>
            </w:tcBorders>
            <w:shd w:val="clear" w:color="auto" w:fill="auto"/>
            <w:noWrap/>
            <w:vAlign w:val="bottom"/>
            <w:hideMark/>
            <w:tcPrChange w:id="1074" w:author="Matthew McBee" w:date="2019-12-04T10:40:00Z">
              <w:tcPr>
                <w:tcW w:w="1080" w:type="dxa"/>
                <w:tcBorders>
                  <w:top w:val="nil"/>
                  <w:left w:val="nil"/>
                  <w:bottom w:val="nil"/>
                  <w:right w:val="nil"/>
                </w:tcBorders>
                <w:shd w:val="clear" w:color="auto" w:fill="auto"/>
                <w:noWrap/>
                <w:vAlign w:val="bottom"/>
                <w:hideMark/>
              </w:tcPr>
            </w:tcPrChange>
          </w:tcPr>
          <w:p w14:paraId="672814A2" w14:textId="77777777" w:rsidR="002434FE" w:rsidRPr="002434FE" w:rsidRDefault="002434FE">
            <w:pPr>
              <w:jc w:val="right"/>
              <w:rPr>
                <w:ins w:id="1075" w:author="Matthew McBee" w:date="2019-12-04T10:39:00Z"/>
                <w:color w:val="000000"/>
                <w:sz w:val="22"/>
                <w:szCs w:val="22"/>
              </w:rPr>
            </w:pPr>
            <w:ins w:id="1076" w:author="Matthew McBee" w:date="2019-12-04T10:39:00Z">
              <w:r w:rsidRPr="002434FE">
                <w:rPr>
                  <w:color w:val="000000"/>
                  <w:sz w:val="22"/>
                  <w:szCs w:val="22"/>
                </w:rPr>
                <w:t>0.61</w:t>
              </w:r>
            </w:ins>
          </w:p>
        </w:tc>
        <w:tc>
          <w:tcPr>
            <w:tcW w:w="810" w:type="dxa"/>
            <w:tcBorders>
              <w:top w:val="nil"/>
              <w:left w:val="nil"/>
              <w:bottom w:val="nil"/>
              <w:right w:val="nil"/>
            </w:tcBorders>
            <w:shd w:val="clear" w:color="auto" w:fill="auto"/>
            <w:noWrap/>
            <w:vAlign w:val="bottom"/>
            <w:hideMark/>
            <w:tcPrChange w:id="1077" w:author="Matthew McBee" w:date="2019-12-04T10:40:00Z">
              <w:tcPr>
                <w:tcW w:w="810" w:type="dxa"/>
                <w:tcBorders>
                  <w:top w:val="nil"/>
                  <w:left w:val="nil"/>
                  <w:bottom w:val="nil"/>
                  <w:right w:val="nil"/>
                </w:tcBorders>
                <w:shd w:val="clear" w:color="auto" w:fill="auto"/>
                <w:noWrap/>
                <w:vAlign w:val="bottom"/>
                <w:hideMark/>
              </w:tcPr>
            </w:tcPrChange>
          </w:tcPr>
          <w:p w14:paraId="07AC8729" w14:textId="77777777" w:rsidR="002434FE" w:rsidRPr="002434FE" w:rsidRDefault="002434FE">
            <w:pPr>
              <w:jc w:val="right"/>
              <w:rPr>
                <w:ins w:id="1078" w:author="Matthew McBee" w:date="2019-12-04T10:39:00Z"/>
                <w:color w:val="000000"/>
                <w:sz w:val="22"/>
                <w:szCs w:val="22"/>
              </w:rPr>
            </w:pPr>
            <w:ins w:id="1079" w:author="Matthew McBee" w:date="2019-12-04T10:39:00Z">
              <w:r w:rsidRPr="002434FE">
                <w:rPr>
                  <w:color w:val="000000"/>
                  <w:sz w:val="22"/>
                  <w:szCs w:val="22"/>
                </w:rPr>
                <w:t>6.75</w:t>
              </w:r>
            </w:ins>
          </w:p>
        </w:tc>
        <w:tc>
          <w:tcPr>
            <w:tcW w:w="1080" w:type="dxa"/>
            <w:tcBorders>
              <w:top w:val="nil"/>
              <w:left w:val="nil"/>
              <w:bottom w:val="nil"/>
              <w:right w:val="nil"/>
            </w:tcBorders>
            <w:shd w:val="clear" w:color="auto" w:fill="auto"/>
            <w:noWrap/>
            <w:vAlign w:val="bottom"/>
            <w:hideMark/>
            <w:tcPrChange w:id="1080" w:author="Matthew McBee" w:date="2019-12-04T10:40:00Z">
              <w:tcPr>
                <w:tcW w:w="1080" w:type="dxa"/>
                <w:tcBorders>
                  <w:top w:val="nil"/>
                  <w:left w:val="nil"/>
                  <w:bottom w:val="nil"/>
                  <w:right w:val="nil"/>
                </w:tcBorders>
                <w:shd w:val="clear" w:color="auto" w:fill="auto"/>
                <w:noWrap/>
                <w:vAlign w:val="bottom"/>
                <w:hideMark/>
              </w:tcPr>
            </w:tcPrChange>
          </w:tcPr>
          <w:p w14:paraId="00C9F07D" w14:textId="77777777" w:rsidR="002434FE" w:rsidRPr="002434FE" w:rsidRDefault="002434FE">
            <w:pPr>
              <w:jc w:val="right"/>
              <w:rPr>
                <w:ins w:id="1081" w:author="Matthew McBee" w:date="2019-12-04T10:39:00Z"/>
                <w:color w:val="000000"/>
                <w:sz w:val="22"/>
                <w:szCs w:val="22"/>
              </w:rPr>
            </w:pPr>
            <w:ins w:id="1082" w:author="Matthew McBee" w:date="2019-12-04T10:39:00Z">
              <w:r w:rsidRPr="002434FE">
                <w:rPr>
                  <w:color w:val="000000"/>
                  <w:sz w:val="22"/>
                  <w:szCs w:val="22"/>
                </w:rPr>
                <w:t>8.75</w:t>
              </w:r>
            </w:ins>
          </w:p>
        </w:tc>
      </w:tr>
      <w:tr w:rsidR="002434FE" w:rsidRPr="002434FE" w14:paraId="3E83DE59" w14:textId="77777777" w:rsidTr="002434FE">
        <w:trPr>
          <w:trHeight w:val="320"/>
          <w:ins w:id="1083" w:author="Matthew McBee" w:date="2019-12-04T10:39:00Z"/>
        </w:trPr>
        <w:tc>
          <w:tcPr>
            <w:tcW w:w="3880" w:type="dxa"/>
            <w:tcBorders>
              <w:top w:val="nil"/>
              <w:left w:val="nil"/>
              <w:bottom w:val="nil"/>
              <w:right w:val="nil"/>
            </w:tcBorders>
            <w:shd w:val="clear" w:color="auto" w:fill="auto"/>
            <w:noWrap/>
            <w:vAlign w:val="bottom"/>
            <w:hideMark/>
          </w:tcPr>
          <w:p w14:paraId="62389854" w14:textId="77777777" w:rsidR="002434FE" w:rsidRPr="002434FE" w:rsidRDefault="002434FE">
            <w:pPr>
              <w:rPr>
                <w:ins w:id="1084" w:author="Matthew McBee" w:date="2019-12-04T10:39:00Z"/>
                <w:color w:val="000000"/>
                <w:sz w:val="22"/>
                <w:szCs w:val="22"/>
              </w:rPr>
            </w:pPr>
            <w:ins w:id="1085" w:author="Matthew McBee" w:date="2019-12-04T10:39:00Z">
              <w:r w:rsidRPr="002434FE">
                <w:rPr>
                  <w:color w:val="000000"/>
                  <w:sz w:val="22"/>
                  <w:szCs w:val="22"/>
                </w:rPr>
                <w:t>Annual family income (thousands)</w:t>
              </w:r>
            </w:ins>
          </w:p>
        </w:tc>
        <w:tc>
          <w:tcPr>
            <w:tcW w:w="1030" w:type="dxa"/>
            <w:tcBorders>
              <w:top w:val="nil"/>
              <w:left w:val="nil"/>
              <w:bottom w:val="nil"/>
              <w:right w:val="nil"/>
            </w:tcBorders>
            <w:shd w:val="clear" w:color="auto" w:fill="auto"/>
            <w:noWrap/>
            <w:vAlign w:val="bottom"/>
            <w:hideMark/>
          </w:tcPr>
          <w:p w14:paraId="3038C368" w14:textId="77777777" w:rsidR="002434FE" w:rsidRPr="002434FE" w:rsidRDefault="002434FE">
            <w:pPr>
              <w:jc w:val="right"/>
              <w:rPr>
                <w:ins w:id="1086" w:author="Matthew McBee" w:date="2019-12-04T10:39:00Z"/>
                <w:color w:val="000000"/>
                <w:sz w:val="22"/>
                <w:szCs w:val="22"/>
              </w:rPr>
            </w:pPr>
            <w:ins w:id="1087" w:author="Matthew McBee" w:date="2019-12-04T10:39:00Z">
              <w:r w:rsidRPr="002434FE">
                <w:rPr>
                  <w:color w:val="000000"/>
                  <w:sz w:val="22"/>
                  <w:szCs w:val="22"/>
                </w:rPr>
                <w:t>1958</w:t>
              </w:r>
            </w:ins>
          </w:p>
        </w:tc>
        <w:tc>
          <w:tcPr>
            <w:tcW w:w="1030" w:type="dxa"/>
            <w:tcBorders>
              <w:top w:val="nil"/>
              <w:left w:val="nil"/>
              <w:bottom w:val="nil"/>
              <w:right w:val="nil"/>
            </w:tcBorders>
            <w:shd w:val="clear" w:color="auto" w:fill="auto"/>
            <w:noWrap/>
            <w:vAlign w:val="bottom"/>
            <w:hideMark/>
          </w:tcPr>
          <w:p w14:paraId="0CAD2E0C" w14:textId="77777777" w:rsidR="002434FE" w:rsidRPr="002434FE" w:rsidRDefault="002434FE">
            <w:pPr>
              <w:jc w:val="right"/>
              <w:rPr>
                <w:ins w:id="1088" w:author="Matthew McBee" w:date="2019-12-04T10:39:00Z"/>
                <w:color w:val="000000"/>
                <w:sz w:val="22"/>
                <w:szCs w:val="22"/>
              </w:rPr>
            </w:pPr>
            <w:ins w:id="1089" w:author="Matthew McBee" w:date="2019-12-04T10:39:00Z">
              <w:r w:rsidRPr="002434FE">
                <w:rPr>
                  <w:color w:val="000000"/>
                  <w:sz w:val="22"/>
                  <w:szCs w:val="22"/>
                </w:rPr>
                <w:t>33.42</w:t>
              </w:r>
            </w:ins>
          </w:p>
        </w:tc>
        <w:tc>
          <w:tcPr>
            <w:tcW w:w="1080" w:type="dxa"/>
            <w:tcBorders>
              <w:top w:val="nil"/>
              <w:left w:val="nil"/>
              <w:bottom w:val="nil"/>
              <w:right w:val="nil"/>
            </w:tcBorders>
            <w:shd w:val="clear" w:color="auto" w:fill="auto"/>
            <w:noWrap/>
            <w:vAlign w:val="bottom"/>
            <w:hideMark/>
          </w:tcPr>
          <w:p w14:paraId="6ACC3DDA" w14:textId="77777777" w:rsidR="002434FE" w:rsidRPr="002434FE" w:rsidRDefault="002434FE">
            <w:pPr>
              <w:jc w:val="right"/>
              <w:rPr>
                <w:ins w:id="1090" w:author="Matthew McBee" w:date="2019-12-04T10:39:00Z"/>
                <w:color w:val="000000"/>
                <w:sz w:val="22"/>
                <w:szCs w:val="22"/>
              </w:rPr>
            </w:pPr>
            <w:ins w:id="1091" w:author="Matthew McBee" w:date="2019-12-04T10:39:00Z">
              <w:r w:rsidRPr="002434FE">
                <w:rPr>
                  <w:color w:val="000000"/>
                  <w:sz w:val="22"/>
                  <w:szCs w:val="22"/>
                </w:rPr>
                <w:t>24.53</w:t>
              </w:r>
            </w:ins>
          </w:p>
        </w:tc>
        <w:tc>
          <w:tcPr>
            <w:tcW w:w="810" w:type="dxa"/>
            <w:tcBorders>
              <w:top w:val="nil"/>
              <w:left w:val="nil"/>
              <w:bottom w:val="nil"/>
              <w:right w:val="nil"/>
            </w:tcBorders>
            <w:shd w:val="clear" w:color="auto" w:fill="auto"/>
            <w:noWrap/>
            <w:vAlign w:val="bottom"/>
            <w:hideMark/>
          </w:tcPr>
          <w:p w14:paraId="386DB694" w14:textId="77777777" w:rsidR="002434FE" w:rsidRPr="002434FE" w:rsidRDefault="002434FE">
            <w:pPr>
              <w:jc w:val="right"/>
              <w:rPr>
                <w:ins w:id="1092" w:author="Matthew McBee" w:date="2019-12-04T10:39:00Z"/>
                <w:color w:val="000000"/>
                <w:sz w:val="22"/>
                <w:szCs w:val="22"/>
              </w:rPr>
            </w:pPr>
            <w:ins w:id="1093"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64021245" w14:textId="77777777" w:rsidR="002434FE" w:rsidRPr="002434FE" w:rsidRDefault="002434FE">
            <w:pPr>
              <w:jc w:val="right"/>
              <w:rPr>
                <w:ins w:id="1094" w:author="Matthew McBee" w:date="2019-12-04T10:39:00Z"/>
                <w:color w:val="000000"/>
                <w:sz w:val="22"/>
                <w:szCs w:val="22"/>
              </w:rPr>
            </w:pPr>
            <w:ins w:id="1095" w:author="Matthew McBee" w:date="2019-12-04T10:39:00Z">
              <w:r w:rsidRPr="002434FE">
                <w:rPr>
                  <w:color w:val="000000"/>
                  <w:sz w:val="22"/>
                  <w:szCs w:val="22"/>
                </w:rPr>
                <w:t>189.92</w:t>
              </w:r>
            </w:ins>
          </w:p>
        </w:tc>
      </w:tr>
      <w:tr w:rsidR="002434FE" w:rsidRPr="002434FE" w14:paraId="6D657AEF" w14:textId="77777777" w:rsidTr="002434FE">
        <w:trPr>
          <w:trHeight w:val="320"/>
          <w:ins w:id="1096" w:author="Matthew McBee" w:date="2019-12-04T10:39:00Z"/>
        </w:trPr>
        <w:tc>
          <w:tcPr>
            <w:tcW w:w="3880" w:type="dxa"/>
            <w:tcBorders>
              <w:top w:val="nil"/>
              <w:left w:val="nil"/>
              <w:bottom w:val="nil"/>
              <w:right w:val="nil"/>
            </w:tcBorders>
            <w:shd w:val="clear" w:color="auto" w:fill="auto"/>
            <w:noWrap/>
            <w:vAlign w:val="bottom"/>
            <w:hideMark/>
          </w:tcPr>
          <w:p w14:paraId="63F5CAC8" w14:textId="77777777" w:rsidR="002434FE" w:rsidRPr="002434FE" w:rsidRDefault="002434FE">
            <w:pPr>
              <w:rPr>
                <w:ins w:id="1097" w:author="Matthew McBee" w:date="2019-12-04T10:39:00Z"/>
                <w:color w:val="000000"/>
                <w:sz w:val="22"/>
                <w:szCs w:val="22"/>
              </w:rPr>
            </w:pPr>
            <w:ins w:id="1098" w:author="Matthew McBee" w:date="2019-12-04T10:39:00Z">
              <w:r w:rsidRPr="002434FE">
                <w:rPr>
                  <w:color w:val="000000"/>
                  <w:sz w:val="22"/>
                  <w:szCs w:val="22"/>
                </w:rPr>
                <w:t>Attention (raw)</w:t>
              </w:r>
            </w:ins>
          </w:p>
        </w:tc>
        <w:tc>
          <w:tcPr>
            <w:tcW w:w="1030" w:type="dxa"/>
            <w:tcBorders>
              <w:top w:val="nil"/>
              <w:left w:val="nil"/>
              <w:bottom w:val="nil"/>
              <w:right w:val="nil"/>
            </w:tcBorders>
            <w:shd w:val="clear" w:color="auto" w:fill="auto"/>
            <w:noWrap/>
            <w:vAlign w:val="bottom"/>
            <w:hideMark/>
          </w:tcPr>
          <w:p w14:paraId="67713B50" w14:textId="77777777" w:rsidR="002434FE" w:rsidRPr="002434FE" w:rsidRDefault="002434FE">
            <w:pPr>
              <w:jc w:val="right"/>
              <w:rPr>
                <w:ins w:id="1099" w:author="Matthew McBee" w:date="2019-12-04T10:39:00Z"/>
                <w:color w:val="000000"/>
                <w:sz w:val="22"/>
                <w:szCs w:val="22"/>
              </w:rPr>
            </w:pPr>
            <w:ins w:id="1100"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
          <w:p w14:paraId="7DFD5209" w14:textId="77777777" w:rsidR="002434FE" w:rsidRPr="002434FE" w:rsidRDefault="002434FE">
            <w:pPr>
              <w:jc w:val="right"/>
              <w:rPr>
                <w:ins w:id="1101" w:author="Matthew McBee" w:date="2019-12-04T10:39:00Z"/>
                <w:color w:val="000000"/>
                <w:sz w:val="22"/>
                <w:szCs w:val="22"/>
              </w:rPr>
            </w:pPr>
            <w:ins w:id="1102" w:author="Matthew McBee" w:date="2019-12-04T10:39:00Z">
              <w:r w:rsidRPr="002434FE">
                <w:rPr>
                  <w:color w:val="000000"/>
                  <w:sz w:val="22"/>
                  <w:szCs w:val="22"/>
                </w:rPr>
                <w:t>2.64</w:t>
              </w:r>
            </w:ins>
          </w:p>
        </w:tc>
        <w:tc>
          <w:tcPr>
            <w:tcW w:w="1080" w:type="dxa"/>
            <w:tcBorders>
              <w:top w:val="nil"/>
              <w:left w:val="nil"/>
              <w:bottom w:val="nil"/>
              <w:right w:val="nil"/>
            </w:tcBorders>
            <w:shd w:val="clear" w:color="auto" w:fill="auto"/>
            <w:noWrap/>
            <w:vAlign w:val="bottom"/>
            <w:hideMark/>
          </w:tcPr>
          <w:p w14:paraId="7A412BA3" w14:textId="77777777" w:rsidR="002434FE" w:rsidRPr="002434FE" w:rsidRDefault="002434FE">
            <w:pPr>
              <w:jc w:val="right"/>
              <w:rPr>
                <w:ins w:id="1103" w:author="Matthew McBee" w:date="2019-12-04T10:39:00Z"/>
                <w:color w:val="000000"/>
                <w:sz w:val="22"/>
                <w:szCs w:val="22"/>
              </w:rPr>
            </w:pPr>
            <w:ins w:id="1104" w:author="Matthew McBee" w:date="2019-12-04T10:39:00Z">
              <w:r w:rsidRPr="002434FE">
                <w:rPr>
                  <w:color w:val="000000"/>
                  <w:sz w:val="22"/>
                  <w:szCs w:val="22"/>
                </w:rPr>
                <w:t>0.39</w:t>
              </w:r>
            </w:ins>
          </w:p>
        </w:tc>
        <w:tc>
          <w:tcPr>
            <w:tcW w:w="810" w:type="dxa"/>
            <w:tcBorders>
              <w:top w:val="nil"/>
              <w:left w:val="nil"/>
              <w:bottom w:val="nil"/>
              <w:right w:val="nil"/>
            </w:tcBorders>
            <w:shd w:val="clear" w:color="auto" w:fill="auto"/>
            <w:noWrap/>
            <w:vAlign w:val="bottom"/>
            <w:hideMark/>
          </w:tcPr>
          <w:p w14:paraId="3133FC89" w14:textId="77777777" w:rsidR="002434FE" w:rsidRPr="002434FE" w:rsidRDefault="002434FE">
            <w:pPr>
              <w:jc w:val="right"/>
              <w:rPr>
                <w:ins w:id="1105" w:author="Matthew McBee" w:date="2019-12-04T10:39:00Z"/>
                <w:color w:val="000000"/>
                <w:sz w:val="22"/>
                <w:szCs w:val="22"/>
              </w:rPr>
            </w:pPr>
            <w:ins w:id="1106"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326BD209" w14:textId="77777777" w:rsidR="002434FE" w:rsidRPr="002434FE" w:rsidRDefault="002434FE">
            <w:pPr>
              <w:jc w:val="right"/>
              <w:rPr>
                <w:ins w:id="1107" w:author="Matthew McBee" w:date="2019-12-04T10:39:00Z"/>
                <w:color w:val="000000"/>
                <w:sz w:val="22"/>
                <w:szCs w:val="22"/>
              </w:rPr>
            </w:pPr>
            <w:ins w:id="1108" w:author="Matthew McBee" w:date="2019-12-04T10:39:00Z">
              <w:r w:rsidRPr="002434FE">
                <w:rPr>
                  <w:color w:val="000000"/>
                  <w:sz w:val="22"/>
                  <w:szCs w:val="22"/>
                </w:rPr>
                <w:t>3</w:t>
              </w:r>
            </w:ins>
          </w:p>
        </w:tc>
      </w:tr>
      <w:tr w:rsidR="002434FE" w:rsidRPr="002434FE" w14:paraId="767EC0D6" w14:textId="77777777" w:rsidTr="002434FE">
        <w:trPr>
          <w:trHeight w:val="320"/>
          <w:ins w:id="1109" w:author="Matthew McBee" w:date="2019-12-04T10:39:00Z"/>
        </w:trPr>
        <w:tc>
          <w:tcPr>
            <w:tcW w:w="3880" w:type="dxa"/>
            <w:tcBorders>
              <w:top w:val="nil"/>
              <w:left w:val="nil"/>
              <w:bottom w:val="nil"/>
              <w:right w:val="nil"/>
            </w:tcBorders>
            <w:shd w:val="clear" w:color="auto" w:fill="auto"/>
            <w:noWrap/>
            <w:vAlign w:val="bottom"/>
            <w:hideMark/>
          </w:tcPr>
          <w:p w14:paraId="692A1098" w14:textId="77777777" w:rsidR="002434FE" w:rsidRPr="002434FE" w:rsidRDefault="002434FE">
            <w:pPr>
              <w:rPr>
                <w:ins w:id="1110" w:author="Matthew McBee" w:date="2019-12-04T10:39:00Z"/>
                <w:color w:val="000000"/>
                <w:sz w:val="22"/>
                <w:szCs w:val="22"/>
              </w:rPr>
            </w:pPr>
            <w:ins w:id="1111" w:author="Matthew McBee" w:date="2019-12-04T10:39:00Z">
              <w:r w:rsidRPr="002434FE">
                <w:rPr>
                  <w:color w:val="000000"/>
                  <w:sz w:val="22"/>
                  <w:szCs w:val="22"/>
                </w:rPr>
                <w:t>Attention within-sex SS</w:t>
              </w:r>
            </w:ins>
          </w:p>
        </w:tc>
        <w:tc>
          <w:tcPr>
            <w:tcW w:w="1030" w:type="dxa"/>
            <w:tcBorders>
              <w:top w:val="nil"/>
              <w:left w:val="nil"/>
              <w:bottom w:val="nil"/>
              <w:right w:val="nil"/>
            </w:tcBorders>
            <w:shd w:val="clear" w:color="auto" w:fill="auto"/>
            <w:noWrap/>
            <w:vAlign w:val="bottom"/>
            <w:hideMark/>
          </w:tcPr>
          <w:p w14:paraId="0DCB751B" w14:textId="77777777" w:rsidR="002434FE" w:rsidRPr="002434FE" w:rsidRDefault="002434FE">
            <w:pPr>
              <w:jc w:val="right"/>
              <w:rPr>
                <w:ins w:id="1112" w:author="Matthew McBee" w:date="2019-12-04T10:39:00Z"/>
                <w:color w:val="000000"/>
                <w:sz w:val="22"/>
                <w:szCs w:val="22"/>
              </w:rPr>
            </w:pPr>
            <w:ins w:id="1113" w:author="Matthew McBee" w:date="2019-12-04T10:39:00Z">
              <w:r w:rsidRPr="002434FE">
                <w:rPr>
                  <w:color w:val="000000"/>
                  <w:sz w:val="22"/>
                  <w:szCs w:val="22"/>
                </w:rPr>
                <w:t>2075</w:t>
              </w:r>
            </w:ins>
          </w:p>
        </w:tc>
        <w:tc>
          <w:tcPr>
            <w:tcW w:w="1030" w:type="dxa"/>
            <w:tcBorders>
              <w:top w:val="nil"/>
              <w:left w:val="nil"/>
              <w:bottom w:val="nil"/>
              <w:right w:val="nil"/>
            </w:tcBorders>
            <w:shd w:val="clear" w:color="auto" w:fill="auto"/>
            <w:noWrap/>
            <w:vAlign w:val="bottom"/>
            <w:hideMark/>
          </w:tcPr>
          <w:p w14:paraId="51585723" w14:textId="77777777" w:rsidR="002434FE" w:rsidRPr="002434FE" w:rsidRDefault="002434FE">
            <w:pPr>
              <w:jc w:val="right"/>
              <w:rPr>
                <w:ins w:id="1114" w:author="Matthew McBee" w:date="2019-12-04T10:39:00Z"/>
                <w:color w:val="000000"/>
                <w:sz w:val="22"/>
                <w:szCs w:val="22"/>
              </w:rPr>
            </w:pPr>
            <w:ins w:id="1115" w:author="Matthew McBee" w:date="2019-12-04T10:39:00Z">
              <w:r w:rsidRPr="002434FE">
                <w:rPr>
                  <w:color w:val="000000"/>
                  <w:sz w:val="22"/>
                  <w:szCs w:val="22"/>
                </w:rPr>
                <w:t>101.25</w:t>
              </w:r>
            </w:ins>
          </w:p>
        </w:tc>
        <w:tc>
          <w:tcPr>
            <w:tcW w:w="1080" w:type="dxa"/>
            <w:tcBorders>
              <w:top w:val="nil"/>
              <w:left w:val="nil"/>
              <w:bottom w:val="nil"/>
              <w:right w:val="nil"/>
            </w:tcBorders>
            <w:shd w:val="clear" w:color="auto" w:fill="auto"/>
            <w:noWrap/>
            <w:vAlign w:val="bottom"/>
            <w:hideMark/>
          </w:tcPr>
          <w:p w14:paraId="4513BABF" w14:textId="77777777" w:rsidR="002434FE" w:rsidRPr="002434FE" w:rsidRDefault="002434FE">
            <w:pPr>
              <w:jc w:val="right"/>
              <w:rPr>
                <w:ins w:id="1116" w:author="Matthew McBee" w:date="2019-12-04T10:39:00Z"/>
                <w:color w:val="000000"/>
                <w:sz w:val="22"/>
                <w:szCs w:val="22"/>
              </w:rPr>
            </w:pPr>
            <w:ins w:id="1117" w:author="Matthew McBee" w:date="2019-12-04T10:39:00Z">
              <w:r w:rsidRPr="002434FE">
                <w:rPr>
                  <w:color w:val="000000"/>
                  <w:sz w:val="22"/>
                  <w:szCs w:val="22"/>
                </w:rPr>
                <w:t>13.79</w:t>
              </w:r>
            </w:ins>
          </w:p>
        </w:tc>
        <w:tc>
          <w:tcPr>
            <w:tcW w:w="810" w:type="dxa"/>
            <w:tcBorders>
              <w:top w:val="nil"/>
              <w:left w:val="nil"/>
              <w:bottom w:val="nil"/>
              <w:right w:val="nil"/>
            </w:tcBorders>
            <w:shd w:val="clear" w:color="auto" w:fill="auto"/>
            <w:noWrap/>
            <w:vAlign w:val="bottom"/>
            <w:hideMark/>
          </w:tcPr>
          <w:p w14:paraId="20F013D8" w14:textId="77777777" w:rsidR="002434FE" w:rsidRPr="002434FE" w:rsidRDefault="002434FE">
            <w:pPr>
              <w:jc w:val="right"/>
              <w:rPr>
                <w:ins w:id="1118" w:author="Matthew McBee" w:date="2019-12-04T10:39:00Z"/>
                <w:color w:val="000000"/>
                <w:sz w:val="22"/>
                <w:szCs w:val="22"/>
              </w:rPr>
            </w:pPr>
            <w:ins w:id="1119" w:author="Matthew McBee" w:date="2019-12-04T10:39:00Z">
              <w:r w:rsidRPr="002434FE">
                <w:rPr>
                  <w:color w:val="000000"/>
                  <w:sz w:val="22"/>
                  <w:szCs w:val="22"/>
                </w:rPr>
                <w:t>83</w:t>
              </w:r>
            </w:ins>
          </w:p>
        </w:tc>
        <w:tc>
          <w:tcPr>
            <w:tcW w:w="1080" w:type="dxa"/>
            <w:tcBorders>
              <w:top w:val="nil"/>
              <w:left w:val="nil"/>
              <w:bottom w:val="nil"/>
              <w:right w:val="nil"/>
            </w:tcBorders>
            <w:shd w:val="clear" w:color="auto" w:fill="auto"/>
            <w:noWrap/>
            <w:vAlign w:val="bottom"/>
            <w:hideMark/>
          </w:tcPr>
          <w:p w14:paraId="353612DF" w14:textId="77777777" w:rsidR="002434FE" w:rsidRPr="002434FE" w:rsidRDefault="002434FE">
            <w:pPr>
              <w:jc w:val="right"/>
              <w:rPr>
                <w:ins w:id="1120" w:author="Matthew McBee" w:date="2019-12-04T10:39:00Z"/>
                <w:color w:val="000000"/>
                <w:sz w:val="22"/>
                <w:szCs w:val="22"/>
              </w:rPr>
            </w:pPr>
            <w:ins w:id="1121" w:author="Matthew McBee" w:date="2019-12-04T10:39:00Z">
              <w:r w:rsidRPr="002434FE">
                <w:rPr>
                  <w:color w:val="000000"/>
                  <w:sz w:val="22"/>
                  <w:szCs w:val="22"/>
                </w:rPr>
                <w:t>136</w:t>
              </w:r>
            </w:ins>
          </w:p>
        </w:tc>
      </w:tr>
      <w:tr w:rsidR="002434FE" w:rsidRPr="002434FE" w14:paraId="05C034F3" w14:textId="77777777" w:rsidTr="002434FE">
        <w:trPr>
          <w:trHeight w:val="320"/>
          <w:ins w:id="1122" w:author="Matthew McBee" w:date="2019-12-04T10:39:00Z"/>
        </w:trPr>
        <w:tc>
          <w:tcPr>
            <w:tcW w:w="3880" w:type="dxa"/>
            <w:tcBorders>
              <w:top w:val="nil"/>
              <w:left w:val="nil"/>
              <w:bottom w:val="nil"/>
              <w:right w:val="nil"/>
            </w:tcBorders>
            <w:shd w:val="clear" w:color="auto" w:fill="auto"/>
            <w:noWrap/>
            <w:vAlign w:val="bottom"/>
            <w:hideMark/>
          </w:tcPr>
          <w:p w14:paraId="77B8CB0C" w14:textId="77777777" w:rsidR="002434FE" w:rsidRPr="002434FE" w:rsidRDefault="002434FE">
            <w:pPr>
              <w:rPr>
                <w:ins w:id="1123" w:author="Matthew McBee" w:date="2019-12-04T10:39:00Z"/>
                <w:color w:val="000000"/>
                <w:sz w:val="22"/>
                <w:szCs w:val="22"/>
              </w:rPr>
            </w:pPr>
            <w:ins w:id="1124" w:author="Matthew McBee" w:date="2019-12-04T10:39:00Z">
              <w:r w:rsidRPr="002434FE">
                <w:rPr>
                  <w:color w:val="000000"/>
                  <w:sz w:val="22"/>
                  <w:szCs w:val="22"/>
                </w:rPr>
                <w:t>CES-D Depression score (1992)</w:t>
              </w:r>
            </w:ins>
          </w:p>
        </w:tc>
        <w:tc>
          <w:tcPr>
            <w:tcW w:w="1030" w:type="dxa"/>
            <w:tcBorders>
              <w:top w:val="nil"/>
              <w:left w:val="nil"/>
              <w:bottom w:val="nil"/>
              <w:right w:val="nil"/>
            </w:tcBorders>
            <w:shd w:val="clear" w:color="auto" w:fill="auto"/>
            <w:noWrap/>
            <w:vAlign w:val="bottom"/>
            <w:hideMark/>
          </w:tcPr>
          <w:p w14:paraId="07528E90" w14:textId="77777777" w:rsidR="002434FE" w:rsidRPr="002434FE" w:rsidRDefault="002434FE">
            <w:pPr>
              <w:jc w:val="right"/>
              <w:rPr>
                <w:ins w:id="1125" w:author="Matthew McBee" w:date="2019-12-04T10:39:00Z"/>
                <w:color w:val="000000"/>
                <w:sz w:val="22"/>
                <w:szCs w:val="22"/>
              </w:rPr>
            </w:pPr>
            <w:ins w:id="1126" w:author="Matthew McBee" w:date="2019-12-04T10:39:00Z">
              <w:r w:rsidRPr="002434FE">
                <w:rPr>
                  <w:color w:val="000000"/>
                  <w:sz w:val="22"/>
                  <w:szCs w:val="22"/>
                </w:rPr>
                <w:t>2089</w:t>
              </w:r>
            </w:ins>
          </w:p>
        </w:tc>
        <w:tc>
          <w:tcPr>
            <w:tcW w:w="1030" w:type="dxa"/>
            <w:tcBorders>
              <w:top w:val="nil"/>
              <w:left w:val="nil"/>
              <w:bottom w:val="nil"/>
              <w:right w:val="nil"/>
            </w:tcBorders>
            <w:shd w:val="clear" w:color="auto" w:fill="auto"/>
            <w:noWrap/>
            <w:vAlign w:val="bottom"/>
            <w:hideMark/>
          </w:tcPr>
          <w:p w14:paraId="0533DFE4" w14:textId="77777777" w:rsidR="002434FE" w:rsidRPr="002434FE" w:rsidRDefault="002434FE">
            <w:pPr>
              <w:jc w:val="right"/>
              <w:rPr>
                <w:ins w:id="1127" w:author="Matthew McBee" w:date="2019-12-04T10:39:00Z"/>
                <w:color w:val="000000"/>
                <w:sz w:val="22"/>
                <w:szCs w:val="22"/>
              </w:rPr>
            </w:pPr>
            <w:ins w:id="1128" w:author="Matthew McBee" w:date="2019-12-04T10:39:00Z">
              <w:r w:rsidRPr="002434FE">
                <w:rPr>
                  <w:color w:val="000000"/>
                  <w:sz w:val="22"/>
                  <w:szCs w:val="22"/>
                </w:rPr>
                <w:t>46.97</w:t>
              </w:r>
            </w:ins>
          </w:p>
        </w:tc>
        <w:tc>
          <w:tcPr>
            <w:tcW w:w="1080" w:type="dxa"/>
            <w:tcBorders>
              <w:top w:val="nil"/>
              <w:left w:val="nil"/>
              <w:bottom w:val="nil"/>
              <w:right w:val="nil"/>
            </w:tcBorders>
            <w:shd w:val="clear" w:color="auto" w:fill="auto"/>
            <w:noWrap/>
            <w:vAlign w:val="bottom"/>
            <w:hideMark/>
          </w:tcPr>
          <w:p w14:paraId="3220DC6F" w14:textId="77777777" w:rsidR="002434FE" w:rsidRPr="002434FE" w:rsidRDefault="002434FE">
            <w:pPr>
              <w:jc w:val="right"/>
              <w:rPr>
                <w:ins w:id="1129" w:author="Matthew McBee" w:date="2019-12-04T10:39:00Z"/>
                <w:color w:val="000000"/>
                <w:sz w:val="22"/>
                <w:szCs w:val="22"/>
              </w:rPr>
            </w:pPr>
            <w:ins w:id="1130" w:author="Matthew McBee" w:date="2019-12-04T10:39:00Z">
              <w:r w:rsidRPr="002434FE">
                <w:rPr>
                  <w:color w:val="000000"/>
                  <w:sz w:val="22"/>
                  <w:szCs w:val="22"/>
                </w:rPr>
                <w:t>7.87</w:t>
              </w:r>
            </w:ins>
          </w:p>
        </w:tc>
        <w:tc>
          <w:tcPr>
            <w:tcW w:w="810" w:type="dxa"/>
            <w:tcBorders>
              <w:top w:val="nil"/>
              <w:left w:val="nil"/>
              <w:bottom w:val="nil"/>
              <w:right w:val="nil"/>
            </w:tcBorders>
            <w:shd w:val="clear" w:color="auto" w:fill="auto"/>
            <w:noWrap/>
            <w:vAlign w:val="bottom"/>
            <w:hideMark/>
          </w:tcPr>
          <w:p w14:paraId="31B5676A" w14:textId="77777777" w:rsidR="002434FE" w:rsidRPr="002434FE" w:rsidRDefault="002434FE">
            <w:pPr>
              <w:jc w:val="right"/>
              <w:rPr>
                <w:ins w:id="1131" w:author="Matthew McBee" w:date="2019-12-04T10:39:00Z"/>
                <w:color w:val="000000"/>
                <w:sz w:val="22"/>
                <w:szCs w:val="22"/>
              </w:rPr>
            </w:pPr>
            <w:ins w:id="1132" w:author="Matthew McBee" w:date="2019-12-04T10:39:00Z">
              <w:r w:rsidRPr="002434FE">
                <w:rPr>
                  <w:color w:val="000000"/>
                  <w:sz w:val="22"/>
                  <w:szCs w:val="22"/>
                </w:rPr>
                <w:t>32.3</w:t>
              </w:r>
            </w:ins>
          </w:p>
        </w:tc>
        <w:tc>
          <w:tcPr>
            <w:tcW w:w="1080" w:type="dxa"/>
            <w:tcBorders>
              <w:top w:val="nil"/>
              <w:left w:val="nil"/>
              <w:bottom w:val="nil"/>
              <w:right w:val="nil"/>
            </w:tcBorders>
            <w:shd w:val="clear" w:color="auto" w:fill="auto"/>
            <w:noWrap/>
            <w:vAlign w:val="bottom"/>
            <w:hideMark/>
          </w:tcPr>
          <w:p w14:paraId="174D263A" w14:textId="77777777" w:rsidR="002434FE" w:rsidRPr="002434FE" w:rsidRDefault="002434FE">
            <w:pPr>
              <w:jc w:val="right"/>
              <w:rPr>
                <w:ins w:id="1133" w:author="Matthew McBee" w:date="2019-12-04T10:39:00Z"/>
                <w:color w:val="000000"/>
                <w:sz w:val="22"/>
                <w:szCs w:val="22"/>
              </w:rPr>
            </w:pPr>
            <w:ins w:id="1134" w:author="Matthew McBee" w:date="2019-12-04T10:39:00Z">
              <w:r w:rsidRPr="002434FE">
                <w:rPr>
                  <w:color w:val="000000"/>
                  <w:sz w:val="22"/>
                  <w:szCs w:val="22"/>
                </w:rPr>
                <w:t>79.9</w:t>
              </w:r>
            </w:ins>
          </w:p>
        </w:tc>
      </w:tr>
      <w:tr w:rsidR="002434FE" w:rsidRPr="002434FE" w14:paraId="3643246E" w14:textId="77777777" w:rsidTr="002434FE">
        <w:trPr>
          <w:trHeight w:val="320"/>
          <w:ins w:id="1135" w:author="Matthew McBee" w:date="2019-12-04T10:39:00Z"/>
        </w:trPr>
        <w:tc>
          <w:tcPr>
            <w:tcW w:w="3880" w:type="dxa"/>
            <w:tcBorders>
              <w:top w:val="nil"/>
              <w:left w:val="nil"/>
              <w:bottom w:val="nil"/>
              <w:right w:val="nil"/>
            </w:tcBorders>
            <w:shd w:val="clear" w:color="auto" w:fill="auto"/>
            <w:noWrap/>
            <w:vAlign w:val="bottom"/>
            <w:hideMark/>
          </w:tcPr>
          <w:p w14:paraId="39BBF265" w14:textId="77777777" w:rsidR="002434FE" w:rsidRPr="002434FE" w:rsidRDefault="002434FE">
            <w:pPr>
              <w:rPr>
                <w:ins w:id="1136" w:author="Matthew McBee" w:date="2019-12-04T10:39:00Z"/>
                <w:color w:val="000000"/>
                <w:sz w:val="22"/>
                <w:szCs w:val="22"/>
              </w:rPr>
            </w:pPr>
            <w:ins w:id="1137" w:author="Matthew McBee" w:date="2019-12-04T10:39:00Z">
              <w:r w:rsidRPr="002434FE">
                <w:rPr>
                  <w:color w:val="000000"/>
                  <w:sz w:val="22"/>
                  <w:szCs w:val="22"/>
                </w:rPr>
                <w:t>Cognitive stimulation of home age 1-3</w:t>
              </w:r>
            </w:ins>
          </w:p>
        </w:tc>
        <w:tc>
          <w:tcPr>
            <w:tcW w:w="1030" w:type="dxa"/>
            <w:tcBorders>
              <w:top w:val="nil"/>
              <w:left w:val="nil"/>
              <w:bottom w:val="nil"/>
              <w:right w:val="nil"/>
            </w:tcBorders>
            <w:shd w:val="clear" w:color="auto" w:fill="auto"/>
            <w:noWrap/>
            <w:vAlign w:val="bottom"/>
            <w:hideMark/>
          </w:tcPr>
          <w:p w14:paraId="7A4ED54B" w14:textId="77777777" w:rsidR="002434FE" w:rsidRPr="002434FE" w:rsidRDefault="002434FE">
            <w:pPr>
              <w:jc w:val="right"/>
              <w:rPr>
                <w:ins w:id="1138" w:author="Matthew McBee" w:date="2019-12-04T10:39:00Z"/>
                <w:color w:val="000000"/>
                <w:sz w:val="22"/>
                <w:szCs w:val="22"/>
              </w:rPr>
            </w:pPr>
            <w:ins w:id="1139" w:author="Matthew McBee" w:date="2019-12-04T10:39:00Z">
              <w:r w:rsidRPr="002434FE">
                <w:rPr>
                  <w:color w:val="000000"/>
                  <w:sz w:val="22"/>
                  <w:szCs w:val="22"/>
                </w:rPr>
                <w:t>1907</w:t>
              </w:r>
            </w:ins>
          </w:p>
        </w:tc>
        <w:tc>
          <w:tcPr>
            <w:tcW w:w="1030" w:type="dxa"/>
            <w:tcBorders>
              <w:top w:val="nil"/>
              <w:left w:val="nil"/>
              <w:bottom w:val="nil"/>
              <w:right w:val="nil"/>
            </w:tcBorders>
            <w:shd w:val="clear" w:color="auto" w:fill="auto"/>
            <w:noWrap/>
            <w:vAlign w:val="bottom"/>
            <w:hideMark/>
          </w:tcPr>
          <w:p w14:paraId="3D599ED3" w14:textId="77777777" w:rsidR="002434FE" w:rsidRPr="002434FE" w:rsidRDefault="002434FE">
            <w:pPr>
              <w:jc w:val="right"/>
              <w:rPr>
                <w:ins w:id="1140" w:author="Matthew McBee" w:date="2019-12-04T10:39:00Z"/>
                <w:color w:val="000000"/>
                <w:sz w:val="22"/>
                <w:szCs w:val="22"/>
              </w:rPr>
            </w:pPr>
            <w:ins w:id="1141" w:author="Matthew McBee" w:date="2019-12-04T10:39:00Z">
              <w:r w:rsidRPr="002434FE">
                <w:rPr>
                  <w:color w:val="000000"/>
                  <w:sz w:val="22"/>
                  <w:szCs w:val="22"/>
                </w:rPr>
                <w:t>97.61</w:t>
              </w:r>
            </w:ins>
          </w:p>
        </w:tc>
        <w:tc>
          <w:tcPr>
            <w:tcW w:w="1080" w:type="dxa"/>
            <w:tcBorders>
              <w:top w:val="nil"/>
              <w:left w:val="nil"/>
              <w:bottom w:val="nil"/>
              <w:right w:val="nil"/>
            </w:tcBorders>
            <w:shd w:val="clear" w:color="auto" w:fill="auto"/>
            <w:noWrap/>
            <w:vAlign w:val="bottom"/>
            <w:hideMark/>
          </w:tcPr>
          <w:p w14:paraId="322ED2CE" w14:textId="77777777" w:rsidR="002434FE" w:rsidRPr="002434FE" w:rsidRDefault="002434FE">
            <w:pPr>
              <w:jc w:val="right"/>
              <w:rPr>
                <w:ins w:id="1142" w:author="Matthew McBee" w:date="2019-12-04T10:39:00Z"/>
                <w:color w:val="000000"/>
                <w:sz w:val="22"/>
                <w:szCs w:val="22"/>
              </w:rPr>
            </w:pPr>
            <w:ins w:id="1143" w:author="Matthew McBee" w:date="2019-12-04T10:39:00Z">
              <w:r w:rsidRPr="002434FE">
                <w:rPr>
                  <w:color w:val="000000"/>
                  <w:sz w:val="22"/>
                  <w:szCs w:val="22"/>
                </w:rPr>
                <w:t>16.15</w:t>
              </w:r>
            </w:ins>
          </w:p>
        </w:tc>
        <w:tc>
          <w:tcPr>
            <w:tcW w:w="810" w:type="dxa"/>
            <w:tcBorders>
              <w:top w:val="nil"/>
              <w:left w:val="nil"/>
              <w:bottom w:val="nil"/>
              <w:right w:val="nil"/>
            </w:tcBorders>
            <w:shd w:val="clear" w:color="auto" w:fill="auto"/>
            <w:noWrap/>
            <w:vAlign w:val="bottom"/>
            <w:hideMark/>
          </w:tcPr>
          <w:p w14:paraId="4959ED9F" w14:textId="77777777" w:rsidR="002434FE" w:rsidRPr="002434FE" w:rsidRDefault="002434FE">
            <w:pPr>
              <w:jc w:val="right"/>
              <w:rPr>
                <w:ins w:id="1144" w:author="Matthew McBee" w:date="2019-12-04T10:39:00Z"/>
                <w:color w:val="000000"/>
                <w:sz w:val="22"/>
                <w:szCs w:val="22"/>
              </w:rPr>
            </w:pPr>
            <w:ins w:id="1145" w:author="Matthew McBee" w:date="2019-12-04T10:39:00Z">
              <w:r w:rsidRPr="002434FE">
                <w:rPr>
                  <w:color w:val="000000"/>
                  <w:sz w:val="22"/>
                  <w:szCs w:val="22"/>
                </w:rPr>
                <w:t>11.1</w:t>
              </w:r>
            </w:ins>
          </w:p>
        </w:tc>
        <w:tc>
          <w:tcPr>
            <w:tcW w:w="1080" w:type="dxa"/>
            <w:tcBorders>
              <w:top w:val="nil"/>
              <w:left w:val="nil"/>
              <w:bottom w:val="nil"/>
              <w:right w:val="nil"/>
            </w:tcBorders>
            <w:shd w:val="clear" w:color="auto" w:fill="auto"/>
            <w:noWrap/>
            <w:vAlign w:val="bottom"/>
            <w:hideMark/>
          </w:tcPr>
          <w:p w14:paraId="19FDBCDD" w14:textId="77777777" w:rsidR="002434FE" w:rsidRPr="002434FE" w:rsidRDefault="002434FE">
            <w:pPr>
              <w:jc w:val="right"/>
              <w:rPr>
                <w:ins w:id="1146" w:author="Matthew McBee" w:date="2019-12-04T10:39:00Z"/>
                <w:color w:val="000000"/>
                <w:sz w:val="22"/>
                <w:szCs w:val="22"/>
              </w:rPr>
            </w:pPr>
            <w:ins w:id="1147" w:author="Matthew McBee" w:date="2019-12-04T10:39:00Z">
              <w:r w:rsidRPr="002434FE">
                <w:rPr>
                  <w:color w:val="000000"/>
                  <w:sz w:val="22"/>
                  <w:szCs w:val="22"/>
                </w:rPr>
                <w:t>148.2</w:t>
              </w:r>
            </w:ins>
          </w:p>
        </w:tc>
      </w:tr>
      <w:tr w:rsidR="002434FE" w:rsidRPr="002434FE" w14:paraId="3893E98F" w14:textId="77777777" w:rsidTr="002434FE">
        <w:trPr>
          <w:trHeight w:val="320"/>
          <w:ins w:id="1148" w:author="Matthew McBee" w:date="2019-12-04T10:39:00Z"/>
        </w:trPr>
        <w:tc>
          <w:tcPr>
            <w:tcW w:w="3880" w:type="dxa"/>
            <w:tcBorders>
              <w:top w:val="nil"/>
              <w:left w:val="nil"/>
              <w:bottom w:val="nil"/>
              <w:right w:val="nil"/>
            </w:tcBorders>
            <w:shd w:val="clear" w:color="auto" w:fill="auto"/>
            <w:noWrap/>
            <w:vAlign w:val="bottom"/>
            <w:hideMark/>
          </w:tcPr>
          <w:p w14:paraId="48D96800" w14:textId="77777777" w:rsidR="002434FE" w:rsidRPr="002434FE" w:rsidRDefault="002434FE">
            <w:pPr>
              <w:rPr>
                <w:ins w:id="1149" w:author="Matthew McBee" w:date="2019-12-04T10:39:00Z"/>
                <w:color w:val="000000"/>
                <w:sz w:val="22"/>
                <w:szCs w:val="22"/>
              </w:rPr>
            </w:pPr>
            <w:ins w:id="1150" w:author="Matthew McBee" w:date="2019-12-04T10:39:00Z">
              <w:r w:rsidRPr="002434FE">
                <w:rPr>
                  <w:color w:val="000000"/>
                  <w:sz w:val="22"/>
                  <w:szCs w:val="22"/>
                </w:rPr>
                <w:t>Emotional support of home age 1-3</w:t>
              </w:r>
            </w:ins>
          </w:p>
        </w:tc>
        <w:tc>
          <w:tcPr>
            <w:tcW w:w="1030" w:type="dxa"/>
            <w:tcBorders>
              <w:top w:val="nil"/>
              <w:left w:val="nil"/>
              <w:bottom w:val="nil"/>
              <w:right w:val="nil"/>
            </w:tcBorders>
            <w:shd w:val="clear" w:color="auto" w:fill="auto"/>
            <w:noWrap/>
            <w:vAlign w:val="bottom"/>
            <w:hideMark/>
          </w:tcPr>
          <w:p w14:paraId="5777B23F" w14:textId="77777777" w:rsidR="002434FE" w:rsidRPr="002434FE" w:rsidRDefault="002434FE">
            <w:pPr>
              <w:jc w:val="right"/>
              <w:rPr>
                <w:ins w:id="1151" w:author="Matthew McBee" w:date="2019-12-04T10:39:00Z"/>
                <w:color w:val="000000"/>
                <w:sz w:val="22"/>
                <w:szCs w:val="22"/>
              </w:rPr>
            </w:pPr>
            <w:ins w:id="1152" w:author="Matthew McBee" w:date="2019-12-04T10:39:00Z">
              <w:r w:rsidRPr="002434FE">
                <w:rPr>
                  <w:color w:val="000000"/>
                  <w:sz w:val="22"/>
                  <w:szCs w:val="22"/>
                </w:rPr>
                <w:t>1765</w:t>
              </w:r>
            </w:ins>
          </w:p>
        </w:tc>
        <w:tc>
          <w:tcPr>
            <w:tcW w:w="1030" w:type="dxa"/>
            <w:tcBorders>
              <w:top w:val="nil"/>
              <w:left w:val="nil"/>
              <w:bottom w:val="nil"/>
              <w:right w:val="nil"/>
            </w:tcBorders>
            <w:shd w:val="clear" w:color="auto" w:fill="auto"/>
            <w:noWrap/>
            <w:vAlign w:val="bottom"/>
            <w:hideMark/>
          </w:tcPr>
          <w:p w14:paraId="25FE0A75" w14:textId="77777777" w:rsidR="002434FE" w:rsidRPr="002434FE" w:rsidRDefault="002434FE">
            <w:pPr>
              <w:jc w:val="right"/>
              <w:rPr>
                <w:ins w:id="1153" w:author="Matthew McBee" w:date="2019-12-04T10:39:00Z"/>
                <w:color w:val="000000"/>
                <w:sz w:val="22"/>
                <w:szCs w:val="22"/>
              </w:rPr>
            </w:pPr>
            <w:ins w:id="1154" w:author="Matthew McBee" w:date="2019-12-04T10:39:00Z">
              <w:r w:rsidRPr="002434FE">
                <w:rPr>
                  <w:color w:val="000000"/>
                  <w:sz w:val="22"/>
                  <w:szCs w:val="22"/>
                </w:rPr>
                <w:t>97.99</w:t>
              </w:r>
            </w:ins>
          </w:p>
        </w:tc>
        <w:tc>
          <w:tcPr>
            <w:tcW w:w="1080" w:type="dxa"/>
            <w:tcBorders>
              <w:top w:val="nil"/>
              <w:left w:val="nil"/>
              <w:bottom w:val="nil"/>
              <w:right w:val="nil"/>
            </w:tcBorders>
            <w:shd w:val="clear" w:color="auto" w:fill="auto"/>
            <w:noWrap/>
            <w:vAlign w:val="bottom"/>
            <w:hideMark/>
          </w:tcPr>
          <w:p w14:paraId="1DE3EFBD" w14:textId="77777777" w:rsidR="002434FE" w:rsidRPr="002434FE" w:rsidRDefault="002434FE">
            <w:pPr>
              <w:jc w:val="right"/>
              <w:rPr>
                <w:ins w:id="1155" w:author="Matthew McBee" w:date="2019-12-04T10:39:00Z"/>
                <w:color w:val="000000"/>
                <w:sz w:val="22"/>
                <w:szCs w:val="22"/>
              </w:rPr>
            </w:pPr>
            <w:ins w:id="1156" w:author="Matthew McBee" w:date="2019-12-04T10:39:00Z">
              <w:r w:rsidRPr="002434FE">
                <w:rPr>
                  <w:color w:val="000000"/>
                  <w:sz w:val="22"/>
                  <w:szCs w:val="22"/>
                </w:rPr>
                <w:t>16.58</w:t>
              </w:r>
            </w:ins>
          </w:p>
        </w:tc>
        <w:tc>
          <w:tcPr>
            <w:tcW w:w="810" w:type="dxa"/>
            <w:tcBorders>
              <w:top w:val="nil"/>
              <w:left w:val="nil"/>
              <w:bottom w:val="nil"/>
              <w:right w:val="nil"/>
            </w:tcBorders>
            <w:shd w:val="clear" w:color="auto" w:fill="auto"/>
            <w:noWrap/>
            <w:vAlign w:val="bottom"/>
            <w:hideMark/>
          </w:tcPr>
          <w:p w14:paraId="4C70F934" w14:textId="77777777" w:rsidR="002434FE" w:rsidRPr="002434FE" w:rsidRDefault="002434FE">
            <w:pPr>
              <w:jc w:val="right"/>
              <w:rPr>
                <w:ins w:id="1157" w:author="Matthew McBee" w:date="2019-12-04T10:39:00Z"/>
                <w:color w:val="000000"/>
                <w:sz w:val="22"/>
                <w:szCs w:val="22"/>
              </w:rPr>
            </w:pPr>
            <w:ins w:id="1158" w:author="Matthew McBee" w:date="2019-12-04T10:39:00Z">
              <w:r w:rsidRPr="002434FE">
                <w:rPr>
                  <w:color w:val="000000"/>
                  <w:sz w:val="22"/>
                  <w:szCs w:val="22"/>
                </w:rPr>
                <w:t>31.6</w:t>
              </w:r>
            </w:ins>
          </w:p>
        </w:tc>
        <w:tc>
          <w:tcPr>
            <w:tcW w:w="1080" w:type="dxa"/>
            <w:tcBorders>
              <w:top w:val="nil"/>
              <w:left w:val="nil"/>
              <w:bottom w:val="nil"/>
              <w:right w:val="nil"/>
            </w:tcBorders>
            <w:shd w:val="clear" w:color="auto" w:fill="auto"/>
            <w:noWrap/>
            <w:vAlign w:val="bottom"/>
            <w:hideMark/>
          </w:tcPr>
          <w:p w14:paraId="25152E0A" w14:textId="77777777" w:rsidR="002434FE" w:rsidRPr="002434FE" w:rsidRDefault="002434FE">
            <w:pPr>
              <w:jc w:val="right"/>
              <w:rPr>
                <w:ins w:id="1159" w:author="Matthew McBee" w:date="2019-12-04T10:39:00Z"/>
                <w:color w:val="000000"/>
                <w:sz w:val="22"/>
                <w:szCs w:val="22"/>
              </w:rPr>
            </w:pPr>
            <w:ins w:id="1160" w:author="Matthew McBee" w:date="2019-12-04T10:39:00Z">
              <w:r w:rsidRPr="002434FE">
                <w:rPr>
                  <w:color w:val="000000"/>
                  <w:sz w:val="22"/>
                  <w:szCs w:val="22"/>
                </w:rPr>
                <w:t>124.7</w:t>
              </w:r>
            </w:ins>
          </w:p>
        </w:tc>
      </w:tr>
      <w:tr w:rsidR="002434FE" w:rsidRPr="002434FE" w14:paraId="2007197D" w14:textId="77777777" w:rsidTr="002434FE">
        <w:trPr>
          <w:trHeight w:val="320"/>
          <w:ins w:id="1161" w:author="Matthew McBee" w:date="2019-12-04T10:39:00Z"/>
        </w:trPr>
        <w:tc>
          <w:tcPr>
            <w:tcW w:w="3880" w:type="dxa"/>
            <w:tcBorders>
              <w:top w:val="nil"/>
              <w:left w:val="nil"/>
              <w:bottom w:val="nil"/>
              <w:right w:val="nil"/>
            </w:tcBorders>
            <w:shd w:val="clear" w:color="auto" w:fill="auto"/>
            <w:noWrap/>
            <w:vAlign w:val="bottom"/>
            <w:hideMark/>
          </w:tcPr>
          <w:p w14:paraId="1D73E812" w14:textId="77777777" w:rsidR="002434FE" w:rsidRPr="002434FE" w:rsidRDefault="002434FE">
            <w:pPr>
              <w:rPr>
                <w:ins w:id="1162" w:author="Matthew McBee" w:date="2019-12-04T10:39:00Z"/>
                <w:color w:val="000000"/>
                <w:sz w:val="22"/>
                <w:szCs w:val="22"/>
              </w:rPr>
            </w:pPr>
            <w:ins w:id="1163" w:author="Matthew McBee" w:date="2019-12-04T10:39:00Z">
              <w:r w:rsidRPr="002434FE">
                <w:rPr>
                  <w:color w:val="000000"/>
                  <w:sz w:val="22"/>
                  <w:szCs w:val="22"/>
                </w:rPr>
                <w:t>Gestational age at birth</w:t>
              </w:r>
            </w:ins>
          </w:p>
        </w:tc>
        <w:tc>
          <w:tcPr>
            <w:tcW w:w="1030" w:type="dxa"/>
            <w:tcBorders>
              <w:top w:val="nil"/>
              <w:left w:val="nil"/>
              <w:bottom w:val="nil"/>
              <w:right w:val="nil"/>
            </w:tcBorders>
            <w:shd w:val="clear" w:color="auto" w:fill="auto"/>
            <w:noWrap/>
            <w:vAlign w:val="bottom"/>
            <w:hideMark/>
          </w:tcPr>
          <w:p w14:paraId="029ABB35" w14:textId="77777777" w:rsidR="002434FE" w:rsidRPr="002434FE" w:rsidRDefault="002434FE">
            <w:pPr>
              <w:jc w:val="right"/>
              <w:rPr>
                <w:ins w:id="1164" w:author="Matthew McBee" w:date="2019-12-04T10:39:00Z"/>
                <w:color w:val="000000"/>
                <w:sz w:val="22"/>
                <w:szCs w:val="22"/>
              </w:rPr>
            </w:pPr>
            <w:ins w:id="1165" w:author="Matthew McBee" w:date="2019-12-04T10:39:00Z">
              <w:r w:rsidRPr="002434FE">
                <w:rPr>
                  <w:color w:val="000000"/>
                  <w:sz w:val="22"/>
                  <w:szCs w:val="22"/>
                </w:rPr>
                <w:t>1960</w:t>
              </w:r>
            </w:ins>
          </w:p>
        </w:tc>
        <w:tc>
          <w:tcPr>
            <w:tcW w:w="1030" w:type="dxa"/>
            <w:tcBorders>
              <w:top w:val="nil"/>
              <w:left w:val="nil"/>
              <w:bottom w:val="nil"/>
              <w:right w:val="nil"/>
            </w:tcBorders>
            <w:shd w:val="clear" w:color="auto" w:fill="auto"/>
            <w:noWrap/>
            <w:vAlign w:val="bottom"/>
            <w:hideMark/>
          </w:tcPr>
          <w:p w14:paraId="050C8A5E" w14:textId="77777777" w:rsidR="002434FE" w:rsidRPr="002434FE" w:rsidRDefault="002434FE">
            <w:pPr>
              <w:jc w:val="right"/>
              <w:rPr>
                <w:ins w:id="1166" w:author="Matthew McBee" w:date="2019-12-04T10:39:00Z"/>
                <w:color w:val="000000"/>
                <w:sz w:val="22"/>
                <w:szCs w:val="22"/>
              </w:rPr>
            </w:pPr>
            <w:ins w:id="1167" w:author="Matthew McBee" w:date="2019-12-04T10:39:00Z">
              <w:r w:rsidRPr="002434FE">
                <w:rPr>
                  <w:color w:val="000000"/>
                  <w:sz w:val="22"/>
                  <w:szCs w:val="22"/>
                </w:rPr>
                <w:t>-1.41</w:t>
              </w:r>
            </w:ins>
          </w:p>
        </w:tc>
        <w:tc>
          <w:tcPr>
            <w:tcW w:w="1080" w:type="dxa"/>
            <w:tcBorders>
              <w:top w:val="nil"/>
              <w:left w:val="nil"/>
              <w:bottom w:val="nil"/>
              <w:right w:val="nil"/>
            </w:tcBorders>
            <w:shd w:val="clear" w:color="auto" w:fill="auto"/>
            <w:noWrap/>
            <w:vAlign w:val="bottom"/>
            <w:hideMark/>
          </w:tcPr>
          <w:p w14:paraId="4D24EEC6" w14:textId="77777777" w:rsidR="002434FE" w:rsidRPr="002434FE" w:rsidRDefault="002434FE">
            <w:pPr>
              <w:jc w:val="right"/>
              <w:rPr>
                <w:ins w:id="1168" w:author="Matthew McBee" w:date="2019-12-04T10:39:00Z"/>
                <w:color w:val="000000"/>
                <w:sz w:val="22"/>
                <w:szCs w:val="22"/>
              </w:rPr>
            </w:pPr>
            <w:ins w:id="1169" w:author="Matthew McBee" w:date="2019-12-04T10:39:00Z">
              <w:r w:rsidRPr="002434FE">
                <w:rPr>
                  <w:color w:val="000000"/>
                  <w:sz w:val="22"/>
                  <w:szCs w:val="22"/>
                </w:rPr>
                <w:t>1.96</w:t>
              </w:r>
            </w:ins>
          </w:p>
        </w:tc>
        <w:tc>
          <w:tcPr>
            <w:tcW w:w="810" w:type="dxa"/>
            <w:tcBorders>
              <w:top w:val="nil"/>
              <w:left w:val="nil"/>
              <w:bottom w:val="nil"/>
              <w:right w:val="nil"/>
            </w:tcBorders>
            <w:shd w:val="clear" w:color="auto" w:fill="auto"/>
            <w:noWrap/>
            <w:vAlign w:val="bottom"/>
            <w:hideMark/>
          </w:tcPr>
          <w:p w14:paraId="1CE8FC5C" w14:textId="77777777" w:rsidR="002434FE" w:rsidRPr="002434FE" w:rsidRDefault="002434FE">
            <w:pPr>
              <w:jc w:val="right"/>
              <w:rPr>
                <w:ins w:id="1170" w:author="Matthew McBee" w:date="2019-12-04T10:39:00Z"/>
                <w:color w:val="000000"/>
                <w:sz w:val="22"/>
                <w:szCs w:val="22"/>
              </w:rPr>
            </w:pPr>
            <w:ins w:id="1171" w:author="Matthew McBee" w:date="2019-12-04T10:39:00Z">
              <w:r w:rsidRPr="002434FE">
                <w:rPr>
                  <w:color w:val="000000"/>
                  <w:sz w:val="22"/>
                  <w:szCs w:val="22"/>
                </w:rPr>
                <w:t>-14</w:t>
              </w:r>
            </w:ins>
          </w:p>
        </w:tc>
        <w:tc>
          <w:tcPr>
            <w:tcW w:w="1080" w:type="dxa"/>
            <w:tcBorders>
              <w:top w:val="nil"/>
              <w:left w:val="nil"/>
              <w:bottom w:val="nil"/>
              <w:right w:val="nil"/>
            </w:tcBorders>
            <w:shd w:val="clear" w:color="auto" w:fill="auto"/>
            <w:noWrap/>
            <w:vAlign w:val="bottom"/>
            <w:hideMark/>
          </w:tcPr>
          <w:p w14:paraId="31262931" w14:textId="77777777" w:rsidR="002434FE" w:rsidRPr="002434FE" w:rsidRDefault="002434FE">
            <w:pPr>
              <w:jc w:val="right"/>
              <w:rPr>
                <w:ins w:id="1172" w:author="Matthew McBee" w:date="2019-12-04T10:39:00Z"/>
                <w:color w:val="000000"/>
                <w:sz w:val="22"/>
                <w:szCs w:val="22"/>
              </w:rPr>
            </w:pPr>
            <w:ins w:id="1173" w:author="Matthew McBee" w:date="2019-12-04T10:39:00Z">
              <w:r w:rsidRPr="002434FE">
                <w:rPr>
                  <w:color w:val="000000"/>
                  <w:sz w:val="22"/>
                  <w:szCs w:val="22"/>
                </w:rPr>
                <w:t>7</w:t>
              </w:r>
            </w:ins>
          </w:p>
        </w:tc>
      </w:tr>
      <w:tr w:rsidR="002434FE" w:rsidRPr="002434FE" w14:paraId="64D55003" w14:textId="77777777" w:rsidTr="002434FE">
        <w:trPr>
          <w:trHeight w:val="320"/>
          <w:ins w:id="1174" w:author="Matthew McBee" w:date="2019-12-04T10:39:00Z"/>
        </w:trPr>
        <w:tc>
          <w:tcPr>
            <w:tcW w:w="3880" w:type="dxa"/>
            <w:tcBorders>
              <w:top w:val="nil"/>
              <w:left w:val="nil"/>
              <w:bottom w:val="nil"/>
              <w:right w:val="nil"/>
            </w:tcBorders>
            <w:shd w:val="clear" w:color="auto" w:fill="auto"/>
            <w:noWrap/>
            <w:vAlign w:val="bottom"/>
            <w:hideMark/>
          </w:tcPr>
          <w:p w14:paraId="4B699E56" w14:textId="77777777" w:rsidR="002434FE" w:rsidRPr="002434FE" w:rsidRDefault="002434FE">
            <w:pPr>
              <w:rPr>
                <w:ins w:id="1175" w:author="Matthew McBee" w:date="2019-12-04T10:39:00Z"/>
                <w:color w:val="000000"/>
                <w:sz w:val="22"/>
                <w:szCs w:val="22"/>
              </w:rPr>
            </w:pPr>
            <w:ins w:id="1176" w:author="Matthew McBee" w:date="2019-12-04T10:39:00Z">
              <w:r w:rsidRPr="002434FE">
                <w:rPr>
                  <w:color w:val="000000"/>
                  <w:sz w:val="22"/>
                  <w:szCs w:val="22"/>
                </w:rPr>
                <w:t>Mother's age at birth</w:t>
              </w:r>
            </w:ins>
          </w:p>
        </w:tc>
        <w:tc>
          <w:tcPr>
            <w:tcW w:w="1030" w:type="dxa"/>
            <w:tcBorders>
              <w:top w:val="nil"/>
              <w:left w:val="nil"/>
              <w:bottom w:val="nil"/>
              <w:right w:val="nil"/>
            </w:tcBorders>
            <w:shd w:val="clear" w:color="auto" w:fill="auto"/>
            <w:noWrap/>
            <w:vAlign w:val="bottom"/>
            <w:hideMark/>
          </w:tcPr>
          <w:p w14:paraId="2DEC1F7C" w14:textId="77777777" w:rsidR="002434FE" w:rsidRPr="002434FE" w:rsidRDefault="002434FE">
            <w:pPr>
              <w:jc w:val="right"/>
              <w:rPr>
                <w:ins w:id="1177" w:author="Matthew McBee" w:date="2019-12-04T10:39:00Z"/>
                <w:color w:val="000000"/>
                <w:sz w:val="22"/>
                <w:szCs w:val="22"/>
              </w:rPr>
            </w:pPr>
            <w:ins w:id="1178" w:author="Matthew McBee" w:date="2019-12-04T10:39:00Z">
              <w:r w:rsidRPr="002434FE">
                <w:rPr>
                  <w:color w:val="000000"/>
                  <w:sz w:val="22"/>
                  <w:szCs w:val="22"/>
                </w:rPr>
                <w:t>2108</w:t>
              </w:r>
            </w:ins>
          </w:p>
        </w:tc>
        <w:tc>
          <w:tcPr>
            <w:tcW w:w="1030" w:type="dxa"/>
            <w:tcBorders>
              <w:top w:val="nil"/>
              <w:left w:val="nil"/>
              <w:bottom w:val="nil"/>
              <w:right w:val="nil"/>
            </w:tcBorders>
            <w:shd w:val="clear" w:color="auto" w:fill="auto"/>
            <w:noWrap/>
            <w:vAlign w:val="bottom"/>
            <w:hideMark/>
          </w:tcPr>
          <w:p w14:paraId="5680B482" w14:textId="77777777" w:rsidR="002434FE" w:rsidRPr="002434FE" w:rsidRDefault="002434FE">
            <w:pPr>
              <w:jc w:val="right"/>
              <w:rPr>
                <w:ins w:id="1179" w:author="Matthew McBee" w:date="2019-12-04T10:39:00Z"/>
                <w:color w:val="000000"/>
                <w:sz w:val="22"/>
                <w:szCs w:val="22"/>
              </w:rPr>
            </w:pPr>
            <w:ins w:id="1180" w:author="Matthew McBee" w:date="2019-12-04T10:39:00Z">
              <w:r w:rsidRPr="002434FE">
                <w:rPr>
                  <w:color w:val="000000"/>
                  <w:sz w:val="22"/>
                  <w:szCs w:val="22"/>
                </w:rPr>
                <w:t>28.48</w:t>
              </w:r>
            </w:ins>
          </w:p>
        </w:tc>
        <w:tc>
          <w:tcPr>
            <w:tcW w:w="1080" w:type="dxa"/>
            <w:tcBorders>
              <w:top w:val="nil"/>
              <w:left w:val="nil"/>
              <w:bottom w:val="nil"/>
              <w:right w:val="nil"/>
            </w:tcBorders>
            <w:shd w:val="clear" w:color="auto" w:fill="auto"/>
            <w:noWrap/>
            <w:vAlign w:val="bottom"/>
            <w:hideMark/>
          </w:tcPr>
          <w:p w14:paraId="2299BE9D" w14:textId="77777777" w:rsidR="002434FE" w:rsidRPr="002434FE" w:rsidRDefault="002434FE">
            <w:pPr>
              <w:jc w:val="right"/>
              <w:rPr>
                <w:ins w:id="1181" w:author="Matthew McBee" w:date="2019-12-04T10:39:00Z"/>
                <w:color w:val="000000"/>
                <w:sz w:val="22"/>
                <w:szCs w:val="22"/>
              </w:rPr>
            </w:pPr>
            <w:ins w:id="1182" w:author="Matthew McBee" w:date="2019-12-04T10:39:00Z">
              <w:r w:rsidRPr="002434FE">
                <w:rPr>
                  <w:color w:val="000000"/>
                  <w:sz w:val="22"/>
                  <w:szCs w:val="22"/>
                </w:rPr>
                <w:t>2.62</w:t>
              </w:r>
            </w:ins>
          </w:p>
        </w:tc>
        <w:tc>
          <w:tcPr>
            <w:tcW w:w="810" w:type="dxa"/>
            <w:tcBorders>
              <w:top w:val="nil"/>
              <w:left w:val="nil"/>
              <w:bottom w:val="nil"/>
              <w:right w:val="nil"/>
            </w:tcBorders>
            <w:shd w:val="clear" w:color="auto" w:fill="auto"/>
            <w:noWrap/>
            <w:vAlign w:val="bottom"/>
            <w:hideMark/>
          </w:tcPr>
          <w:p w14:paraId="7F324946" w14:textId="77777777" w:rsidR="002434FE" w:rsidRPr="002434FE" w:rsidRDefault="002434FE">
            <w:pPr>
              <w:jc w:val="right"/>
              <w:rPr>
                <w:ins w:id="1183" w:author="Matthew McBee" w:date="2019-12-04T10:39:00Z"/>
                <w:color w:val="000000"/>
                <w:sz w:val="22"/>
                <w:szCs w:val="22"/>
              </w:rPr>
            </w:pPr>
            <w:ins w:id="1184" w:author="Matthew McBee" w:date="2019-12-04T10:39:00Z">
              <w:r w:rsidRPr="002434FE">
                <w:rPr>
                  <w:color w:val="000000"/>
                  <w:sz w:val="22"/>
                  <w:szCs w:val="22"/>
                </w:rPr>
                <w:t>23</w:t>
              </w:r>
            </w:ins>
          </w:p>
        </w:tc>
        <w:tc>
          <w:tcPr>
            <w:tcW w:w="1080" w:type="dxa"/>
            <w:tcBorders>
              <w:top w:val="nil"/>
              <w:left w:val="nil"/>
              <w:bottom w:val="nil"/>
              <w:right w:val="nil"/>
            </w:tcBorders>
            <w:shd w:val="clear" w:color="auto" w:fill="auto"/>
            <w:noWrap/>
            <w:vAlign w:val="bottom"/>
            <w:hideMark/>
          </w:tcPr>
          <w:p w14:paraId="47320421" w14:textId="77777777" w:rsidR="002434FE" w:rsidRPr="002434FE" w:rsidRDefault="002434FE">
            <w:pPr>
              <w:jc w:val="right"/>
              <w:rPr>
                <w:ins w:id="1185" w:author="Matthew McBee" w:date="2019-12-04T10:39:00Z"/>
                <w:color w:val="000000"/>
                <w:sz w:val="22"/>
                <w:szCs w:val="22"/>
              </w:rPr>
            </w:pPr>
            <w:ins w:id="1186" w:author="Matthew McBee" w:date="2019-12-04T10:39:00Z">
              <w:r w:rsidRPr="002434FE">
                <w:rPr>
                  <w:color w:val="000000"/>
                  <w:sz w:val="22"/>
                  <w:szCs w:val="22"/>
                </w:rPr>
                <w:t>36</w:t>
              </w:r>
            </w:ins>
          </w:p>
        </w:tc>
      </w:tr>
      <w:tr w:rsidR="002434FE" w:rsidRPr="002434FE" w14:paraId="215ABD30" w14:textId="77777777" w:rsidTr="002434FE">
        <w:trPr>
          <w:trHeight w:val="320"/>
          <w:ins w:id="1187" w:author="Matthew McBee" w:date="2019-12-04T10:39:00Z"/>
        </w:trPr>
        <w:tc>
          <w:tcPr>
            <w:tcW w:w="3880" w:type="dxa"/>
            <w:tcBorders>
              <w:top w:val="nil"/>
              <w:left w:val="nil"/>
              <w:bottom w:val="nil"/>
              <w:right w:val="nil"/>
            </w:tcBorders>
            <w:shd w:val="clear" w:color="auto" w:fill="auto"/>
            <w:noWrap/>
            <w:vAlign w:val="bottom"/>
            <w:hideMark/>
          </w:tcPr>
          <w:p w14:paraId="666B5DC0" w14:textId="77777777" w:rsidR="002434FE" w:rsidRPr="002434FE" w:rsidRDefault="002434FE">
            <w:pPr>
              <w:rPr>
                <w:ins w:id="1188" w:author="Matthew McBee" w:date="2019-12-04T10:39:00Z"/>
                <w:color w:val="000000"/>
                <w:sz w:val="22"/>
                <w:szCs w:val="22"/>
              </w:rPr>
            </w:pPr>
            <w:ins w:id="1189" w:author="Matthew McBee" w:date="2019-12-04T10:39:00Z">
              <w:r w:rsidRPr="002434FE">
                <w:rPr>
                  <w:color w:val="000000"/>
                  <w:sz w:val="22"/>
                  <w:szCs w:val="22"/>
                </w:rPr>
                <w:t>Mother's years of schooling</w:t>
              </w:r>
            </w:ins>
          </w:p>
        </w:tc>
        <w:tc>
          <w:tcPr>
            <w:tcW w:w="1030" w:type="dxa"/>
            <w:tcBorders>
              <w:top w:val="nil"/>
              <w:left w:val="nil"/>
              <w:bottom w:val="nil"/>
              <w:right w:val="nil"/>
            </w:tcBorders>
            <w:shd w:val="clear" w:color="auto" w:fill="auto"/>
            <w:noWrap/>
            <w:vAlign w:val="bottom"/>
            <w:hideMark/>
          </w:tcPr>
          <w:p w14:paraId="3FF886B6" w14:textId="77777777" w:rsidR="002434FE" w:rsidRPr="002434FE" w:rsidRDefault="002434FE">
            <w:pPr>
              <w:jc w:val="right"/>
              <w:rPr>
                <w:ins w:id="1190" w:author="Matthew McBee" w:date="2019-12-04T10:39:00Z"/>
                <w:color w:val="000000"/>
                <w:sz w:val="22"/>
                <w:szCs w:val="22"/>
              </w:rPr>
            </w:pPr>
            <w:ins w:id="1191" w:author="Matthew McBee" w:date="2019-12-04T10:39:00Z">
              <w:r w:rsidRPr="002434FE">
                <w:rPr>
                  <w:color w:val="000000"/>
                  <w:sz w:val="22"/>
                  <w:szCs w:val="22"/>
                </w:rPr>
                <w:t>2095</w:t>
              </w:r>
            </w:ins>
          </w:p>
        </w:tc>
        <w:tc>
          <w:tcPr>
            <w:tcW w:w="1030" w:type="dxa"/>
            <w:tcBorders>
              <w:top w:val="nil"/>
              <w:left w:val="nil"/>
              <w:bottom w:val="nil"/>
              <w:right w:val="nil"/>
            </w:tcBorders>
            <w:shd w:val="clear" w:color="auto" w:fill="auto"/>
            <w:noWrap/>
            <w:vAlign w:val="bottom"/>
            <w:hideMark/>
          </w:tcPr>
          <w:p w14:paraId="3C54C68A" w14:textId="77777777" w:rsidR="002434FE" w:rsidRPr="002434FE" w:rsidRDefault="002434FE">
            <w:pPr>
              <w:jc w:val="right"/>
              <w:rPr>
                <w:ins w:id="1192" w:author="Matthew McBee" w:date="2019-12-04T10:39:00Z"/>
                <w:color w:val="000000"/>
                <w:sz w:val="22"/>
                <w:szCs w:val="22"/>
              </w:rPr>
            </w:pPr>
            <w:ins w:id="1193" w:author="Matthew McBee" w:date="2019-12-04T10:39:00Z">
              <w:r w:rsidRPr="002434FE">
                <w:rPr>
                  <w:color w:val="000000"/>
                  <w:sz w:val="22"/>
                  <w:szCs w:val="22"/>
                </w:rPr>
                <w:t>12.95</w:t>
              </w:r>
            </w:ins>
          </w:p>
        </w:tc>
        <w:tc>
          <w:tcPr>
            <w:tcW w:w="1080" w:type="dxa"/>
            <w:tcBorders>
              <w:top w:val="nil"/>
              <w:left w:val="nil"/>
              <w:bottom w:val="nil"/>
              <w:right w:val="nil"/>
            </w:tcBorders>
            <w:shd w:val="clear" w:color="auto" w:fill="auto"/>
            <w:noWrap/>
            <w:vAlign w:val="bottom"/>
            <w:hideMark/>
          </w:tcPr>
          <w:p w14:paraId="1B516E7B" w14:textId="77777777" w:rsidR="002434FE" w:rsidRPr="002434FE" w:rsidRDefault="002434FE">
            <w:pPr>
              <w:jc w:val="right"/>
              <w:rPr>
                <w:ins w:id="1194" w:author="Matthew McBee" w:date="2019-12-04T10:39:00Z"/>
                <w:color w:val="000000"/>
                <w:sz w:val="22"/>
                <w:szCs w:val="22"/>
              </w:rPr>
            </w:pPr>
            <w:ins w:id="1195" w:author="Matthew McBee" w:date="2019-12-04T10:39:00Z">
              <w:r w:rsidRPr="002434FE">
                <w:rPr>
                  <w:color w:val="000000"/>
                  <w:sz w:val="22"/>
                  <w:szCs w:val="22"/>
                </w:rPr>
                <w:t>2.48</w:t>
              </w:r>
            </w:ins>
          </w:p>
        </w:tc>
        <w:tc>
          <w:tcPr>
            <w:tcW w:w="810" w:type="dxa"/>
            <w:tcBorders>
              <w:top w:val="nil"/>
              <w:left w:val="nil"/>
              <w:bottom w:val="nil"/>
              <w:right w:val="nil"/>
            </w:tcBorders>
            <w:shd w:val="clear" w:color="auto" w:fill="auto"/>
            <w:noWrap/>
            <w:vAlign w:val="bottom"/>
            <w:hideMark/>
          </w:tcPr>
          <w:p w14:paraId="1E083010" w14:textId="77777777" w:rsidR="002434FE" w:rsidRPr="002434FE" w:rsidRDefault="002434FE">
            <w:pPr>
              <w:jc w:val="right"/>
              <w:rPr>
                <w:ins w:id="1196" w:author="Matthew McBee" w:date="2019-12-04T10:39:00Z"/>
                <w:color w:val="000000"/>
                <w:sz w:val="22"/>
                <w:szCs w:val="22"/>
              </w:rPr>
            </w:pPr>
            <w:ins w:id="1197"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3B28A550" w14:textId="77777777" w:rsidR="002434FE" w:rsidRPr="002434FE" w:rsidRDefault="002434FE">
            <w:pPr>
              <w:jc w:val="right"/>
              <w:rPr>
                <w:ins w:id="1198" w:author="Matthew McBee" w:date="2019-12-04T10:39:00Z"/>
                <w:color w:val="000000"/>
                <w:sz w:val="22"/>
                <w:szCs w:val="22"/>
              </w:rPr>
            </w:pPr>
            <w:ins w:id="1199" w:author="Matthew McBee" w:date="2019-12-04T10:39:00Z">
              <w:r w:rsidRPr="002434FE">
                <w:rPr>
                  <w:color w:val="000000"/>
                  <w:sz w:val="22"/>
                  <w:szCs w:val="22"/>
                </w:rPr>
                <w:t>20</w:t>
              </w:r>
            </w:ins>
          </w:p>
        </w:tc>
      </w:tr>
      <w:tr w:rsidR="002434FE" w:rsidRPr="002434FE" w14:paraId="1ED14481" w14:textId="77777777" w:rsidTr="002434FE">
        <w:trPr>
          <w:trHeight w:val="320"/>
          <w:ins w:id="1200" w:author="Matthew McBee" w:date="2019-12-04T10:39:00Z"/>
        </w:trPr>
        <w:tc>
          <w:tcPr>
            <w:tcW w:w="3880" w:type="dxa"/>
            <w:tcBorders>
              <w:top w:val="nil"/>
              <w:left w:val="nil"/>
              <w:bottom w:val="nil"/>
              <w:right w:val="nil"/>
            </w:tcBorders>
            <w:shd w:val="clear" w:color="auto" w:fill="auto"/>
            <w:noWrap/>
            <w:vAlign w:val="bottom"/>
            <w:hideMark/>
          </w:tcPr>
          <w:p w14:paraId="3118AD16" w14:textId="77777777" w:rsidR="002434FE" w:rsidRPr="002434FE" w:rsidRDefault="002434FE">
            <w:pPr>
              <w:rPr>
                <w:ins w:id="1201" w:author="Matthew McBee" w:date="2019-12-04T10:39:00Z"/>
                <w:color w:val="000000"/>
                <w:sz w:val="22"/>
                <w:szCs w:val="22"/>
              </w:rPr>
            </w:pPr>
            <w:ins w:id="1202" w:author="Matthew McBee" w:date="2019-12-04T10:39:00Z">
              <w:r w:rsidRPr="002434FE">
                <w:rPr>
                  <w:color w:val="000000"/>
                  <w:sz w:val="22"/>
                  <w:szCs w:val="22"/>
                </w:rPr>
                <w:t>Number of children in household</w:t>
              </w:r>
            </w:ins>
          </w:p>
        </w:tc>
        <w:tc>
          <w:tcPr>
            <w:tcW w:w="1030" w:type="dxa"/>
            <w:tcBorders>
              <w:top w:val="nil"/>
              <w:left w:val="nil"/>
              <w:bottom w:val="nil"/>
              <w:right w:val="nil"/>
            </w:tcBorders>
            <w:shd w:val="clear" w:color="auto" w:fill="auto"/>
            <w:noWrap/>
            <w:vAlign w:val="bottom"/>
            <w:hideMark/>
          </w:tcPr>
          <w:p w14:paraId="1AB4E5E2" w14:textId="77777777" w:rsidR="002434FE" w:rsidRPr="002434FE" w:rsidRDefault="002434FE">
            <w:pPr>
              <w:jc w:val="right"/>
              <w:rPr>
                <w:ins w:id="1203" w:author="Matthew McBee" w:date="2019-12-04T10:39:00Z"/>
                <w:color w:val="000000"/>
                <w:sz w:val="22"/>
                <w:szCs w:val="22"/>
              </w:rPr>
            </w:pPr>
            <w:ins w:id="1204" w:author="Matthew McBee" w:date="2019-12-04T10:39:00Z">
              <w:r w:rsidRPr="002434FE">
                <w:rPr>
                  <w:color w:val="000000"/>
                  <w:sz w:val="22"/>
                  <w:szCs w:val="22"/>
                </w:rPr>
                <w:t>2097</w:t>
              </w:r>
            </w:ins>
          </w:p>
        </w:tc>
        <w:tc>
          <w:tcPr>
            <w:tcW w:w="1030" w:type="dxa"/>
            <w:tcBorders>
              <w:top w:val="nil"/>
              <w:left w:val="nil"/>
              <w:bottom w:val="nil"/>
              <w:right w:val="nil"/>
            </w:tcBorders>
            <w:shd w:val="clear" w:color="auto" w:fill="auto"/>
            <w:noWrap/>
            <w:vAlign w:val="bottom"/>
            <w:hideMark/>
          </w:tcPr>
          <w:p w14:paraId="28E3CE1E" w14:textId="77777777" w:rsidR="002434FE" w:rsidRPr="002434FE" w:rsidRDefault="002434FE">
            <w:pPr>
              <w:jc w:val="right"/>
              <w:rPr>
                <w:ins w:id="1205" w:author="Matthew McBee" w:date="2019-12-04T10:39:00Z"/>
                <w:color w:val="000000"/>
                <w:sz w:val="22"/>
                <w:szCs w:val="22"/>
              </w:rPr>
            </w:pPr>
            <w:ins w:id="1206" w:author="Matthew McBee" w:date="2019-12-04T10:39:00Z">
              <w:r w:rsidRPr="002434FE">
                <w:rPr>
                  <w:color w:val="000000"/>
                  <w:sz w:val="22"/>
                  <w:szCs w:val="22"/>
                </w:rPr>
                <w:t>1.64</w:t>
              </w:r>
            </w:ins>
          </w:p>
        </w:tc>
        <w:tc>
          <w:tcPr>
            <w:tcW w:w="1080" w:type="dxa"/>
            <w:tcBorders>
              <w:top w:val="nil"/>
              <w:left w:val="nil"/>
              <w:bottom w:val="nil"/>
              <w:right w:val="nil"/>
            </w:tcBorders>
            <w:shd w:val="clear" w:color="auto" w:fill="auto"/>
            <w:noWrap/>
            <w:vAlign w:val="bottom"/>
            <w:hideMark/>
          </w:tcPr>
          <w:p w14:paraId="46672585" w14:textId="77777777" w:rsidR="002434FE" w:rsidRPr="002434FE" w:rsidRDefault="002434FE">
            <w:pPr>
              <w:jc w:val="right"/>
              <w:rPr>
                <w:ins w:id="1207" w:author="Matthew McBee" w:date="2019-12-04T10:39:00Z"/>
                <w:color w:val="000000"/>
                <w:sz w:val="22"/>
                <w:szCs w:val="22"/>
              </w:rPr>
            </w:pPr>
            <w:ins w:id="1208" w:author="Matthew McBee" w:date="2019-12-04T10:39:00Z">
              <w:r w:rsidRPr="002434FE">
                <w:rPr>
                  <w:color w:val="000000"/>
                  <w:sz w:val="22"/>
                  <w:szCs w:val="22"/>
                </w:rPr>
                <w:t>1.2</w:t>
              </w:r>
            </w:ins>
          </w:p>
        </w:tc>
        <w:tc>
          <w:tcPr>
            <w:tcW w:w="810" w:type="dxa"/>
            <w:tcBorders>
              <w:top w:val="nil"/>
              <w:left w:val="nil"/>
              <w:bottom w:val="nil"/>
              <w:right w:val="nil"/>
            </w:tcBorders>
            <w:shd w:val="clear" w:color="auto" w:fill="auto"/>
            <w:noWrap/>
            <w:vAlign w:val="bottom"/>
            <w:hideMark/>
          </w:tcPr>
          <w:p w14:paraId="7E174A3C" w14:textId="77777777" w:rsidR="002434FE" w:rsidRPr="002434FE" w:rsidRDefault="002434FE">
            <w:pPr>
              <w:jc w:val="right"/>
              <w:rPr>
                <w:ins w:id="1209" w:author="Matthew McBee" w:date="2019-12-04T10:39:00Z"/>
                <w:color w:val="000000"/>
                <w:sz w:val="22"/>
                <w:szCs w:val="22"/>
              </w:rPr>
            </w:pPr>
            <w:ins w:id="1210"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5E87E7B7" w14:textId="77777777" w:rsidR="002434FE" w:rsidRPr="002434FE" w:rsidRDefault="002434FE">
            <w:pPr>
              <w:jc w:val="right"/>
              <w:rPr>
                <w:ins w:id="1211" w:author="Matthew McBee" w:date="2019-12-04T10:39:00Z"/>
                <w:color w:val="000000"/>
                <w:sz w:val="22"/>
                <w:szCs w:val="22"/>
              </w:rPr>
            </w:pPr>
            <w:ins w:id="1212" w:author="Matthew McBee" w:date="2019-12-04T10:39:00Z">
              <w:r w:rsidRPr="002434FE">
                <w:rPr>
                  <w:color w:val="000000"/>
                  <w:sz w:val="22"/>
                  <w:szCs w:val="22"/>
                </w:rPr>
                <w:t>7</w:t>
              </w:r>
            </w:ins>
          </w:p>
        </w:tc>
      </w:tr>
      <w:tr w:rsidR="002434FE" w:rsidRPr="002434FE" w14:paraId="49FE7372" w14:textId="77777777" w:rsidTr="002434FE">
        <w:trPr>
          <w:trHeight w:val="320"/>
          <w:ins w:id="1213" w:author="Matthew McBee" w:date="2019-12-04T10:39:00Z"/>
        </w:trPr>
        <w:tc>
          <w:tcPr>
            <w:tcW w:w="3880" w:type="dxa"/>
            <w:tcBorders>
              <w:top w:val="nil"/>
              <w:left w:val="nil"/>
              <w:bottom w:val="nil"/>
              <w:right w:val="nil"/>
            </w:tcBorders>
            <w:shd w:val="clear" w:color="auto" w:fill="auto"/>
            <w:noWrap/>
            <w:vAlign w:val="bottom"/>
            <w:hideMark/>
          </w:tcPr>
          <w:p w14:paraId="5D3DC75A" w14:textId="77777777" w:rsidR="002434FE" w:rsidRPr="002434FE" w:rsidRDefault="002434FE">
            <w:pPr>
              <w:rPr>
                <w:ins w:id="1214" w:author="Matthew McBee" w:date="2019-12-04T10:39:00Z"/>
                <w:color w:val="000000"/>
                <w:sz w:val="22"/>
                <w:szCs w:val="22"/>
              </w:rPr>
            </w:pPr>
            <w:ins w:id="1215" w:author="Matthew McBee" w:date="2019-12-04T10:39:00Z">
              <w:r w:rsidRPr="002434FE">
                <w:rPr>
                  <w:color w:val="000000"/>
                  <w:sz w:val="22"/>
                  <w:szCs w:val="22"/>
                </w:rPr>
                <w:t>Partner's years of schooling</w:t>
              </w:r>
            </w:ins>
          </w:p>
        </w:tc>
        <w:tc>
          <w:tcPr>
            <w:tcW w:w="1030" w:type="dxa"/>
            <w:tcBorders>
              <w:top w:val="nil"/>
              <w:left w:val="nil"/>
              <w:bottom w:val="nil"/>
              <w:right w:val="nil"/>
            </w:tcBorders>
            <w:shd w:val="clear" w:color="auto" w:fill="auto"/>
            <w:noWrap/>
            <w:vAlign w:val="bottom"/>
            <w:hideMark/>
          </w:tcPr>
          <w:p w14:paraId="2615B445" w14:textId="77777777" w:rsidR="002434FE" w:rsidRPr="002434FE" w:rsidRDefault="002434FE">
            <w:pPr>
              <w:jc w:val="right"/>
              <w:rPr>
                <w:ins w:id="1216" w:author="Matthew McBee" w:date="2019-12-04T10:39:00Z"/>
                <w:color w:val="000000"/>
                <w:sz w:val="22"/>
                <w:szCs w:val="22"/>
              </w:rPr>
            </w:pPr>
            <w:ins w:id="1217" w:author="Matthew McBee" w:date="2019-12-04T10:39:00Z">
              <w:r w:rsidRPr="002434FE">
                <w:rPr>
                  <w:color w:val="000000"/>
                  <w:sz w:val="22"/>
                  <w:szCs w:val="22"/>
                </w:rPr>
                <w:t>1757</w:t>
              </w:r>
            </w:ins>
          </w:p>
        </w:tc>
        <w:tc>
          <w:tcPr>
            <w:tcW w:w="1030" w:type="dxa"/>
            <w:tcBorders>
              <w:top w:val="nil"/>
              <w:left w:val="nil"/>
              <w:bottom w:val="nil"/>
              <w:right w:val="nil"/>
            </w:tcBorders>
            <w:shd w:val="clear" w:color="auto" w:fill="auto"/>
            <w:noWrap/>
            <w:vAlign w:val="bottom"/>
            <w:hideMark/>
          </w:tcPr>
          <w:p w14:paraId="29B1761D" w14:textId="77777777" w:rsidR="002434FE" w:rsidRPr="002434FE" w:rsidRDefault="002434FE">
            <w:pPr>
              <w:jc w:val="right"/>
              <w:rPr>
                <w:ins w:id="1218" w:author="Matthew McBee" w:date="2019-12-04T10:39:00Z"/>
                <w:color w:val="000000"/>
                <w:sz w:val="22"/>
                <w:szCs w:val="22"/>
              </w:rPr>
            </w:pPr>
            <w:ins w:id="1219" w:author="Matthew McBee" w:date="2019-12-04T10:39:00Z">
              <w:r w:rsidRPr="002434FE">
                <w:rPr>
                  <w:color w:val="000000"/>
                  <w:sz w:val="22"/>
                  <w:szCs w:val="22"/>
                </w:rPr>
                <w:t>13.28</w:t>
              </w:r>
            </w:ins>
          </w:p>
        </w:tc>
        <w:tc>
          <w:tcPr>
            <w:tcW w:w="1080" w:type="dxa"/>
            <w:tcBorders>
              <w:top w:val="nil"/>
              <w:left w:val="nil"/>
              <w:bottom w:val="nil"/>
              <w:right w:val="nil"/>
            </w:tcBorders>
            <w:shd w:val="clear" w:color="auto" w:fill="auto"/>
            <w:noWrap/>
            <w:vAlign w:val="bottom"/>
            <w:hideMark/>
          </w:tcPr>
          <w:p w14:paraId="180CEF1C" w14:textId="77777777" w:rsidR="002434FE" w:rsidRPr="002434FE" w:rsidRDefault="002434FE">
            <w:pPr>
              <w:jc w:val="right"/>
              <w:rPr>
                <w:ins w:id="1220" w:author="Matthew McBee" w:date="2019-12-04T10:39:00Z"/>
                <w:color w:val="000000"/>
                <w:sz w:val="22"/>
                <w:szCs w:val="22"/>
              </w:rPr>
            </w:pPr>
            <w:ins w:id="1221" w:author="Matthew McBee" w:date="2019-12-04T10:39:00Z">
              <w:r w:rsidRPr="002434FE">
                <w:rPr>
                  <w:color w:val="000000"/>
                  <w:sz w:val="22"/>
                  <w:szCs w:val="22"/>
                </w:rPr>
                <w:t>2.7</w:t>
              </w:r>
            </w:ins>
          </w:p>
        </w:tc>
        <w:tc>
          <w:tcPr>
            <w:tcW w:w="810" w:type="dxa"/>
            <w:tcBorders>
              <w:top w:val="nil"/>
              <w:left w:val="nil"/>
              <w:bottom w:val="nil"/>
              <w:right w:val="nil"/>
            </w:tcBorders>
            <w:shd w:val="clear" w:color="auto" w:fill="auto"/>
            <w:noWrap/>
            <w:vAlign w:val="bottom"/>
            <w:hideMark/>
          </w:tcPr>
          <w:p w14:paraId="433DBDF8" w14:textId="77777777" w:rsidR="002434FE" w:rsidRPr="002434FE" w:rsidRDefault="002434FE">
            <w:pPr>
              <w:jc w:val="right"/>
              <w:rPr>
                <w:ins w:id="1222" w:author="Matthew McBee" w:date="2019-12-04T10:39:00Z"/>
                <w:color w:val="000000"/>
                <w:sz w:val="22"/>
                <w:szCs w:val="22"/>
              </w:rPr>
            </w:pPr>
            <w:ins w:id="1223"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32ADA0CC" w14:textId="77777777" w:rsidR="002434FE" w:rsidRPr="002434FE" w:rsidRDefault="002434FE">
            <w:pPr>
              <w:jc w:val="right"/>
              <w:rPr>
                <w:ins w:id="1224" w:author="Matthew McBee" w:date="2019-12-04T10:39:00Z"/>
                <w:color w:val="000000"/>
                <w:sz w:val="22"/>
                <w:szCs w:val="22"/>
              </w:rPr>
            </w:pPr>
            <w:ins w:id="1225" w:author="Matthew McBee" w:date="2019-12-04T10:39:00Z">
              <w:r w:rsidRPr="002434FE">
                <w:rPr>
                  <w:color w:val="000000"/>
                  <w:sz w:val="22"/>
                  <w:szCs w:val="22"/>
                </w:rPr>
                <w:t>20</w:t>
              </w:r>
            </w:ins>
          </w:p>
        </w:tc>
      </w:tr>
      <w:tr w:rsidR="002434FE" w:rsidRPr="002434FE" w14:paraId="7C7BC37B" w14:textId="77777777" w:rsidTr="002434FE">
        <w:trPr>
          <w:trHeight w:val="320"/>
          <w:ins w:id="1226" w:author="Matthew McBee" w:date="2019-12-04T10:39:00Z"/>
        </w:trPr>
        <w:tc>
          <w:tcPr>
            <w:tcW w:w="3880" w:type="dxa"/>
            <w:tcBorders>
              <w:top w:val="nil"/>
              <w:left w:val="nil"/>
              <w:bottom w:val="nil"/>
              <w:right w:val="nil"/>
            </w:tcBorders>
            <w:shd w:val="clear" w:color="auto" w:fill="auto"/>
            <w:noWrap/>
            <w:vAlign w:val="bottom"/>
            <w:hideMark/>
          </w:tcPr>
          <w:p w14:paraId="419FC53D" w14:textId="77777777" w:rsidR="002434FE" w:rsidRPr="002434FE" w:rsidRDefault="002434FE">
            <w:pPr>
              <w:rPr>
                <w:ins w:id="1227" w:author="Matthew McBee" w:date="2019-12-04T10:39:00Z"/>
                <w:color w:val="000000"/>
                <w:sz w:val="22"/>
                <w:szCs w:val="22"/>
              </w:rPr>
            </w:pPr>
            <w:ins w:id="1228" w:author="Matthew McBee" w:date="2019-12-04T10:39:00Z">
              <w:r w:rsidRPr="002434FE">
                <w:rPr>
                  <w:color w:val="000000"/>
                  <w:sz w:val="22"/>
                  <w:szCs w:val="22"/>
                </w:rPr>
                <w:t>Rosenberg self-esteem score (1987)</w:t>
              </w:r>
            </w:ins>
          </w:p>
        </w:tc>
        <w:tc>
          <w:tcPr>
            <w:tcW w:w="1030" w:type="dxa"/>
            <w:tcBorders>
              <w:top w:val="nil"/>
              <w:left w:val="nil"/>
              <w:bottom w:val="nil"/>
              <w:right w:val="nil"/>
            </w:tcBorders>
            <w:shd w:val="clear" w:color="auto" w:fill="auto"/>
            <w:noWrap/>
            <w:vAlign w:val="bottom"/>
            <w:hideMark/>
          </w:tcPr>
          <w:p w14:paraId="295E936C" w14:textId="77777777" w:rsidR="002434FE" w:rsidRPr="002434FE" w:rsidRDefault="002434FE">
            <w:pPr>
              <w:jc w:val="right"/>
              <w:rPr>
                <w:ins w:id="1229" w:author="Matthew McBee" w:date="2019-12-04T10:39:00Z"/>
                <w:color w:val="000000"/>
                <w:sz w:val="22"/>
                <w:szCs w:val="22"/>
              </w:rPr>
            </w:pPr>
            <w:ins w:id="1230" w:author="Matthew McBee" w:date="2019-12-04T10:39:00Z">
              <w:r w:rsidRPr="002434FE">
                <w:rPr>
                  <w:color w:val="000000"/>
                  <w:sz w:val="22"/>
                  <w:szCs w:val="22"/>
                </w:rPr>
                <w:t>2040</w:t>
              </w:r>
            </w:ins>
          </w:p>
        </w:tc>
        <w:tc>
          <w:tcPr>
            <w:tcW w:w="1030" w:type="dxa"/>
            <w:tcBorders>
              <w:top w:val="nil"/>
              <w:left w:val="nil"/>
              <w:bottom w:val="nil"/>
              <w:right w:val="nil"/>
            </w:tcBorders>
            <w:shd w:val="clear" w:color="auto" w:fill="auto"/>
            <w:noWrap/>
            <w:vAlign w:val="bottom"/>
            <w:hideMark/>
          </w:tcPr>
          <w:p w14:paraId="2C4A5D0B" w14:textId="77777777" w:rsidR="002434FE" w:rsidRPr="002434FE" w:rsidRDefault="002434FE">
            <w:pPr>
              <w:jc w:val="right"/>
              <w:rPr>
                <w:ins w:id="1231" w:author="Matthew McBee" w:date="2019-12-04T10:39:00Z"/>
                <w:color w:val="000000"/>
                <w:sz w:val="22"/>
                <w:szCs w:val="22"/>
              </w:rPr>
            </w:pPr>
            <w:ins w:id="1232" w:author="Matthew McBee" w:date="2019-12-04T10:39:00Z">
              <w:r w:rsidRPr="002434FE">
                <w:rPr>
                  <w:color w:val="000000"/>
                  <w:sz w:val="22"/>
                  <w:szCs w:val="22"/>
                </w:rPr>
                <w:t>45.07</w:t>
              </w:r>
            </w:ins>
          </w:p>
        </w:tc>
        <w:tc>
          <w:tcPr>
            <w:tcW w:w="1080" w:type="dxa"/>
            <w:tcBorders>
              <w:top w:val="nil"/>
              <w:left w:val="nil"/>
              <w:bottom w:val="nil"/>
              <w:right w:val="nil"/>
            </w:tcBorders>
            <w:shd w:val="clear" w:color="auto" w:fill="auto"/>
            <w:noWrap/>
            <w:vAlign w:val="bottom"/>
            <w:hideMark/>
          </w:tcPr>
          <w:p w14:paraId="3BE03B6C" w14:textId="77777777" w:rsidR="002434FE" w:rsidRPr="002434FE" w:rsidRDefault="002434FE">
            <w:pPr>
              <w:jc w:val="right"/>
              <w:rPr>
                <w:ins w:id="1233" w:author="Matthew McBee" w:date="2019-12-04T10:39:00Z"/>
                <w:color w:val="000000"/>
                <w:sz w:val="22"/>
                <w:szCs w:val="22"/>
              </w:rPr>
            </w:pPr>
            <w:ins w:id="1234" w:author="Matthew McBee" w:date="2019-12-04T10:39:00Z">
              <w:r w:rsidRPr="002434FE">
                <w:rPr>
                  <w:color w:val="000000"/>
                  <w:sz w:val="22"/>
                  <w:szCs w:val="22"/>
                </w:rPr>
                <w:t>8.4</w:t>
              </w:r>
            </w:ins>
          </w:p>
        </w:tc>
        <w:tc>
          <w:tcPr>
            <w:tcW w:w="810" w:type="dxa"/>
            <w:tcBorders>
              <w:top w:val="nil"/>
              <w:left w:val="nil"/>
              <w:bottom w:val="nil"/>
              <w:right w:val="nil"/>
            </w:tcBorders>
            <w:shd w:val="clear" w:color="auto" w:fill="auto"/>
            <w:noWrap/>
            <w:vAlign w:val="bottom"/>
            <w:hideMark/>
          </w:tcPr>
          <w:p w14:paraId="24548291" w14:textId="77777777" w:rsidR="002434FE" w:rsidRPr="002434FE" w:rsidRDefault="002434FE">
            <w:pPr>
              <w:jc w:val="right"/>
              <w:rPr>
                <w:ins w:id="1235" w:author="Matthew McBee" w:date="2019-12-04T10:39:00Z"/>
                <w:color w:val="000000"/>
                <w:sz w:val="22"/>
                <w:szCs w:val="22"/>
              </w:rPr>
            </w:pPr>
            <w:ins w:id="1236" w:author="Matthew McBee" w:date="2019-12-04T10:39:00Z">
              <w:r w:rsidRPr="002434FE">
                <w:rPr>
                  <w:color w:val="000000"/>
                  <w:sz w:val="22"/>
                  <w:szCs w:val="22"/>
                </w:rPr>
                <w:t>23.5</w:t>
              </w:r>
            </w:ins>
          </w:p>
        </w:tc>
        <w:tc>
          <w:tcPr>
            <w:tcW w:w="1080" w:type="dxa"/>
            <w:tcBorders>
              <w:top w:val="nil"/>
              <w:left w:val="nil"/>
              <w:bottom w:val="nil"/>
              <w:right w:val="nil"/>
            </w:tcBorders>
            <w:shd w:val="clear" w:color="auto" w:fill="auto"/>
            <w:noWrap/>
            <w:vAlign w:val="bottom"/>
            <w:hideMark/>
          </w:tcPr>
          <w:p w14:paraId="5921B078" w14:textId="77777777" w:rsidR="002434FE" w:rsidRPr="002434FE" w:rsidRDefault="002434FE">
            <w:pPr>
              <w:jc w:val="right"/>
              <w:rPr>
                <w:ins w:id="1237" w:author="Matthew McBee" w:date="2019-12-04T10:39:00Z"/>
                <w:color w:val="000000"/>
                <w:sz w:val="22"/>
                <w:szCs w:val="22"/>
              </w:rPr>
            </w:pPr>
            <w:ins w:id="1238" w:author="Matthew McBee" w:date="2019-12-04T10:39:00Z">
              <w:r w:rsidRPr="002434FE">
                <w:rPr>
                  <w:color w:val="000000"/>
                  <w:sz w:val="22"/>
                  <w:szCs w:val="22"/>
                </w:rPr>
                <w:t>59.7</w:t>
              </w:r>
            </w:ins>
          </w:p>
        </w:tc>
      </w:tr>
      <w:tr w:rsidR="002434FE" w:rsidRPr="002434FE" w14:paraId="20ED1083" w14:textId="77777777" w:rsidTr="002434FE">
        <w:trPr>
          <w:trHeight w:val="320"/>
          <w:ins w:id="1239" w:author="Matthew McBee" w:date="2019-12-04T10:39:00Z"/>
        </w:trPr>
        <w:tc>
          <w:tcPr>
            <w:tcW w:w="3880" w:type="dxa"/>
            <w:tcBorders>
              <w:top w:val="nil"/>
              <w:left w:val="nil"/>
              <w:bottom w:val="nil"/>
              <w:right w:val="nil"/>
            </w:tcBorders>
            <w:shd w:val="clear" w:color="auto" w:fill="auto"/>
            <w:noWrap/>
            <w:vAlign w:val="bottom"/>
            <w:hideMark/>
          </w:tcPr>
          <w:p w14:paraId="3307485C" w14:textId="77777777" w:rsidR="002434FE" w:rsidRPr="002434FE" w:rsidRDefault="002434FE">
            <w:pPr>
              <w:rPr>
                <w:ins w:id="1240" w:author="Matthew McBee" w:date="2019-12-04T10:39:00Z"/>
                <w:color w:val="000000"/>
                <w:sz w:val="22"/>
                <w:szCs w:val="22"/>
              </w:rPr>
            </w:pPr>
            <w:ins w:id="1241" w:author="Matthew McBee" w:date="2019-12-04T10:39:00Z">
              <w:r w:rsidRPr="002434FE">
                <w:rPr>
                  <w:color w:val="000000"/>
                  <w:sz w:val="22"/>
                  <w:szCs w:val="22"/>
                </w:rPr>
                <w:t>Temperament</w:t>
              </w:r>
            </w:ins>
          </w:p>
        </w:tc>
        <w:tc>
          <w:tcPr>
            <w:tcW w:w="1030" w:type="dxa"/>
            <w:tcBorders>
              <w:top w:val="nil"/>
              <w:left w:val="nil"/>
              <w:bottom w:val="nil"/>
              <w:right w:val="nil"/>
            </w:tcBorders>
            <w:shd w:val="clear" w:color="auto" w:fill="auto"/>
            <w:noWrap/>
            <w:vAlign w:val="bottom"/>
            <w:hideMark/>
          </w:tcPr>
          <w:p w14:paraId="396FC2DF" w14:textId="77777777" w:rsidR="002434FE" w:rsidRPr="002434FE" w:rsidRDefault="002434FE">
            <w:pPr>
              <w:jc w:val="right"/>
              <w:rPr>
                <w:ins w:id="1242" w:author="Matthew McBee" w:date="2019-12-04T10:39:00Z"/>
                <w:color w:val="000000"/>
                <w:sz w:val="22"/>
                <w:szCs w:val="22"/>
              </w:rPr>
            </w:pPr>
            <w:ins w:id="1243" w:author="Matthew McBee" w:date="2019-12-04T10:39:00Z">
              <w:r w:rsidRPr="002434FE">
                <w:rPr>
                  <w:color w:val="000000"/>
                  <w:sz w:val="22"/>
                  <w:szCs w:val="22"/>
                </w:rPr>
                <w:t>1961</w:t>
              </w:r>
            </w:ins>
          </w:p>
        </w:tc>
        <w:tc>
          <w:tcPr>
            <w:tcW w:w="1030" w:type="dxa"/>
            <w:tcBorders>
              <w:top w:val="nil"/>
              <w:left w:val="nil"/>
              <w:bottom w:val="nil"/>
              <w:right w:val="nil"/>
            </w:tcBorders>
            <w:shd w:val="clear" w:color="auto" w:fill="auto"/>
            <w:noWrap/>
            <w:vAlign w:val="bottom"/>
            <w:hideMark/>
          </w:tcPr>
          <w:p w14:paraId="0F93A980" w14:textId="77777777" w:rsidR="002434FE" w:rsidRPr="002434FE" w:rsidRDefault="002434FE">
            <w:pPr>
              <w:jc w:val="right"/>
              <w:rPr>
                <w:ins w:id="1244" w:author="Matthew McBee" w:date="2019-12-04T10:39:00Z"/>
                <w:color w:val="000000"/>
                <w:sz w:val="22"/>
                <w:szCs w:val="22"/>
              </w:rPr>
            </w:pPr>
            <w:ins w:id="1245" w:author="Matthew McBee" w:date="2019-12-04T10:39:00Z">
              <w:r w:rsidRPr="002434FE">
                <w:rPr>
                  <w:color w:val="000000"/>
                  <w:sz w:val="22"/>
                  <w:szCs w:val="22"/>
                </w:rPr>
                <w:t>2.01</w:t>
              </w:r>
            </w:ins>
          </w:p>
        </w:tc>
        <w:tc>
          <w:tcPr>
            <w:tcW w:w="1080" w:type="dxa"/>
            <w:tcBorders>
              <w:top w:val="nil"/>
              <w:left w:val="nil"/>
              <w:bottom w:val="nil"/>
              <w:right w:val="nil"/>
            </w:tcBorders>
            <w:shd w:val="clear" w:color="auto" w:fill="auto"/>
            <w:noWrap/>
            <w:vAlign w:val="bottom"/>
            <w:hideMark/>
          </w:tcPr>
          <w:p w14:paraId="2EDA47BA" w14:textId="77777777" w:rsidR="002434FE" w:rsidRPr="002434FE" w:rsidRDefault="002434FE">
            <w:pPr>
              <w:jc w:val="right"/>
              <w:rPr>
                <w:ins w:id="1246" w:author="Matthew McBee" w:date="2019-12-04T10:39:00Z"/>
                <w:color w:val="000000"/>
                <w:sz w:val="22"/>
                <w:szCs w:val="22"/>
              </w:rPr>
            </w:pPr>
            <w:ins w:id="1247" w:author="Matthew McBee" w:date="2019-12-04T10:39:00Z">
              <w:r w:rsidRPr="002434FE">
                <w:rPr>
                  <w:color w:val="000000"/>
                  <w:sz w:val="22"/>
                  <w:szCs w:val="22"/>
                </w:rPr>
                <w:t>0.69</w:t>
              </w:r>
            </w:ins>
          </w:p>
        </w:tc>
        <w:tc>
          <w:tcPr>
            <w:tcW w:w="810" w:type="dxa"/>
            <w:tcBorders>
              <w:top w:val="nil"/>
              <w:left w:val="nil"/>
              <w:bottom w:val="nil"/>
              <w:right w:val="nil"/>
            </w:tcBorders>
            <w:shd w:val="clear" w:color="auto" w:fill="auto"/>
            <w:noWrap/>
            <w:vAlign w:val="bottom"/>
            <w:hideMark/>
          </w:tcPr>
          <w:p w14:paraId="06FE7534" w14:textId="77777777" w:rsidR="002434FE" w:rsidRPr="002434FE" w:rsidRDefault="002434FE">
            <w:pPr>
              <w:jc w:val="right"/>
              <w:rPr>
                <w:ins w:id="1248" w:author="Matthew McBee" w:date="2019-12-04T10:39:00Z"/>
                <w:color w:val="000000"/>
                <w:sz w:val="22"/>
                <w:szCs w:val="22"/>
              </w:rPr>
            </w:pPr>
            <w:ins w:id="1249" w:author="Matthew McBee" w:date="2019-12-04T10:39:00Z">
              <w:r w:rsidRPr="002434FE">
                <w:rPr>
                  <w:color w:val="000000"/>
                  <w:sz w:val="22"/>
                  <w:szCs w:val="22"/>
                </w:rPr>
                <w:t>1</w:t>
              </w:r>
            </w:ins>
          </w:p>
        </w:tc>
        <w:tc>
          <w:tcPr>
            <w:tcW w:w="1080" w:type="dxa"/>
            <w:tcBorders>
              <w:top w:val="nil"/>
              <w:left w:val="nil"/>
              <w:bottom w:val="nil"/>
              <w:right w:val="nil"/>
            </w:tcBorders>
            <w:shd w:val="clear" w:color="auto" w:fill="auto"/>
            <w:noWrap/>
            <w:vAlign w:val="bottom"/>
            <w:hideMark/>
          </w:tcPr>
          <w:p w14:paraId="6AE2FC11" w14:textId="77777777" w:rsidR="002434FE" w:rsidRPr="002434FE" w:rsidRDefault="002434FE">
            <w:pPr>
              <w:jc w:val="right"/>
              <w:rPr>
                <w:ins w:id="1250" w:author="Matthew McBee" w:date="2019-12-04T10:39:00Z"/>
                <w:color w:val="000000"/>
                <w:sz w:val="22"/>
                <w:szCs w:val="22"/>
              </w:rPr>
            </w:pPr>
            <w:ins w:id="1251" w:author="Matthew McBee" w:date="2019-12-04T10:39:00Z">
              <w:r w:rsidRPr="002434FE">
                <w:rPr>
                  <w:color w:val="000000"/>
                  <w:sz w:val="22"/>
                  <w:szCs w:val="22"/>
                </w:rPr>
                <w:t>5</w:t>
              </w:r>
            </w:ins>
          </w:p>
        </w:tc>
      </w:tr>
      <w:tr w:rsidR="002434FE" w:rsidRPr="002434FE" w14:paraId="1E24AFC0" w14:textId="77777777" w:rsidTr="002434FE">
        <w:trPr>
          <w:trHeight w:val="320"/>
          <w:ins w:id="1252" w:author="Matthew McBee" w:date="2019-12-04T10:39:00Z"/>
        </w:trPr>
        <w:tc>
          <w:tcPr>
            <w:tcW w:w="3880" w:type="dxa"/>
            <w:tcBorders>
              <w:top w:val="nil"/>
              <w:left w:val="nil"/>
              <w:bottom w:val="nil"/>
              <w:right w:val="nil"/>
            </w:tcBorders>
            <w:shd w:val="clear" w:color="auto" w:fill="auto"/>
            <w:noWrap/>
            <w:vAlign w:val="bottom"/>
            <w:hideMark/>
          </w:tcPr>
          <w:p w14:paraId="419F40A4" w14:textId="77777777" w:rsidR="002434FE" w:rsidRPr="002434FE" w:rsidRDefault="002434FE">
            <w:pPr>
              <w:rPr>
                <w:ins w:id="1253" w:author="Matthew McBee" w:date="2019-12-04T10:39:00Z"/>
                <w:color w:val="000000"/>
                <w:sz w:val="22"/>
                <w:szCs w:val="22"/>
              </w:rPr>
            </w:pPr>
            <w:ins w:id="1254" w:author="Matthew McBee" w:date="2019-12-04T10:39:00Z">
              <w:r w:rsidRPr="002434FE">
                <w:rPr>
                  <w:color w:val="000000"/>
                  <w:sz w:val="22"/>
                  <w:szCs w:val="22"/>
                </w:rPr>
                <w:t>TV hours per day age 1.5</w:t>
              </w:r>
            </w:ins>
          </w:p>
        </w:tc>
        <w:tc>
          <w:tcPr>
            <w:tcW w:w="1030" w:type="dxa"/>
            <w:tcBorders>
              <w:top w:val="nil"/>
              <w:left w:val="nil"/>
              <w:bottom w:val="nil"/>
              <w:right w:val="nil"/>
            </w:tcBorders>
            <w:shd w:val="clear" w:color="auto" w:fill="auto"/>
            <w:noWrap/>
            <w:vAlign w:val="bottom"/>
            <w:hideMark/>
          </w:tcPr>
          <w:p w14:paraId="157F9F42" w14:textId="77777777" w:rsidR="002434FE" w:rsidRPr="002434FE" w:rsidRDefault="002434FE">
            <w:pPr>
              <w:jc w:val="right"/>
              <w:rPr>
                <w:ins w:id="1255" w:author="Matthew McBee" w:date="2019-12-04T10:39:00Z"/>
                <w:color w:val="000000"/>
                <w:sz w:val="22"/>
                <w:szCs w:val="22"/>
              </w:rPr>
            </w:pPr>
            <w:ins w:id="1256" w:author="Matthew McBee" w:date="2019-12-04T10:39:00Z">
              <w:r w:rsidRPr="002434FE">
                <w:rPr>
                  <w:color w:val="000000"/>
                  <w:sz w:val="22"/>
                  <w:szCs w:val="22"/>
                </w:rPr>
                <w:t>1993</w:t>
              </w:r>
            </w:ins>
          </w:p>
        </w:tc>
        <w:tc>
          <w:tcPr>
            <w:tcW w:w="1030" w:type="dxa"/>
            <w:tcBorders>
              <w:top w:val="nil"/>
              <w:left w:val="nil"/>
              <w:bottom w:val="nil"/>
              <w:right w:val="nil"/>
            </w:tcBorders>
            <w:shd w:val="clear" w:color="auto" w:fill="auto"/>
            <w:noWrap/>
            <w:vAlign w:val="bottom"/>
            <w:hideMark/>
          </w:tcPr>
          <w:p w14:paraId="5C0D6BFC" w14:textId="77777777" w:rsidR="002434FE" w:rsidRPr="002434FE" w:rsidRDefault="002434FE">
            <w:pPr>
              <w:jc w:val="right"/>
              <w:rPr>
                <w:ins w:id="1257" w:author="Matthew McBee" w:date="2019-12-04T10:39:00Z"/>
                <w:color w:val="000000"/>
                <w:sz w:val="22"/>
                <w:szCs w:val="22"/>
              </w:rPr>
            </w:pPr>
            <w:ins w:id="1258" w:author="Matthew McBee" w:date="2019-12-04T10:39:00Z">
              <w:r w:rsidRPr="002434FE">
                <w:rPr>
                  <w:color w:val="000000"/>
                  <w:sz w:val="22"/>
                  <w:szCs w:val="22"/>
                </w:rPr>
                <w:t>2.23</w:t>
              </w:r>
            </w:ins>
          </w:p>
        </w:tc>
        <w:tc>
          <w:tcPr>
            <w:tcW w:w="1080" w:type="dxa"/>
            <w:tcBorders>
              <w:top w:val="nil"/>
              <w:left w:val="nil"/>
              <w:bottom w:val="nil"/>
              <w:right w:val="nil"/>
            </w:tcBorders>
            <w:shd w:val="clear" w:color="auto" w:fill="auto"/>
            <w:noWrap/>
            <w:vAlign w:val="bottom"/>
            <w:hideMark/>
          </w:tcPr>
          <w:p w14:paraId="09F4878E" w14:textId="77777777" w:rsidR="002434FE" w:rsidRPr="002434FE" w:rsidRDefault="002434FE">
            <w:pPr>
              <w:jc w:val="right"/>
              <w:rPr>
                <w:ins w:id="1259" w:author="Matthew McBee" w:date="2019-12-04T10:39:00Z"/>
                <w:color w:val="000000"/>
                <w:sz w:val="22"/>
                <w:szCs w:val="22"/>
              </w:rPr>
            </w:pPr>
            <w:ins w:id="1260" w:author="Matthew McBee" w:date="2019-12-04T10:39:00Z">
              <w:r w:rsidRPr="002434FE">
                <w:rPr>
                  <w:color w:val="000000"/>
                  <w:sz w:val="22"/>
                  <w:szCs w:val="22"/>
                </w:rPr>
                <w:t>3.07</w:t>
              </w:r>
            </w:ins>
          </w:p>
        </w:tc>
        <w:tc>
          <w:tcPr>
            <w:tcW w:w="810" w:type="dxa"/>
            <w:tcBorders>
              <w:top w:val="nil"/>
              <w:left w:val="nil"/>
              <w:bottom w:val="nil"/>
              <w:right w:val="nil"/>
            </w:tcBorders>
            <w:shd w:val="clear" w:color="auto" w:fill="auto"/>
            <w:noWrap/>
            <w:vAlign w:val="bottom"/>
            <w:hideMark/>
          </w:tcPr>
          <w:p w14:paraId="0501005F" w14:textId="77777777" w:rsidR="002434FE" w:rsidRPr="002434FE" w:rsidRDefault="002434FE">
            <w:pPr>
              <w:jc w:val="right"/>
              <w:rPr>
                <w:ins w:id="1261" w:author="Matthew McBee" w:date="2019-12-04T10:39:00Z"/>
                <w:color w:val="000000"/>
                <w:sz w:val="22"/>
                <w:szCs w:val="22"/>
              </w:rPr>
            </w:pPr>
            <w:ins w:id="1262"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1277EF51" w14:textId="77777777" w:rsidR="002434FE" w:rsidRPr="002434FE" w:rsidRDefault="002434FE">
            <w:pPr>
              <w:jc w:val="right"/>
              <w:rPr>
                <w:ins w:id="1263" w:author="Matthew McBee" w:date="2019-12-04T10:39:00Z"/>
                <w:color w:val="000000"/>
                <w:sz w:val="22"/>
                <w:szCs w:val="22"/>
              </w:rPr>
            </w:pPr>
            <w:ins w:id="1264" w:author="Matthew McBee" w:date="2019-12-04T10:39:00Z">
              <w:r w:rsidRPr="002434FE">
                <w:rPr>
                  <w:color w:val="000000"/>
                  <w:sz w:val="22"/>
                  <w:szCs w:val="22"/>
                </w:rPr>
                <w:t>16</w:t>
              </w:r>
            </w:ins>
          </w:p>
        </w:tc>
      </w:tr>
      <w:tr w:rsidR="002434FE" w:rsidRPr="002434FE" w14:paraId="5ED5BF79" w14:textId="77777777" w:rsidTr="002434FE">
        <w:trPr>
          <w:trHeight w:val="320"/>
          <w:ins w:id="1265" w:author="Matthew McBee" w:date="2019-12-04T10:39:00Z"/>
        </w:trPr>
        <w:tc>
          <w:tcPr>
            <w:tcW w:w="3880" w:type="dxa"/>
            <w:tcBorders>
              <w:top w:val="nil"/>
              <w:left w:val="nil"/>
              <w:bottom w:val="nil"/>
              <w:right w:val="nil"/>
            </w:tcBorders>
            <w:shd w:val="clear" w:color="auto" w:fill="auto"/>
            <w:noWrap/>
            <w:vAlign w:val="bottom"/>
            <w:hideMark/>
          </w:tcPr>
          <w:p w14:paraId="00770A82" w14:textId="77777777" w:rsidR="002434FE" w:rsidRPr="002434FE" w:rsidRDefault="002434FE">
            <w:pPr>
              <w:rPr>
                <w:ins w:id="1266" w:author="Matthew McBee" w:date="2019-12-04T10:39:00Z"/>
                <w:color w:val="000000"/>
                <w:sz w:val="22"/>
                <w:szCs w:val="22"/>
              </w:rPr>
            </w:pPr>
            <w:ins w:id="1267" w:author="Matthew McBee" w:date="2019-12-04T10:39:00Z">
              <w:r w:rsidRPr="002434FE">
                <w:rPr>
                  <w:color w:val="000000"/>
                  <w:sz w:val="22"/>
                  <w:szCs w:val="22"/>
                </w:rPr>
                <w:t>TV hours per day age 3</w:t>
              </w:r>
            </w:ins>
          </w:p>
        </w:tc>
        <w:tc>
          <w:tcPr>
            <w:tcW w:w="1030" w:type="dxa"/>
            <w:tcBorders>
              <w:top w:val="nil"/>
              <w:left w:val="nil"/>
              <w:bottom w:val="nil"/>
              <w:right w:val="nil"/>
            </w:tcBorders>
            <w:shd w:val="clear" w:color="auto" w:fill="auto"/>
            <w:noWrap/>
            <w:vAlign w:val="bottom"/>
            <w:hideMark/>
          </w:tcPr>
          <w:p w14:paraId="71DAC1B7" w14:textId="77777777" w:rsidR="002434FE" w:rsidRPr="002434FE" w:rsidRDefault="002434FE">
            <w:pPr>
              <w:jc w:val="right"/>
              <w:rPr>
                <w:ins w:id="1268" w:author="Matthew McBee" w:date="2019-12-04T10:39:00Z"/>
                <w:color w:val="000000"/>
                <w:sz w:val="22"/>
                <w:szCs w:val="22"/>
              </w:rPr>
            </w:pPr>
            <w:ins w:id="1269" w:author="Matthew McBee" w:date="2019-12-04T10:39:00Z">
              <w:r w:rsidRPr="002434FE">
                <w:rPr>
                  <w:color w:val="000000"/>
                  <w:sz w:val="22"/>
                  <w:szCs w:val="22"/>
                </w:rPr>
                <w:t>2023</w:t>
              </w:r>
            </w:ins>
          </w:p>
        </w:tc>
        <w:tc>
          <w:tcPr>
            <w:tcW w:w="1030" w:type="dxa"/>
            <w:tcBorders>
              <w:top w:val="nil"/>
              <w:left w:val="nil"/>
              <w:bottom w:val="nil"/>
              <w:right w:val="nil"/>
            </w:tcBorders>
            <w:shd w:val="clear" w:color="auto" w:fill="auto"/>
            <w:noWrap/>
            <w:vAlign w:val="bottom"/>
            <w:hideMark/>
          </w:tcPr>
          <w:p w14:paraId="704674ED" w14:textId="77777777" w:rsidR="002434FE" w:rsidRPr="002434FE" w:rsidRDefault="002434FE">
            <w:pPr>
              <w:jc w:val="right"/>
              <w:rPr>
                <w:ins w:id="1270" w:author="Matthew McBee" w:date="2019-12-04T10:39:00Z"/>
                <w:color w:val="000000"/>
                <w:sz w:val="22"/>
                <w:szCs w:val="22"/>
              </w:rPr>
            </w:pPr>
            <w:ins w:id="1271" w:author="Matthew McBee" w:date="2019-12-04T10:39:00Z">
              <w:r w:rsidRPr="002434FE">
                <w:rPr>
                  <w:color w:val="000000"/>
                  <w:sz w:val="22"/>
                  <w:szCs w:val="22"/>
                </w:rPr>
                <w:t>3.68</w:t>
              </w:r>
            </w:ins>
          </w:p>
        </w:tc>
        <w:tc>
          <w:tcPr>
            <w:tcW w:w="1080" w:type="dxa"/>
            <w:tcBorders>
              <w:top w:val="nil"/>
              <w:left w:val="nil"/>
              <w:bottom w:val="nil"/>
              <w:right w:val="nil"/>
            </w:tcBorders>
            <w:shd w:val="clear" w:color="auto" w:fill="auto"/>
            <w:noWrap/>
            <w:vAlign w:val="bottom"/>
            <w:hideMark/>
          </w:tcPr>
          <w:p w14:paraId="5A009F9B" w14:textId="77777777" w:rsidR="002434FE" w:rsidRPr="002434FE" w:rsidRDefault="002434FE">
            <w:pPr>
              <w:jc w:val="right"/>
              <w:rPr>
                <w:ins w:id="1272" w:author="Matthew McBee" w:date="2019-12-04T10:39:00Z"/>
                <w:color w:val="000000"/>
                <w:sz w:val="22"/>
                <w:szCs w:val="22"/>
              </w:rPr>
            </w:pPr>
            <w:ins w:id="1273" w:author="Matthew McBee" w:date="2019-12-04T10:39:00Z">
              <w:r w:rsidRPr="002434FE">
                <w:rPr>
                  <w:color w:val="000000"/>
                  <w:sz w:val="22"/>
                  <w:szCs w:val="22"/>
                </w:rPr>
                <w:t>3.12</w:t>
              </w:r>
            </w:ins>
          </w:p>
        </w:tc>
        <w:tc>
          <w:tcPr>
            <w:tcW w:w="810" w:type="dxa"/>
            <w:tcBorders>
              <w:top w:val="nil"/>
              <w:left w:val="nil"/>
              <w:bottom w:val="nil"/>
              <w:right w:val="nil"/>
            </w:tcBorders>
            <w:shd w:val="clear" w:color="auto" w:fill="auto"/>
            <w:noWrap/>
            <w:vAlign w:val="bottom"/>
            <w:hideMark/>
          </w:tcPr>
          <w:p w14:paraId="64F7F2B8" w14:textId="77777777" w:rsidR="002434FE" w:rsidRPr="002434FE" w:rsidRDefault="002434FE">
            <w:pPr>
              <w:jc w:val="right"/>
              <w:rPr>
                <w:ins w:id="1274" w:author="Matthew McBee" w:date="2019-12-04T10:39:00Z"/>
                <w:color w:val="000000"/>
                <w:sz w:val="22"/>
                <w:szCs w:val="22"/>
              </w:rPr>
            </w:pPr>
            <w:ins w:id="1275" w:author="Matthew McBee" w:date="2019-12-04T10:39:00Z">
              <w:r w:rsidRPr="002434FE">
                <w:rPr>
                  <w:color w:val="000000"/>
                  <w:sz w:val="22"/>
                  <w:szCs w:val="22"/>
                </w:rPr>
                <w:t>0</w:t>
              </w:r>
            </w:ins>
          </w:p>
        </w:tc>
        <w:tc>
          <w:tcPr>
            <w:tcW w:w="1080" w:type="dxa"/>
            <w:tcBorders>
              <w:top w:val="nil"/>
              <w:left w:val="nil"/>
              <w:bottom w:val="nil"/>
              <w:right w:val="nil"/>
            </w:tcBorders>
            <w:shd w:val="clear" w:color="auto" w:fill="auto"/>
            <w:noWrap/>
            <w:vAlign w:val="bottom"/>
            <w:hideMark/>
          </w:tcPr>
          <w:p w14:paraId="17276EE3" w14:textId="77777777" w:rsidR="002434FE" w:rsidRPr="002434FE" w:rsidRDefault="002434FE">
            <w:pPr>
              <w:jc w:val="right"/>
              <w:rPr>
                <w:ins w:id="1276" w:author="Matthew McBee" w:date="2019-12-04T10:39:00Z"/>
                <w:color w:val="000000"/>
                <w:sz w:val="22"/>
                <w:szCs w:val="22"/>
              </w:rPr>
            </w:pPr>
            <w:ins w:id="1277" w:author="Matthew McBee" w:date="2019-12-04T10:39:00Z">
              <w:r w:rsidRPr="002434FE">
                <w:rPr>
                  <w:color w:val="000000"/>
                  <w:sz w:val="22"/>
                  <w:szCs w:val="22"/>
                </w:rPr>
                <w:t>16</w:t>
              </w:r>
            </w:ins>
          </w:p>
        </w:tc>
      </w:tr>
      <w:tr w:rsidR="002434FE" w:rsidRPr="002434FE" w14:paraId="3FF8E12F" w14:textId="77777777" w:rsidTr="002434FE">
        <w:trPr>
          <w:trHeight w:val="144"/>
          <w:ins w:id="1278" w:author="Matthew McBee" w:date="2019-12-04T10:39:00Z"/>
          <w:trPrChange w:id="1279" w:author="Matthew McBee" w:date="2019-12-04T10:40:00Z">
            <w:trPr>
              <w:trHeight w:val="160"/>
            </w:trPr>
          </w:trPrChange>
        </w:trPr>
        <w:tc>
          <w:tcPr>
            <w:tcW w:w="3880" w:type="dxa"/>
            <w:tcBorders>
              <w:top w:val="nil"/>
              <w:left w:val="nil"/>
              <w:bottom w:val="single" w:sz="4" w:space="0" w:color="auto"/>
              <w:right w:val="nil"/>
            </w:tcBorders>
            <w:shd w:val="clear" w:color="auto" w:fill="auto"/>
            <w:noWrap/>
            <w:vAlign w:val="bottom"/>
            <w:hideMark/>
            <w:tcPrChange w:id="1280" w:author="Matthew McBee" w:date="2019-12-04T10:40:00Z">
              <w:tcPr>
                <w:tcW w:w="3880" w:type="dxa"/>
                <w:tcBorders>
                  <w:top w:val="nil"/>
                  <w:left w:val="nil"/>
                  <w:bottom w:val="single" w:sz="4" w:space="0" w:color="auto"/>
                  <w:right w:val="nil"/>
                </w:tcBorders>
                <w:shd w:val="clear" w:color="auto" w:fill="auto"/>
                <w:noWrap/>
                <w:vAlign w:val="bottom"/>
                <w:hideMark/>
              </w:tcPr>
            </w:tcPrChange>
          </w:tcPr>
          <w:p w14:paraId="491F69F6" w14:textId="77777777" w:rsidR="002434FE" w:rsidRPr="002434FE" w:rsidRDefault="002434FE">
            <w:pPr>
              <w:rPr>
                <w:ins w:id="1281" w:author="Matthew McBee" w:date="2019-12-04T10:39:00Z"/>
                <w:color w:val="000000"/>
                <w:sz w:val="10"/>
                <w:szCs w:val="10"/>
                <w:rPrChange w:id="1282" w:author="Matthew McBee" w:date="2019-12-04T10:40:00Z">
                  <w:rPr>
                    <w:ins w:id="1283" w:author="Matthew McBee" w:date="2019-12-04T10:39:00Z"/>
                    <w:rFonts w:ascii="-webkit-standard" w:hAnsi="-webkit-standard" w:cs="Calibri"/>
                    <w:color w:val="000000"/>
                  </w:rPr>
                </w:rPrChange>
              </w:rPr>
            </w:pPr>
            <w:ins w:id="1284" w:author="Matthew McBee" w:date="2019-12-04T10:39:00Z">
              <w:r w:rsidRPr="002434FE">
                <w:rPr>
                  <w:color w:val="000000"/>
                  <w:sz w:val="10"/>
                  <w:szCs w:val="10"/>
                  <w:rPrChange w:id="1285" w:author="Matthew McBee" w:date="2019-12-04T10:40:00Z">
                    <w:rPr>
                      <w:rFonts w:ascii="-webkit-standard" w:hAnsi="-webkit-standard" w:cs="Calibri"/>
                      <w:color w:val="000000"/>
                    </w:rPr>
                  </w:rPrChange>
                </w:rPr>
                <w:t> </w:t>
              </w:r>
            </w:ins>
          </w:p>
        </w:tc>
        <w:tc>
          <w:tcPr>
            <w:tcW w:w="1030" w:type="dxa"/>
            <w:tcBorders>
              <w:top w:val="nil"/>
              <w:left w:val="nil"/>
              <w:bottom w:val="single" w:sz="4" w:space="0" w:color="auto"/>
              <w:right w:val="nil"/>
            </w:tcBorders>
            <w:shd w:val="clear" w:color="auto" w:fill="auto"/>
            <w:noWrap/>
            <w:vAlign w:val="bottom"/>
            <w:hideMark/>
            <w:tcPrChange w:id="1286"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5530D683" w14:textId="77777777" w:rsidR="002434FE" w:rsidRPr="002434FE" w:rsidRDefault="002434FE">
            <w:pPr>
              <w:rPr>
                <w:ins w:id="1287" w:author="Matthew McBee" w:date="2019-12-04T10:39:00Z"/>
                <w:color w:val="000000"/>
                <w:sz w:val="10"/>
                <w:szCs w:val="10"/>
                <w:rPrChange w:id="1288" w:author="Matthew McBee" w:date="2019-12-04T10:40:00Z">
                  <w:rPr>
                    <w:ins w:id="1289" w:author="Matthew McBee" w:date="2019-12-04T10:39:00Z"/>
                    <w:rFonts w:ascii="Calibri" w:hAnsi="Calibri" w:cs="Calibri"/>
                    <w:color w:val="000000"/>
                  </w:rPr>
                </w:rPrChange>
              </w:rPr>
            </w:pPr>
            <w:ins w:id="1290" w:author="Matthew McBee" w:date="2019-12-04T10:39:00Z">
              <w:r w:rsidRPr="002434FE">
                <w:rPr>
                  <w:color w:val="000000"/>
                  <w:sz w:val="10"/>
                  <w:szCs w:val="10"/>
                  <w:rPrChange w:id="1291" w:author="Matthew McBee" w:date="2019-12-04T10:40:00Z">
                    <w:rPr>
                      <w:rFonts w:ascii="Calibri" w:hAnsi="Calibri" w:cs="Calibri"/>
                      <w:color w:val="000000"/>
                    </w:rPr>
                  </w:rPrChange>
                </w:rPr>
                <w:t> </w:t>
              </w:r>
            </w:ins>
          </w:p>
        </w:tc>
        <w:tc>
          <w:tcPr>
            <w:tcW w:w="1030" w:type="dxa"/>
            <w:tcBorders>
              <w:top w:val="nil"/>
              <w:left w:val="nil"/>
              <w:bottom w:val="single" w:sz="4" w:space="0" w:color="auto"/>
              <w:right w:val="nil"/>
            </w:tcBorders>
            <w:shd w:val="clear" w:color="auto" w:fill="auto"/>
            <w:noWrap/>
            <w:vAlign w:val="bottom"/>
            <w:hideMark/>
            <w:tcPrChange w:id="1292" w:author="Matthew McBee" w:date="2019-12-04T10:40:00Z">
              <w:tcPr>
                <w:tcW w:w="1030" w:type="dxa"/>
                <w:tcBorders>
                  <w:top w:val="nil"/>
                  <w:left w:val="nil"/>
                  <w:bottom w:val="single" w:sz="4" w:space="0" w:color="auto"/>
                  <w:right w:val="nil"/>
                </w:tcBorders>
                <w:shd w:val="clear" w:color="auto" w:fill="auto"/>
                <w:noWrap/>
                <w:vAlign w:val="bottom"/>
                <w:hideMark/>
              </w:tcPr>
            </w:tcPrChange>
          </w:tcPr>
          <w:p w14:paraId="4DA238C1" w14:textId="77777777" w:rsidR="002434FE" w:rsidRPr="002434FE" w:rsidRDefault="002434FE">
            <w:pPr>
              <w:rPr>
                <w:ins w:id="1293" w:author="Matthew McBee" w:date="2019-12-04T10:39:00Z"/>
                <w:color w:val="000000"/>
                <w:sz w:val="10"/>
                <w:szCs w:val="10"/>
                <w:rPrChange w:id="1294" w:author="Matthew McBee" w:date="2019-12-04T10:40:00Z">
                  <w:rPr>
                    <w:ins w:id="1295" w:author="Matthew McBee" w:date="2019-12-04T10:39:00Z"/>
                    <w:rFonts w:ascii="Calibri" w:hAnsi="Calibri" w:cs="Calibri"/>
                    <w:color w:val="000000"/>
                  </w:rPr>
                </w:rPrChange>
              </w:rPr>
            </w:pPr>
            <w:ins w:id="1296" w:author="Matthew McBee" w:date="2019-12-04T10:39:00Z">
              <w:r w:rsidRPr="002434FE">
                <w:rPr>
                  <w:color w:val="000000"/>
                  <w:sz w:val="10"/>
                  <w:szCs w:val="10"/>
                  <w:rPrChange w:id="1297" w:author="Matthew McBee" w:date="2019-12-04T10:40:00Z">
                    <w:rPr>
                      <w:rFonts w:ascii="Calibri" w:hAnsi="Calibri" w:cs="Calibri"/>
                      <w:color w:val="000000"/>
                    </w:rPr>
                  </w:rPrChange>
                </w:rPr>
                <w:t> </w:t>
              </w:r>
            </w:ins>
          </w:p>
        </w:tc>
        <w:tc>
          <w:tcPr>
            <w:tcW w:w="1080" w:type="dxa"/>
            <w:tcBorders>
              <w:top w:val="nil"/>
              <w:left w:val="nil"/>
              <w:bottom w:val="single" w:sz="4" w:space="0" w:color="auto"/>
              <w:right w:val="nil"/>
            </w:tcBorders>
            <w:shd w:val="clear" w:color="auto" w:fill="auto"/>
            <w:noWrap/>
            <w:vAlign w:val="bottom"/>
            <w:hideMark/>
            <w:tcPrChange w:id="1298"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636823CB" w14:textId="77777777" w:rsidR="002434FE" w:rsidRPr="002434FE" w:rsidRDefault="002434FE">
            <w:pPr>
              <w:rPr>
                <w:ins w:id="1299" w:author="Matthew McBee" w:date="2019-12-04T10:39:00Z"/>
                <w:color w:val="000000"/>
                <w:sz w:val="10"/>
                <w:szCs w:val="10"/>
                <w:rPrChange w:id="1300" w:author="Matthew McBee" w:date="2019-12-04T10:40:00Z">
                  <w:rPr>
                    <w:ins w:id="1301" w:author="Matthew McBee" w:date="2019-12-04T10:39:00Z"/>
                    <w:rFonts w:ascii="Calibri" w:hAnsi="Calibri" w:cs="Calibri"/>
                    <w:color w:val="000000"/>
                  </w:rPr>
                </w:rPrChange>
              </w:rPr>
            </w:pPr>
            <w:ins w:id="1302" w:author="Matthew McBee" w:date="2019-12-04T10:39:00Z">
              <w:r w:rsidRPr="002434FE">
                <w:rPr>
                  <w:color w:val="000000"/>
                  <w:sz w:val="10"/>
                  <w:szCs w:val="10"/>
                  <w:rPrChange w:id="1303" w:author="Matthew McBee" w:date="2019-12-04T10:40:00Z">
                    <w:rPr>
                      <w:rFonts w:ascii="Calibri" w:hAnsi="Calibri" w:cs="Calibri"/>
                      <w:color w:val="000000"/>
                    </w:rPr>
                  </w:rPrChange>
                </w:rPr>
                <w:t> </w:t>
              </w:r>
            </w:ins>
          </w:p>
        </w:tc>
        <w:tc>
          <w:tcPr>
            <w:tcW w:w="810" w:type="dxa"/>
            <w:tcBorders>
              <w:top w:val="nil"/>
              <w:left w:val="nil"/>
              <w:bottom w:val="single" w:sz="4" w:space="0" w:color="auto"/>
              <w:right w:val="nil"/>
            </w:tcBorders>
            <w:shd w:val="clear" w:color="auto" w:fill="auto"/>
            <w:noWrap/>
            <w:vAlign w:val="bottom"/>
            <w:hideMark/>
            <w:tcPrChange w:id="1304" w:author="Matthew McBee" w:date="2019-12-04T10:40:00Z">
              <w:tcPr>
                <w:tcW w:w="810" w:type="dxa"/>
                <w:tcBorders>
                  <w:top w:val="nil"/>
                  <w:left w:val="nil"/>
                  <w:bottom w:val="single" w:sz="4" w:space="0" w:color="auto"/>
                  <w:right w:val="nil"/>
                </w:tcBorders>
                <w:shd w:val="clear" w:color="auto" w:fill="auto"/>
                <w:noWrap/>
                <w:vAlign w:val="bottom"/>
                <w:hideMark/>
              </w:tcPr>
            </w:tcPrChange>
          </w:tcPr>
          <w:p w14:paraId="2D32213A" w14:textId="77777777" w:rsidR="002434FE" w:rsidRPr="002434FE" w:rsidRDefault="002434FE">
            <w:pPr>
              <w:rPr>
                <w:ins w:id="1305" w:author="Matthew McBee" w:date="2019-12-04T10:39:00Z"/>
                <w:color w:val="000000"/>
                <w:sz w:val="10"/>
                <w:szCs w:val="10"/>
                <w:rPrChange w:id="1306" w:author="Matthew McBee" w:date="2019-12-04T10:40:00Z">
                  <w:rPr>
                    <w:ins w:id="1307" w:author="Matthew McBee" w:date="2019-12-04T10:39:00Z"/>
                    <w:rFonts w:ascii="Calibri" w:hAnsi="Calibri" w:cs="Calibri"/>
                    <w:color w:val="000000"/>
                  </w:rPr>
                </w:rPrChange>
              </w:rPr>
            </w:pPr>
            <w:ins w:id="1308" w:author="Matthew McBee" w:date="2019-12-04T10:39:00Z">
              <w:r w:rsidRPr="002434FE">
                <w:rPr>
                  <w:color w:val="000000"/>
                  <w:sz w:val="10"/>
                  <w:szCs w:val="10"/>
                  <w:rPrChange w:id="1309" w:author="Matthew McBee" w:date="2019-12-04T10:40:00Z">
                    <w:rPr>
                      <w:rFonts w:ascii="Calibri" w:hAnsi="Calibri" w:cs="Calibri"/>
                      <w:color w:val="000000"/>
                    </w:rPr>
                  </w:rPrChange>
                </w:rPr>
                <w:t> </w:t>
              </w:r>
            </w:ins>
          </w:p>
        </w:tc>
        <w:tc>
          <w:tcPr>
            <w:tcW w:w="1080" w:type="dxa"/>
            <w:tcBorders>
              <w:top w:val="nil"/>
              <w:left w:val="nil"/>
              <w:bottom w:val="single" w:sz="4" w:space="0" w:color="auto"/>
              <w:right w:val="nil"/>
            </w:tcBorders>
            <w:shd w:val="clear" w:color="auto" w:fill="auto"/>
            <w:noWrap/>
            <w:vAlign w:val="bottom"/>
            <w:hideMark/>
            <w:tcPrChange w:id="1310" w:author="Matthew McBee" w:date="2019-12-04T10:40:00Z">
              <w:tcPr>
                <w:tcW w:w="1080" w:type="dxa"/>
                <w:tcBorders>
                  <w:top w:val="nil"/>
                  <w:left w:val="nil"/>
                  <w:bottom w:val="single" w:sz="4" w:space="0" w:color="auto"/>
                  <w:right w:val="nil"/>
                </w:tcBorders>
                <w:shd w:val="clear" w:color="auto" w:fill="auto"/>
                <w:noWrap/>
                <w:vAlign w:val="bottom"/>
                <w:hideMark/>
              </w:tcPr>
            </w:tcPrChange>
          </w:tcPr>
          <w:p w14:paraId="773178EC" w14:textId="77777777" w:rsidR="002434FE" w:rsidRPr="002434FE" w:rsidRDefault="002434FE">
            <w:pPr>
              <w:rPr>
                <w:ins w:id="1311" w:author="Matthew McBee" w:date="2019-12-04T10:39:00Z"/>
                <w:color w:val="000000"/>
                <w:sz w:val="10"/>
                <w:szCs w:val="10"/>
                <w:rPrChange w:id="1312" w:author="Matthew McBee" w:date="2019-12-04T10:40:00Z">
                  <w:rPr>
                    <w:ins w:id="1313" w:author="Matthew McBee" w:date="2019-12-04T10:39:00Z"/>
                    <w:rFonts w:ascii="Calibri" w:hAnsi="Calibri" w:cs="Calibri"/>
                    <w:color w:val="000000"/>
                  </w:rPr>
                </w:rPrChange>
              </w:rPr>
            </w:pPr>
            <w:ins w:id="1314" w:author="Matthew McBee" w:date="2019-12-04T10:39:00Z">
              <w:r w:rsidRPr="002434FE">
                <w:rPr>
                  <w:color w:val="000000"/>
                  <w:sz w:val="10"/>
                  <w:szCs w:val="10"/>
                  <w:rPrChange w:id="1315" w:author="Matthew McBee" w:date="2019-12-04T10:40:00Z">
                    <w:rPr>
                      <w:rFonts w:ascii="Calibri" w:hAnsi="Calibri" w:cs="Calibri"/>
                      <w:color w:val="000000"/>
                    </w:rPr>
                  </w:rPrChange>
                </w:rPr>
                <w:t> </w:t>
              </w:r>
            </w:ins>
          </w:p>
        </w:tc>
      </w:tr>
    </w:tbl>
    <w:p w14:paraId="3ED28B24" w14:textId="77777777" w:rsidR="004C75BC" w:rsidRPr="002434FE" w:rsidRDefault="004C75BC" w:rsidP="004C75B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7"/>
        <w:gridCol w:w="655"/>
        <w:gridCol w:w="610"/>
        <w:gridCol w:w="710"/>
        <w:gridCol w:w="510"/>
        <w:gridCol w:w="625"/>
      </w:tblGrid>
      <w:tr w:rsidR="002F08CA" w:rsidRPr="002F08CA" w:rsidDel="002434FE" w14:paraId="5ADB02B6" w14:textId="5A2BAABB" w:rsidTr="002F08CA">
        <w:trPr>
          <w:tblCellSpacing w:w="15" w:type="dxa"/>
          <w:del w:id="1316" w:author="Matthew McBee" w:date="2019-12-04T10:37:00Z"/>
        </w:trPr>
        <w:tc>
          <w:tcPr>
            <w:tcW w:w="0" w:type="auto"/>
            <w:gridSpan w:val="6"/>
            <w:tcBorders>
              <w:bottom w:val="single" w:sz="6" w:space="0" w:color="000000"/>
            </w:tcBorders>
            <w:vAlign w:val="center"/>
            <w:hideMark/>
          </w:tcPr>
          <w:p w14:paraId="575E61CE" w14:textId="384C176E" w:rsidR="002F08CA" w:rsidRPr="002F08CA" w:rsidDel="002434FE" w:rsidRDefault="002F08CA" w:rsidP="002F08CA">
            <w:pPr>
              <w:jc w:val="center"/>
              <w:rPr>
                <w:del w:id="1317" w:author="Matthew McBee" w:date="2019-12-04T10:37:00Z"/>
                <w:rFonts w:ascii="-webkit-standard" w:hAnsi="-webkit-standard"/>
                <w:sz w:val="20"/>
                <w:szCs w:val="20"/>
              </w:rPr>
            </w:pPr>
          </w:p>
        </w:tc>
      </w:tr>
      <w:tr w:rsidR="002F08CA" w:rsidRPr="002F08CA" w:rsidDel="002434FE" w14:paraId="7676E09F" w14:textId="4F188816" w:rsidTr="002F08CA">
        <w:trPr>
          <w:tblCellSpacing w:w="15" w:type="dxa"/>
          <w:del w:id="1318" w:author="Matthew McBee" w:date="2019-12-04T10:37:00Z"/>
        </w:trPr>
        <w:tc>
          <w:tcPr>
            <w:tcW w:w="0" w:type="auto"/>
            <w:vAlign w:val="center"/>
            <w:hideMark/>
          </w:tcPr>
          <w:p w14:paraId="1F03E905" w14:textId="695535AF" w:rsidR="002F08CA" w:rsidRPr="002F08CA" w:rsidDel="002434FE" w:rsidRDefault="002F08CA" w:rsidP="002F08CA">
            <w:pPr>
              <w:rPr>
                <w:del w:id="1319" w:author="Matthew McBee" w:date="2019-12-04T10:37:00Z"/>
                <w:rFonts w:ascii="-webkit-standard" w:hAnsi="-webkit-standard"/>
                <w:sz w:val="20"/>
                <w:szCs w:val="20"/>
              </w:rPr>
            </w:pPr>
            <w:del w:id="1320" w:author="Matthew McBee" w:date="2019-12-04T10:37:00Z">
              <w:r w:rsidRPr="002F08CA" w:rsidDel="002434FE">
                <w:rPr>
                  <w:rFonts w:ascii="-webkit-standard" w:hAnsi="-webkit-standard"/>
                  <w:sz w:val="20"/>
                  <w:szCs w:val="20"/>
                </w:rPr>
                <w:delText>Variable</w:delText>
              </w:r>
            </w:del>
          </w:p>
        </w:tc>
        <w:tc>
          <w:tcPr>
            <w:tcW w:w="0" w:type="auto"/>
            <w:vAlign w:val="center"/>
            <w:hideMark/>
          </w:tcPr>
          <w:p w14:paraId="740F23AE" w14:textId="715DFC2B" w:rsidR="002F08CA" w:rsidRPr="002F08CA" w:rsidDel="002434FE" w:rsidRDefault="002F08CA" w:rsidP="002F08CA">
            <w:pPr>
              <w:jc w:val="center"/>
              <w:rPr>
                <w:del w:id="1321" w:author="Matthew McBee" w:date="2019-12-04T10:37:00Z"/>
                <w:rFonts w:ascii="-webkit-standard" w:hAnsi="-webkit-standard"/>
                <w:sz w:val="20"/>
                <w:szCs w:val="20"/>
              </w:rPr>
            </w:pPr>
            <w:del w:id="1322" w:author="Matthew McBee" w:date="2019-12-04T10:37:00Z">
              <w:r w:rsidRPr="002F08CA" w:rsidDel="002434FE">
                <w:rPr>
                  <w:rFonts w:ascii="-webkit-standard" w:hAnsi="-webkit-standard"/>
                  <w:sz w:val="20"/>
                  <w:szCs w:val="20"/>
                </w:rPr>
                <w:delText>Valid n</w:delText>
              </w:r>
            </w:del>
          </w:p>
        </w:tc>
        <w:tc>
          <w:tcPr>
            <w:tcW w:w="0" w:type="auto"/>
            <w:vAlign w:val="center"/>
            <w:hideMark/>
          </w:tcPr>
          <w:p w14:paraId="03D8B344" w14:textId="3EAE0FD4" w:rsidR="002F08CA" w:rsidRPr="002F08CA" w:rsidDel="002434FE" w:rsidRDefault="002F08CA" w:rsidP="002F08CA">
            <w:pPr>
              <w:jc w:val="center"/>
              <w:rPr>
                <w:del w:id="1323" w:author="Matthew McBee" w:date="2019-12-04T10:37:00Z"/>
                <w:rFonts w:ascii="-webkit-standard" w:hAnsi="-webkit-standard"/>
                <w:sz w:val="20"/>
                <w:szCs w:val="20"/>
              </w:rPr>
            </w:pPr>
            <w:del w:id="1324" w:author="Matthew McBee" w:date="2019-12-04T10:37:00Z">
              <w:r w:rsidRPr="002F08CA" w:rsidDel="002434FE">
                <w:rPr>
                  <w:rFonts w:ascii="-webkit-standard" w:hAnsi="-webkit-standard"/>
                  <w:sz w:val="20"/>
                  <w:szCs w:val="20"/>
                </w:rPr>
                <w:delText>Mean</w:delText>
              </w:r>
            </w:del>
          </w:p>
        </w:tc>
        <w:tc>
          <w:tcPr>
            <w:tcW w:w="0" w:type="auto"/>
            <w:vAlign w:val="center"/>
            <w:hideMark/>
          </w:tcPr>
          <w:p w14:paraId="2B61DE4B" w14:textId="03D8A19F" w:rsidR="002F08CA" w:rsidRPr="002F08CA" w:rsidDel="002434FE" w:rsidRDefault="002F08CA" w:rsidP="002F08CA">
            <w:pPr>
              <w:jc w:val="center"/>
              <w:rPr>
                <w:del w:id="1325" w:author="Matthew McBee" w:date="2019-12-04T10:37:00Z"/>
                <w:rFonts w:ascii="-webkit-standard" w:hAnsi="-webkit-standard"/>
                <w:sz w:val="20"/>
                <w:szCs w:val="20"/>
              </w:rPr>
            </w:pPr>
            <w:del w:id="1326" w:author="Matthew McBee" w:date="2019-12-04T10:37:00Z">
              <w:r w:rsidRPr="002F08CA" w:rsidDel="002434FE">
                <w:rPr>
                  <w:rFonts w:ascii="-webkit-standard" w:hAnsi="-webkit-standard"/>
                  <w:sz w:val="20"/>
                  <w:szCs w:val="20"/>
                </w:rPr>
                <w:delText>Std Dev</w:delText>
              </w:r>
            </w:del>
          </w:p>
        </w:tc>
        <w:tc>
          <w:tcPr>
            <w:tcW w:w="0" w:type="auto"/>
            <w:vAlign w:val="center"/>
            <w:hideMark/>
          </w:tcPr>
          <w:p w14:paraId="6499ABA0" w14:textId="757B13CA" w:rsidR="002F08CA" w:rsidRPr="002F08CA" w:rsidDel="002434FE" w:rsidRDefault="002F08CA" w:rsidP="002F08CA">
            <w:pPr>
              <w:jc w:val="center"/>
              <w:rPr>
                <w:del w:id="1327" w:author="Matthew McBee" w:date="2019-12-04T10:37:00Z"/>
                <w:rFonts w:ascii="-webkit-standard" w:hAnsi="-webkit-standard"/>
                <w:sz w:val="20"/>
                <w:szCs w:val="20"/>
              </w:rPr>
            </w:pPr>
            <w:del w:id="1328" w:author="Matthew McBee" w:date="2019-12-04T10:37:00Z">
              <w:r w:rsidRPr="002F08CA" w:rsidDel="002434FE">
                <w:rPr>
                  <w:rFonts w:ascii="-webkit-standard" w:hAnsi="-webkit-standard"/>
                  <w:sz w:val="20"/>
                  <w:szCs w:val="20"/>
                </w:rPr>
                <w:delText>Min</w:delText>
              </w:r>
            </w:del>
          </w:p>
        </w:tc>
        <w:tc>
          <w:tcPr>
            <w:tcW w:w="0" w:type="auto"/>
            <w:vAlign w:val="center"/>
            <w:hideMark/>
          </w:tcPr>
          <w:p w14:paraId="765A04CB" w14:textId="2980D92E" w:rsidR="002F08CA" w:rsidRPr="002F08CA" w:rsidDel="002434FE" w:rsidRDefault="002F08CA" w:rsidP="002F08CA">
            <w:pPr>
              <w:jc w:val="center"/>
              <w:rPr>
                <w:del w:id="1329" w:author="Matthew McBee" w:date="2019-12-04T10:37:00Z"/>
                <w:rFonts w:ascii="-webkit-standard" w:hAnsi="-webkit-standard"/>
                <w:sz w:val="20"/>
                <w:szCs w:val="20"/>
              </w:rPr>
            </w:pPr>
            <w:del w:id="1330" w:author="Matthew McBee" w:date="2019-12-04T10:37:00Z">
              <w:r w:rsidRPr="002F08CA" w:rsidDel="002434FE">
                <w:rPr>
                  <w:rFonts w:ascii="-webkit-standard" w:hAnsi="-webkit-standard"/>
                  <w:sz w:val="20"/>
                  <w:szCs w:val="20"/>
                </w:rPr>
                <w:delText>Max</w:delText>
              </w:r>
            </w:del>
          </w:p>
        </w:tc>
      </w:tr>
      <w:tr w:rsidR="002F08CA" w:rsidRPr="002F08CA" w:rsidDel="002434FE" w14:paraId="524782C2" w14:textId="042D3650" w:rsidTr="002F08CA">
        <w:trPr>
          <w:tblCellSpacing w:w="15" w:type="dxa"/>
          <w:del w:id="1331" w:author="Matthew McBee" w:date="2019-12-04T10:37:00Z"/>
        </w:trPr>
        <w:tc>
          <w:tcPr>
            <w:tcW w:w="0" w:type="auto"/>
            <w:gridSpan w:val="6"/>
            <w:tcBorders>
              <w:bottom w:val="single" w:sz="6" w:space="0" w:color="000000"/>
            </w:tcBorders>
            <w:vAlign w:val="center"/>
            <w:hideMark/>
          </w:tcPr>
          <w:p w14:paraId="49941DC9" w14:textId="7B298DAE" w:rsidR="002F08CA" w:rsidRPr="002F08CA" w:rsidDel="002434FE" w:rsidRDefault="002F08CA" w:rsidP="002F08CA">
            <w:pPr>
              <w:jc w:val="center"/>
              <w:rPr>
                <w:del w:id="1332" w:author="Matthew McBee" w:date="2019-12-04T10:37:00Z"/>
                <w:rFonts w:ascii="-webkit-standard" w:hAnsi="-webkit-standard"/>
                <w:sz w:val="20"/>
                <w:szCs w:val="20"/>
              </w:rPr>
            </w:pPr>
          </w:p>
        </w:tc>
      </w:tr>
      <w:tr w:rsidR="002F08CA" w:rsidRPr="002F08CA" w:rsidDel="002434FE" w14:paraId="599CD387" w14:textId="488ED89E" w:rsidTr="002F08CA">
        <w:trPr>
          <w:tblCellSpacing w:w="15" w:type="dxa"/>
          <w:del w:id="1333" w:author="Matthew McBee" w:date="2019-12-04T10:37:00Z"/>
        </w:trPr>
        <w:tc>
          <w:tcPr>
            <w:tcW w:w="0" w:type="auto"/>
            <w:vAlign w:val="center"/>
            <w:hideMark/>
          </w:tcPr>
          <w:p w14:paraId="1C70250B" w14:textId="75301DDA" w:rsidR="002F08CA" w:rsidRPr="002F08CA" w:rsidDel="002434FE" w:rsidRDefault="002F08CA" w:rsidP="002F08CA">
            <w:pPr>
              <w:rPr>
                <w:del w:id="1334" w:author="Matthew McBee" w:date="2019-12-04T10:37:00Z"/>
                <w:rFonts w:ascii="-webkit-standard" w:hAnsi="-webkit-standard"/>
                <w:sz w:val="20"/>
                <w:szCs w:val="20"/>
              </w:rPr>
            </w:pPr>
            <w:del w:id="1335" w:author="Matthew McBee" w:date="2019-12-04T10:37:00Z">
              <w:r w:rsidRPr="002F08CA" w:rsidDel="002434FE">
                <w:rPr>
                  <w:rFonts w:ascii="-webkit-standard" w:hAnsi="-webkit-standard"/>
                  <w:sz w:val="20"/>
                  <w:szCs w:val="20"/>
                </w:rPr>
                <w:delText>Age (yrs) when attention was measured</w:delText>
              </w:r>
            </w:del>
          </w:p>
        </w:tc>
        <w:tc>
          <w:tcPr>
            <w:tcW w:w="0" w:type="auto"/>
            <w:vAlign w:val="center"/>
            <w:hideMark/>
          </w:tcPr>
          <w:p w14:paraId="1549E54D" w14:textId="6B9E71BC" w:rsidR="002F08CA" w:rsidRPr="002F08CA" w:rsidDel="002434FE" w:rsidRDefault="002F08CA" w:rsidP="002F08CA">
            <w:pPr>
              <w:jc w:val="center"/>
              <w:rPr>
                <w:del w:id="1336" w:author="Matthew McBee" w:date="2019-12-04T10:37:00Z"/>
                <w:rFonts w:ascii="-webkit-standard" w:hAnsi="-webkit-standard"/>
                <w:sz w:val="20"/>
                <w:szCs w:val="20"/>
              </w:rPr>
            </w:pPr>
            <w:del w:id="1337" w:author="Matthew McBee" w:date="2019-12-04T10:37:00Z">
              <w:r w:rsidRPr="002F08CA" w:rsidDel="002434FE">
                <w:rPr>
                  <w:rFonts w:ascii="-webkit-standard" w:hAnsi="-webkit-standard"/>
                  <w:sz w:val="20"/>
                  <w:szCs w:val="20"/>
                </w:rPr>
                <w:delText>2145</w:delText>
              </w:r>
            </w:del>
          </w:p>
        </w:tc>
        <w:tc>
          <w:tcPr>
            <w:tcW w:w="0" w:type="auto"/>
            <w:vAlign w:val="center"/>
            <w:hideMark/>
          </w:tcPr>
          <w:p w14:paraId="4EEE6754" w14:textId="5C2BE3EF" w:rsidR="002F08CA" w:rsidRPr="002F08CA" w:rsidDel="002434FE" w:rsidRDefault="002F08CA" w:rsidP="002F08CA">
            <w:pPr>
              <w:jc w:val="center"/>
              <w:rPr>
                <w:del w:id="1338" w:author="Matthew McBee" w:date="2019-12-04T10:37:00Z"/>
                <w:rFonts w:ascii="-webkit-standard" w:hAnsi="-webkit-standard"/>
                <w:sz w:val="20"/>
                <w:szCs w:val="20"/>
              </w:rPr>
            </w:pPr>
            <w:del w:id="1339" w:author="Matthew McBee" w:date="2019-12-04T10:37:00Z">
              <w:r w:rsidRPr="002F08CA" w:rsidDel="002434FE">
                <w:rPr>
                  <w:rFonts w:ascii="-webkit-standard" w:hAnsi="-webkit-standard"/>
                  <w:sz w:val="20"/>
                  <w:szCs w:val="20"/>
                </w:rPr>
                <w:delText>7.75</w:delText>
              </w:r>
            </w:del>
          </w:p>
        </w:tc>
        <w:tc>
          <w:tcPr>
            <w:tcW w:w="0" w:type="auto"/>
            <w:vAlign w:val="center"/>
            <w:hideMark/>
          </w:tcPr>
          <w:p w14:paraId="2AFEEFBD" w14:textId="59EDC7F8" w:rsidR="002F08CA" w:rsidRPr="002F08CA" w:rsidDel="002434FE" w:rsidRDefault="002F08CA" w:rsidP="002F08CA">
            <w:pPr>
              <w:jc w:val="center"/>
              <w:rPr>
                <w:del w:id="1340" w:author="Matthew McBee" w:date="2019-12-04T10:37:00Z"/>
                <w:rFonts w:ascii="-webkit-standard" w:hAnsi="-webkit-standard"/>
                <w:sz w:val="20"/>
                <w:szCs w:val="20"/>
              </w:rPr>
            </w:pPr>
            <w:del w:id="1341" w:author="Matthew McBee" w:date="2019-12-04T10:37:00Z">
              <w:r w:rsidRPr="002F08CA" w:rsidDel="002434FE">
                <w:rPr>
                  <w:rFonts w:ascii="-webkit-standard" w:hAnsi="-webkit-standard"/>
                  <w:sz w:val="20"/>
                  <w:szCs w:val="20"/>
                </w:rPr>
                <w:delText>0.61</w:delText>
              </w:r>
            </w:del>
          </w:p>
        </w:tc>
        <w:tc>
          <w:tcPr>
            <w:tcW w:w="0" w:type="auto"/>
            <w:vAlign w:val="center"/>
            <w:hideMark/>
          </w:tcPr>
          <w:p w14:paraId="113FE08F" w14:textId="098F56D2" w:rsidR="002F08CA" w:rsidRPr="002F08CA" w:rsidDel="002434FE" w:rsidRDefault="002F08CA" w:rsidP="002F08CA">
            <w:pPr>
              <w:jc w:val="center"/>
              <w:rPr>
                <w:del w:id="1342" w:author="Matthew McBee" w:date="2019-12-04T10:37:00Z"/>
                <w:rFonts w:ascii="-webkit-standard" w:hAnsi="-webkit-standard"/>
                <w:sz w:val="20"/>
                <w:szCs w:val="20"/>
              </w:rPr>
            </w:pPr>
            <w:del w:id="1343" w:author="Matthew McBee" w:date="2019-12-04T10:37:00Z">
              <w:r w:rsidRPr="002F08CA" w:rsidDel="002434FE">
                <w:rPr>
                  <w:rFonts w:ascii="-webkit-standard" w:hAnsi="-webkit-standard"/>
                  <w:sz w:val="20"/>
                  <w:szCs w:val="20"/>
                </w:rPr>
                <w:delText>6.75</w:delText>
              </w:r>
            </w:del>
          </w:p>
        </w:tc>
        <w:tc>
          <w:tcPr>
            <w:tcW w:w="0" w:type="auto"/>
            <w:vAlign w:val="center"/>
            <w:hideMark/>
          </w:tcPr>
          <w:p w14:paraId="5A967895" w14:textId="044790E8" w:rsidR="002F08CA" w:rsidRPr="002F08CA" w:rsidDel="002434FE" w:rsidRDefault="002F08CA" w:rsidP="002F08CA">
            <w:pPr>
              <w:jc w:val="center"/>
              <w:rPr>
                <w:del w:id="1344" w:author="Matthew McBee" w:date="2019-12-04T10:37:00Z"/>
                <w:rFonts w:ascii="-webkit-standard" w:hAnsi="-webkit-standard"/>
                <w:sz w:val="20"/>
                <w:szCs w:val="20"/>
              </w:rPr>
            </w:pPr>
            <w:del w:id="1345" w:author="Matthew McBee" w:date="2019-12-04T10:37:00Z">
              <w:r w:rsidRPr="002F08CA" w:rsidDel="002434FE">
                <w:rPr>
                  <w:rFonts w:ascii="-webkit-standard" w:hAnsi="-webkit-standard"/>
                  <w:sz w:val="20"/>
                  <w:szCs w:val="20"/>
                </w:rPr>
                <w:delText>8.75</w:delText>
              </w:r>
            </w:del>
          </w:p>
        </w:tc>
      </w:tr>
      <w:tr w:rsidR="002F08CA" w:rsidRPr="002F08CA" w:rsidDel="002434FE" w14:paraId="6B8734C5" w14:textId="145ADC3D" w:rsidTr="002F08CA">
        <w:trPr>
          <w:tblCellSpacing w:w="15" w:type="dxa"/>
          <w:del w:id="1346" w:author="Matthew McBee" w:date="2019-12-04T10:37:00Z"/>
        </w:trPr>
        <w:tc>
          <w:tcPr>
            <w:tcW w:w="0" w:type="auto"/>
            <w:vAlign w:val="center"/>
            <w:hideMark/>
          </w:tcPr>
          <w:p w14:paraId="706BD55B" w14:textId="770AAF97" w:rsidR="002F08CA" w:rsidRPr="002F08CA" w:rsidDel="002434FE" w:rsidRDefault="002F08CA" w:rsidP="002F08CA">
            <w:pPr>
              <w:rPr>
                <w:del w:id="1347" w:author="Matthew McBee" w:date="2019-12-04T10:37:00Z"/>
                <w:rFonts w:ascii="-webkit-standard" w:hAnsi="-webkit-standard"/>
                <w:sz w:val="20"/>
                <w:szCs w:val="20"/>
              </w:rPr>
            </w:pPr>
            <w:del w:id="1348" w:author="Matthew McBee" w:date="2019-12-04T10:37:00Z">
              <w:r w:rsidRPr="002F08CA" w:rsidDel="002434FE">
                <w:rPr>
                  <w:rFonts w:ascii="-webkit-standard" w:hAnsi="-webkit-standard"/>
                  <w:sz w:val="20"/>
                  <w:szCs w:val="20"/>
                </w:rPr>
                <w:delText>Annual family income (thousands)</w:delText>
              </w:r>
            </w:del>
          </w:p>
        </w:tc>
        <w:tc>
          <w:tcPr>
            <w:tcW w:w="0" w:type="auto"/>
            <w:vAlign w:val="center"/>
            <w:hideMark/>
          </w:tcPr>
          <w:p w14:paraId="73E4F2CD" w14:textId="2BE1BC2E" w:rsidR="002F08CA" w:rsidRPr="002F08CA" w:rsidDel="002434FE" w:rsidRDefault="002F08CA" w:rsidP="002F08CA">
            <w:pPr>
              <w:jc w:val="center"/>
              <w:rPr>
                <w:del w:id="1349" w:author="Matthew McBee" w:date="2019-12-04T10:37:00Z"/>
                <w:rFonts w:ascii="-webkit-standard" w:hAnsi="-webkit-standard"/>
                <w:sz w:val="20"/>
                <w:szCs w:val="20"/>
              </w:rPr>
            </w:pPr>
            <w:del w:id="1350" w:author="Matthew McBee" w:date="2019-12-04T10:37:00Z">
              <w:r w:rsidRPr="002F08CA" w:rsidDel="002434FE">
                <w:rPr>
                  <w:rFonts w:ascii="-webkit-standard" w:hAnsi="-webkit-standard"/>
                  <w:sz w:val="20"/>
                  <w:szCs w:val="20"/>
                </w:rPr>
                <w:delText>1994</w:delText>
              </w:r>
            </w:del>
          </w:p>
        </w:tc>
        <w:tc>
          <w:tcPr>
            <w:tcW w:w="0" w:type="auto"/>
            <w:vAlign w:val="center"/>
            <w:hideMark/>
          </w:tcPr>
          <w:p w14:paraId="31438E4C" w14:textId="3F6256B5" w:rsidR="002F08CA" w:rsidRPr="002F08CA" w:rsidDel="002434FE" w:rsidRDefault="002F08CA" w:rsidP="002F08CA">
            <w:pPr>
              <w:jc w:val="center"/>
              <w:rPr>
                <w:del w:id="1351" w:author="Matthew McBee" w:date="2019-12-04T10:37:00Z"/>
                <w:rFonts w:ascii="-webkit-standard" w:hAnsi="-webkit-standard"/>
                <w:sz w:val="20"/>
                <w:szCs w:val="20"/>
              </w:rPr>
            </w:pPr>
            <w:del w:id="1352" w:author="Matthew McBee" w:date="2019-12-04T10:37:00Z">
              <w:r w:rsidRPr="002F08CA" w:rsidDel="002434FE">
                <w:rPr>
                  <w:rFonts w:ascii="-webkit-standard" w:hAnsi="-webkit-standard"/>
                  <w:sz w:val="20"/>
                  <w:szCs w:val="20"/>
                </w:rPr>
                <w:delText>33.20</w:delText>
              </w:r>
            </w:del>
          </w:p>
        </w:tc>
        <w:tc>
          <w:tcPr>
            <w:tcW w:w="0" w:type="auto"/>
            <w:vAlign w:val="center"/>
            <w:hideMark/>
          </w:tcPr>
          <w:p w14:paraId="07B6BBC6" w14:textId="4E7CDFA5" w:rsidR="002F08CA" w:rsidRPr="002F08CA" w:rsidDel="002434FE" w:rsidRDefault="002F08CA" w:rsidP="002F08CA">
            <w:pPr>
              <w:jc w:val="center"/>
              <w:rPr>
                <w:del w:id="1353" w:author="Matthew McBee" w:date="2019-12-04T10:37:00Z"/>
                <w:rFonts w:ascii="-webkit-standard" w:hAnsi="-webkit-standard"/>
                <w:sz w:val="20"/>
                <w:szCs w:val="20"/>
              </w:rPr>
            </w:pPr>
            <w:del w:id="1354" w:author="Matthew McBee" w:date="2019-12-04T10:37:00Z">
              <w:r w:rsidRPr="002F08CA" w:rsidDel="002434FE">
                <w:rPr>
                  <w:rFonts w:ascii="-webkit-standard" w:hAnsi="-webkit-standard"/>
                  <w:sz w:val="20"/>
                  <w:szCs w:val="20"/>
                </w:rPr>
                <w:delText>24.50</w:delText>
              </w:r>
            </w:del>
          </w:p>
        </w:tc>
        <w:tc>
          <w:tcPr>
            <w:tcW w:w="0" w:type="auto"/>
            <w:vAlign w:val="center"/>
            <w:hideMark/>
          </w:tcPr>
          <w:p w14:paraId="084E5D52" w14:textId="3E3CFDB9" w:rsidR="002F08CA" w:rsidRPr="002F08CA" w:rsidDel="002434FE" w:rsidRDefault="002F08CA" w:rsidP="002F08CA">
            <w:pPr>
              <w:jc w:val="center"/>
              <w:rPr>
                <w:del w:id="1355" w:author="Matthew McBee" w:date="2019-12-04T10:37:00Z"/>
                <w:rFonts w:ascii="-webkit-standard" w:hAnsi="-webkit-standard"/>
                <w:sz w:val="20"/>
                <w:szCs w:val="20"/>
              </w:rPr>
            </w:pPr>
            <w:del w:id="1356" w:author="Matthew McBee" w:date="2019-12-04T10:37:00Z">
              <w:r w:rsidRPr="002F08CA" w:rsidDel="002434FE">
                <w:rPr>
                  <w:rFonts w:ascii="-webkit-standard" w:hAnsi="-webkit-standard"/>
                  <w:sz w:val="20"/>
                  <w:szCs w:val="20"/>
                </w:rPr>
                <w:delText>0.00</w:delText>
              </w:r>
            </w:del>
          </w:p>
        </w:tc>
        <w:tc>
          <w:tcPr>
            <w:tcW w:w="0" w:type="auto"/>
            <w:vAlign w:val="center"/>
            <w:hideMark/>
          </w:tcPr>
          <w:p w14:paraId="415EC3B8" w14:textId="27521E23" w:rsidR="002F08CA" w:rsidRPr="002F08CA" w:rsidDel="002434FE" w:rsidRDefault="002F08CA" w:rsidP="002F08CA">
            <w:pPr>
              <w:jc w:val="center"/>
              <w:rPr>
                <w:del w:id="1357" w:author="Matthew McBee" w:date="2019-12-04T10:37:00Z"/>
                <w:rFonts w:ascii="-webkit-standard" w:hAnsi="-webkit-standard"/>
                <w:sz w:val="20"/>
                <w:szCs w:val="20"/>
              </w:rPr>
            </w:pPr>
            <w:del w:id="1358" w:author="Matthew McBee" w:date="2019-12-04T10:37:00Z">
              <w:r w:rsidRPr="002F08CA" w:rsidDel="002434FE">
                <w:rPr>
                  <w:rFonts w:ascii="-webkit-standard" w:hAnsi="-webkit-standard"/>
                  <w:sz w:val="20"/>
                  <w:szCs w:val="20"/>
                </w:rPr>
                <w:delText>189.92</w:delText>
              </w:r>
            </w:del>
          </w:p>
        </w:tc>
      </w:tr>
      <w:tr w:rsidR="002F08CA" w:rsidRPr="002F08CA" w:rsidDel="002434FE" w14:paraId="37A2930C" w14:textId="3820DD62" w:rsidTr="002F08CA">
        <w:trPr>
          <w:tblCellSpacing w:w="15" w:type="dxa"/>
          <w:del w:id="1359" w:author="Matthew McBee" w:date="2019-12-04T10:37:00Z"/>
        </w:trPr>
        <w:tc>
          <w:tcPr>
            <w:tcW w:w="0" w:type="auto"/>
            <w:vAlign w:val="center"/>
            <w:hideMark/>
          </w:tcPr>
          <w:p w14:paraId="3D005BFB" w14:textId="672DCE71" w:rsidR="002F08CA" w:rsidRPr="002F08CA" w:rsidDel="002434FE" w:rsidRDefault="002F08CA" w:rsidP="002F08CA">
            <w:pPr>
              <w:rPr>
                <w:del w:id="1360" w:author="Matthew McBee" w:date="2019-12-04T10:37:00Z"/>
                <w:rFonts w:ascii="-webkit-standard" w:hAnsi="-webkit-standard"/>
                <w:sz w:val="20"/>
                <w:szCs w:val="20"/>
              </w:rPr>
            </w:pPr>
            <w:del w:id="1361" w:author="Matthew McBee" w:date="2019-12-04T10:37:00Z">
              <w:r w:rsidRPr="002F08CA" w:rsidDel="002434FE">
                <w:rPr>
                  <w:rFonts w:ascii="-webkit-standard" w:hAnsi="-webkit-standard"/>
                  <w:sz w:val="20"/>
                  <w:szCs w:val="20"/>
                </w:rPr>
                <w:delText>Attention</w:delText>
              </w:r>
            </w:del>
          </w:p>
        </w:tc>
        <w:tc>
          <w:tcPr>
            <w:tcW w:w="0" w:type="auto"/>
            <w:vAlign w:val="center"/>
            <w:hideMark/>
          </w:tcPr>
          <w:p w14:paraId="51D5941C" w14:textId="680AD37F" w:rsidR="002F08CA" w:rsidRPr="002F08CA" w:rsidDel="002434FE" w:rsidRDefault="002F08CA" w:rsidP="002F08CA">
            <w:pPr>
              <w:jc w:val="center"/>
              <w:rPr>
                <w:del w:id="1362" w:author="Matthew McBee" w:date="2019-12-04T10:37:00Z"/>
                <w:rFonts w:ascii="-webkit-standard" w:hAnsi="-webkit-standard"/>
                <w:sz w:val="20"/>
                <w:szCs w:val="20"/>
              </w:rPr>
            </w:pPr>
            <w:del w:id="1363" w:author="Matthew McBee" w:date="2019-12-04T10:37:00Z">
              <w:r w:rsidRPr="002F08CA" w:rsidDel="002434FE">
                <w:rPr>
                  <w:rFonts w:ascii="-webkit-standard" w:hAnsi="-webkit-standard"/>
                  <w:sz w:val="20"/>
                  <w:szCs w:val="20"/>
                </w:rPr>
                <w:delText>2145</w:delText>
              </w:r>
            </w:del>
          </w:p>
        </w:tc>
        <w:tc>
          <w:tcPr>
            <w:tcW w:w="0" w:type="auto"/>
            <w:vAlign w:val="center"/>
            <w:hideMark/>
          </w:tcPr>
          <w:p w14:paraId="099FCD8B" w14:textId="4F7BCD93" w:rsidR="002F08CA" w:rsidRPr="002F08CA" w:rsidDel="002434FE" w:rsidRDefault="002F08CA" w:rsidP="002F08CA">
            <w:pPr>
              <w:jc w:val="center"/>
              <w:rPr>
                <w:del w:id="1364" w:author="Matthew McBee" w:date="2019-12-04T10:37:00Z"/>
                <w:rFonts w:ascii="-webkit-standard" w:hAnsi="-webkit-standard"/>
                <w:sz w:val="20"/>
                <w:szCs w:val="20"/>
              </w:rPr>
            </w:pPr>
            <w:del w:id="1365" w:author="Matthew McBee" w:date="2019-12-04T10:37:00Z">
              <w:r w:rsidRPr="002F08CA" w:rsidDel="002434FE">
                <w:rPr>
                  <w:rFonts w:ascii="-webkit-standard" w:hAnsi="-webkit-standard"/>
                  <w:sz w:val="20"/>
                  <w:szCs w:val="20"/>
                </w:rPr>
                <w:delText>2.63</w:delText>
              </w:r>
            </w:del>
          </w:p>
        </w:tc>
        <w:tc>
          <w:tcPr>
            <w:tcW w:w="0" w:type="auto"/>
            <w:vAlign w:val="center"/>
            <w:hideMark/>
          </w:tcPr>
          <w:p w14:paraId="529CF907" w14:textId="659DE63B" w:rsidR="002F08CA" w:rsidRPr="002F08CA" w:rsidDel="002434FE" w:rsidRDefault="002F08CA" w:rsidP="002F08CA">
            <w:pPr>
              <w:jc w:val="center"/>
              <w:rPr>
                <w:del w:id="1366" w:author="Matthew McBee" w:date="2019-12-04T10:37:00Z"/>
                <w:rFonts w:ascii="-webkit-standard" w:hAnsi="-webkit-standard"/>
                <w:sz w:val="20"/>
                <w:szCs w:val="20"/>
              </w:rPr>
            </w:pPr>
            <w:del w:id="1367" w:author="Matthew McBee" w:date="2019-12-04T10:37:00Z">
              <w:r w:rsidRPr="002F08CA" w:rsidDel="002434FE">
                <w:rPr>
                  <w:rFonts w:ascii="-webkit-standard" w:hAnsi="-webkit-standard"/>
                  <w:sz w:val="20"/>
                  <w:szCs w:val="20"/>
                </w:rPr>
                <w:delText>0.40</w:delText>
              </w:r>
            </w:del>
          </w:p>
        </w:tc>
        <w:tc>
          <w:tcPr>
            <w:tcW w:w="0" w:type="auto"/>
            <w:vAlign w:val="center"/>
            <w:hideMark/>
          </w:tcPr>
          <w:p w14:paraId="6B0A6FD6" w14:textId="2389E9A0" w:rsidR="002F08CA" w:rsidRPr="002F08CA" w:rsidDel="002434FE" w:rsidRDefault="002F08CA" w:rsidP="002F08CA">
            <w:pPr>
              <w:jc w:val="center"/>
              <w:rPr>
                <w:del w:id="1368" w:author="Matthew McBee" w:date="2019-12-04T10:37:00Z"/>
                <w:rFonts w:ascii="-webkit-standard" w:hAnsi="-webkit-standard"/>
                <w:sz w:val="20"/>
                <w:szCs w:val="20"/>
              </w:rPr>
            </w:pPr>
            <w:del w:id="1369" w:author="Matthew McBee" w:date="2019-12-04T10:37:00Z">
              <w:r w:rsidRPr="002F08CA" w:rsidDel="002434FE">
                <w:rPr>
                  <w:rFonts w:ascii="-webkit-standard" w:hAnsi="-webkit-standard"/>
                  <w:sz w:val="20"/>
                  <w:szCs w:val="20"/>
                </w:rPr>
                <w:delText>1.00</w:delText>
              </w:r>
            </w:del>
          </w:p>
        </w:tc>
        <w:tc>
          <w:tcPr>
            <w:tcW w:w="0" w:type="auto"/>
            <w:vAlign w:val="center"/>
            <w:hideMark/>
          </w:tcPr>
          <w:p w14:paraId="0A714CF9" w14:textId="7A8E174D" w:rsidR="002F08CA" w:rsidRPr="002F08CA" w:rsidDel="002434FE" w:rsidRDefault="002F08CA" w:rsidP="002F08CA">
            <w:pPr>
              <w:jc w:val="center"/>
              <w:rPr>
                <w:del w:id="1370" w:author="Matthew McBee" w:date="2019-12-04T10:37:00Z"/>
                <w:rFonts w:ascii="-webkit-standard" w:hAnsi="-webkit-standard"/>
                <w:sz w:val="20"/>
                <w:szCs w:val="20"/>
              </w:rPr>
            </w:pPr>
            <w:del w:id="1371" w:author="Matthew McBee" w:date="2019-12-04T10:37:00Z">
              <w:r w:rsidRPr="002F08CA" w:rsidDel="002434FE">
                <w:rPr>
                  <w:rFonts w:ascii="-webkit-standard" w:hAnsi="-webkit-standard"/>
                  <w:sz w:val="20"/>
                  <w:szCs w:val="20"/>
                </w:rPr>
                <w:delText>3.00</w:delText>
              </w:r>
            </w:del>
          </w:p>
        </w:tc>
      </w:tr>
      <w:tr w:rsidR="002F08CA" w:rsidRPr="002F08CA" w:rsidDel="002434FE" w14:paraId="738705E2" w14:textId="1235F94E" w:rsidTr="002F08CA">
        <w:trPr>
          <w:tblCellSpacing w:w="15" w:type="dxa"/>
          <w:del w:id="1372" w:author="Matthew McBee" w:date="2019-12-04T10:37:00Z"/>
        </w:trPr>
        <w:tc>
          <w:tcPr>
            <w:tcW w:w="0" w:type="auto"/>
            <w:vAlign w:val="center"/>
            <w:hideMark/>
          </w:tcPr>
          <w:p w14:paraId="72EFFBBD" w14:textId="41D59173" w:rsidR="002F08CA" w:rsidRPr="002F08CA" w:rsidDel="002434FE" w:rsidRDefault="002F08CA" w:rsidP="002F08CA">
            <w:pPr>
              <w:rPr>
                <w:del w:id="1373" w:author="Matthew McBee" w:date="2019-12-04T10:37:00Z"/>
                <w:rFonts w:ascii="-webkit-standard" w:hAnsi="-webkit-standard"/>
                <w:sz w:val="20"/>
                <w:szCs w:val="20"/>
              </w:rPr>
            </w:pPr>
            <w:del w:id="1374" w:author="Matthew McBee" w:date="2019-12-04T10:37:00Z">
              <w:r w:rsidRPr="002F08CA" w:rsidDel="002434FE">
                <w:rPr>
                  <w:rFonts w:ascii="-webkit-standard" w:hAnsi="-webkit-standard"/>
                  <w:sz w:val="20"/>
                  <w:szCs w:val="20"/>
                </w:rPr>
                <w:delText>Attention within-sex SS</w:delText>
              </w:r>
            </w:del>
          </w:p>
        </w:tc>
        <w:tc>
          <w:tcPr>
            <w:tcW w:w="0" w:type="auto"/>
            <w:vAlign w:val="center"/>
            <w:hideMark/>
          </w:tcPr>
          <w:p w14:paraId="7B996D54" w14:textId="75795543" w:rsidR="002F08CA" w:rsidRPr="002F08CA" w:rsidDel="002434FE" w:rsidRDefault="002F08CA" w:rsidP="002F08CA">
            <w:pPr>
              <w:jc w:val="center"/>
              <w:rPr>
                <w:del w:id="1375" w:author="Matthew McBee" w:date="2019-12-04T10:37:00Z"/>
                <w:rFonts w:ascii="-webkit-standard" w:hAnsi="-webkit-standard"/>
                <w:sz w:val="20"/>
                <w:szCs w:val="20"/>
              </w:rPr>
            </w:pPr>
            <w:del w:id="1376" w:author="Matthew McBee" w:date="2019-12-04T10:37:00Z">
              <w:r w:rsidRPr="002F08CA" w:rsidDel="002434FE">
                <w:rPr>
                  <w:rFonts w:ascii="-webkit-standard" w:hAnsi="-webkit-standard"/>
                  <w:sz w:val="20"/>
                  <w:szCs w:val="20"/>
                </w:rPr>
                <w:delText>2110</w:delText>
              </w:r>
            </w:del>
          </w:p>
        </w:tc>
        <w:tc>
          <w:tcPr>
            <w:tcW w:w="0" w:type="auto"/>
            <w:vAlign w:val="center"/>
            <w:hideMark/>
          </w:tcPr>
          <w:p w14:paraId="48043078" w14:textId="15972C90" w:rsidR="002F08CA" w:rsidRPr="002F08CA" w:rsidDel="002434FE" w:rsidRDefault="002F08CA" w:rsidP="002F08CA">
            <w:pPr>
              <w:jc w:val="center"/>
              <w:rPr>
                <w:del w:id="1377" w:author="Matthew McBee" w:date="2019-12-04T10:37:00Z"/>
                <w:rFonts w:ascii="-webkit-standard" w:hAnsi="-webkit-standard"/>
                <w:sz w:val="20"/>
                <w:szCs w:val="20"/>
              </w:rPr>
            </w:pPr>
            <w:del w:id="1378" w:author="Matthew McBee" w:date="2019-12-04T10:37:00Z">
              <w:r w:rsidRPr="002F08CA" w:rsidDel="002434FE">
                <w:rPr>
                  <w:rFonts w:ascii="-webkit-standard" w:hAnsi="-webkit-standard"/>
                  <w:sz w:val="20"/>
                  <w:szCs w:val="20"/>
                </w:rPr>
                <w:delText>101.40</w:delText>
              </w:r>
            </w:del>
          </w:p>
        </w:tc>
        <w:tc>
          <w:tcPr>
            <w:tcW w:w="0" w:type="auto"/>
            <w:vAlign w:val="center"/>
            <w:hideMark/>
          </w:tcPr>
          <w:p w14:paraId="63C4364C" w14:textId="6F569990" w:rsidR="002F08CA" w:rsidRPr="002F08CA" w:rsidDel="002434FE" w:rsidRDefault="002F08CA" w:rsidP="002F08CA">
            <w:pPr>
              <w:jc w:val="center"/>
              <w:rPr>
                <w:del w:id="1379" w:author="Matthew McBee" w:date="2019-12-04T10:37:00Z"/>
                <w:rFonts w:ascii="-webkit-standard" w:hAnsi="-webkit-standard"/>
                <w:sz w:val="20"/>
                <w:szCs w:val="20"/>
              </w:rPr>
            </w:pPr>
            <w:del w:id="1380" w:author="Matthew McBee" w:date="2019-12-04T10:37:00Z">
              <w:r w:rsidRPr="002F08CA" w:rsidDel="002434FE">
                <w:rPr>
                  <w:rFonts w:ascii="-webkit-standard" w:hAnsi="-webkit-standard"/>
                  <w:sz w:val="20"/>
                  <w:szCs w:val="20"/>
                </w:rPr>
                <w:delText>13.81</w:delText>
              </w:r>
            </w:del>
          </w:p>
        </w:tc>
        <w:tc>
          <w:tcPr>
            <w:tcW w:w="0" w:type="auto"/>
            <w:vAlign w:val="center"/>
            <w:hideMark/>
          </w:tcPr>
          <w:p w14:paraId="7963DF1E" w14:textId="17037C81" w:rsidR="002F08CA" w:rsidRPr="002F08CA" w:rsidDel="002434FE" w:rsidRDefault="002F08CA" w:rsidP="002F08CA">
            <w:pPr>
              <w:jc w:val="center"/>
              <w:rPr>
                <w:del w:id="1381" w:author="Matthew McBee" w:date="2019-12-04T10:37:00Z"/>
                <w:rFonts w:ascii="-webkit-standard" w:hAnsi="-webkit-standard"/>
                <w:sz w:val="20"/>
                <w:szCs w:val="20"/>
              </w:rPr>
            </w:pPr>
            <w:del w:id="1382" w:author="Matthew McBee" w:date="2019-12-04T10:37:00Z">
              <w:r w:rsidRPr="002F08CA" w:rsidDel="002434FE">
                <w:rPr>
                  <w:rFonts w:ascii="-webkit-standard" w:hAnsi="-webkit-standard"/>
                  <w:sz w:val="20"/>
                  <w:szCs w:val="20"/>
                </w:rPr>
                <w:delText>83.00</w:delText>
              </w:r>
            </w:del>
          </w:p>
        </w:tc>
        <w:tc>
          <w:tcPr>
            <w:tcW w:w="0" w:type="auto"/>
            <w:vAlign w:val="center"/>
            <w:hideMark/>
          </w:tcPr>
          <w:p w14:paraId="0773761E" w14:textId="5E12CC56" w:rsidR="002F08CA" w:rsidRPr="002F08CA" w:rsidDel="002434FE" w:rsidRDefault="002F08CA" w:rsidP="002F08CA">
            <w:pPr>
              <w:jc w:val="center"/>
              <w:rPr>
                <w:del w:id="1383" w:author="Matthew McBee" w:date="2019-12-04T10:37:00Z"/>
                <w:rFonts w:ascii="-webkit-standard" w:hAnsi="-webkit-standard"/>
                <w:sz w:val="20"/>
                <w:szCs w:val="20"/>
              </w:rPr>
            </w:pPr>
            <w:del w:id="1384" w:author="Matthew McBee" w:date="2019-12-04T10:37:00Z">
              <w:r w:rsidRPr="002F08CA" w:rsidDel="002434FE">
                <w:rPr>
                  <w:rFonts w:ascii="-webkit-standard" w:hAnsi="-webkit-standard"/>
                  <w:sz w:val="20"/>
                  <w:szCs w:val="20"/>
                </w:rPr>
                <w:delText>136.00</w:delText>
              </w:r>
            </w:del>
          </w:p>
        </w:tc>
      </w:tr>
      <w:tr w:rsidR="002F08CA" w:rsidRPr="002F08CA" w:rsidDel="002434FE" w14:paraId="164C19F0" w14:textId="33E779BA" w:rsidTr="002F08CA">
        <w:trPr>
          <w:tblCellSpacing w:w="15" w:type="dxa"/>
          <w:del w:id="1385" w:author="Matthew McBee" w:date="2019-12-04T10:37:00Z"/>
        </w:trPr>
        <w:tc>
          <w:tcPr>
            <w:tcW w:w="0" w:type="auto"/>
            <w:vAlign w:val="center"/>
            <w:hideMark/>
          </w:tcPr>
          <w:p w14:paraId="1DF996A8" w14:textId="7D515C58" w:rsidR="002F08CA" w:rsidRPr="002F08CA" w:rsidDel="002434FE" w:rsidRDefault="002F08CA" w:rsidP="002F08CA">
            <w:pPr>
              <w:rPr>
                <w:del w:id="1386" w:author="Matthew McBee" w:date="2019-12-04T10:37:00Z"/>
                <w:rFonts w:ascii="-webkit-standard" w:hAnsi="-webkit-standard"/>
                <w:sz w:val="20"/>
                <w:szCs w:val="20"/>
              </w:rPr>
            </w:pPr>
            <w:del w:id="1387" w:author="Matthew McBee" w:date="2019-12-04T10:37:00Z">
              <w:r w:rsidRPr="002F08CA" w:rsidDel="002434FE">
                <w:rPr>
                  <w:rFonts w:ascii="-webkit-standard" w:hAnsi="-webkit-standard"/>
                  <w:sz w:val="20"/>
                  <w:szCs w:val="20"/>
                </w:rPr>
                <w:delText>BMI</w:delText>
              </w:r>
            </w:del>
          </w:p>
        </w:tc>
        <w:tc>
          <w:tcPr>
            <w:tcW w:w="0" w:type="auto"/>
            <w:vAlign w:val="center"/>
            <w:hideMark/>
          </w:tcPr>
          <w:p w14:paraId="0B155FB6" w14:textId="6FEBBCA8" w:rsidR="002F08CA" w:rsidRPr="002F08CA" w:rsidDel="002434FE" w:rsidRDefault="002F08CA" w:rsidP="002F08CA">
            <w:pPr>
              <w:jc w:val="center"/>
              <w:rPr>
                <w:del w:id="1388" w:author="Matthew McBee" w:date="2019-12-04T10:37:00Z"/>
                <w:rFonts w:ascii="-webkit-standard" w:hAnsi="-webkit-standard"/>
                <w:sz w:val="20"/>
                <w:szCs w:val="20"/>
              </w:rPr>
            </w:pPr>
            <w:del w:id="1389" w:author="Matthew McBee" w:date="2019-12-04T10:37:00Z">
              <w:r w:rsidRPr="002F08CA" w:rsidDel="002434FE">
                <w:rPr>
                  <w:rFonts w:ascii="-webkit-standard" w:hAnsi="-webkit-standard"/>
                  <w:sz w:val="20"/>
                  <w:szCs w:val="20"/>
                </w:rPr>
                <w:delText>1491</w:delText>
              </w:r>
            </w:del>
          </w:p>
        </w:tc>
        <w:tc>
          <w:tcPr>
            <w:tcW w:w="0" w:type="auto"/>
            <w:vAlign w:val="center"/>
            <w:hideMark/>
          </w:tcPr>
          <w:p w14:paraId="4E0570D4" w14:textId="50C6E1A5" w:rsidR="002F08CA" w:rsidRPr="002F08CA" w:rsidDel="002434FE" w:rsidRDefault="002F08CA" w:rsidP="002F08CA">
            <w:pPr>
              <w:jc w:val="center"/>
              <w:rPr>
                <w:del w:id="1390" w:author="Matthew McBee" w:date="2019-12-04T10:37:00Z"/>
                <w:rFonts w:ascii="-webkit-standard" w:hAnsi="-webkit-standard"/>
                <w:sz w:val="20"/>
                <w:szCs w:val="20"/>
              </w:rPr>
            </w:pPr>
            <w:del w:id="1391" w:author="Matthew McBee" w:date="2019-12-04T10:37:00Z">
              <w:r w:rsidRPr="002F08CA" w:rsidDel="002434FE">
                <w:rPr>
                  <w:rFonts w:ascii="-webkit-standard" w:hAnsi="-webkit-standard"/>
                  <w:sz w:val="20"/>
                  <w:szCs w:val="20"/>
                </w:rPr>
                <w:delText>17.23</w:delText>
              </w:r>
            </w:del>
          </w:p>
        </w:tc>
        <w:tc>
          <w:tcPr>
            <w:tcW w:w="0" w:type="auto"/>
            <w:vAlign w:val="center"/>
            <w:hideMark/>
          </w:tcPr>
          <w:p w14:paraId="41C65932" w14:textId="2A378238" w:rsidR="002F08CA" w:rsidRPr="002F08CA" w:rsidDel="002434FE" w:rsidRDefault="002F08CA" w:rsidP="002F08CA">
            <w:pPr>
              <w:jc w:val="center"/>
              <w:rPr>
                <w:del w:id="1392" w:author="Matthew McBee" w:date="2019-12-04T10:37:00Z"/>
                <w:rFonts w:ascii="-webkit-standard" w:hAnsi="-webkit-standard"/>
                <w:sz w:val="20"/>
                <w:szCs w:val="20"/>
              </w:rPr>
            </w:pPr>
            <w:del w:id="1393" w:author="Matthew McBee" w:date="2019-12-04T10:37:00Z">
              <w:r w:rsidRPr="002F08CA" w:rsidDel="002434FE">
                <w:rPr>
                  <w:rFonts w:ascii="-webkit-standard" w:hAnsi="-webkit-standard"/>
                  <w:sz w:val="20"/>
                  <w:szCs w:val="20"/>
                </w:rPr>
                <w:delText>2.22</w:delText>
              </w:r>
            </w:del>
          </w:p>
        </w:tc>
        <w:tc>
          <w:tcPr>
            <w:tcW w:w="0" w:type="auto"/>
            <w:vAlign w:val="center"/>
            <w:hideMark/>
          </w:tcPr>
          <w:p w14:paraId="7158A761" w14:textId="34EDD302" w:rsidR="002F08CA" w:rsidRPr="002F08CA" w:rsidDel="002434FE" w:rsidRDefault="002F08CA" w:rsidP="002F08CA">
            <w:pPr>
              <w:jc w:val="center"/>
              <w:rPr>
                <w:del w:id="1394" w:author="Matthew McBee" w:date="2019-12-04T10:37:00Z"/>
                <w:rFonts w:ascii="-webkit-standard" w:hAnsi="-webkit-standard"/>
                <w:sz w:val="20"/>
                <w:szCs w:val="20"/>
              </w:rPr>
            </w:pPr>
            <w:del w:id="1395" w:author="Matthew McBee" w:date="2019-12-04T10:37:00Z">
              <w:r w:rsidRPr="002F08CA" w:rsidDel="002434FE">
                <w:rPr>
                  <w:rFonts w:ascii="-webkit-standard" w:hAnsi="-webkit-standard"/>
                  <w:sz w:val="20"/>
                  <w:szCs w:val="20"/>
                </w:rPr>
                <w:delText>13.02</w:delText>
              </w:r>
            </w:del>
          </w:p>
        </w:tc>
        <w:tc>
          <w:tcPr>
            <w:tcW w:w="0" w:type="auto"/>
            <w:vAlign w:val="center"/>
            <w:hideMark/>
          </w:tcPr>
          <w:p w14:paraId="711A3ABB" w14:textId="73C6FD11" w:rsidR="002F08CA" w:rsidRPr="002F08CA" w:rsidDel="002434FE" w:rsidRDefault="002F08CA" w:rsidP="002F08CA">
            <w:pPr>
              <w:jc w:val="center"/>
              <w:rPr>
                <w:del w:id="1396" w:author="Matthew McBee" w:date="2019-12-04T10:37:00Z"/>
                <w:rFonts w:ascii="-webkit-standard" w:hAnsi="-webkit-standard"/>
                <w:sz w:val="20"/>
                <w:szCs w:val="20"/>
              </w:rPr>
            </w:pPr>
            <w:del w:id="1397" w:author="Matthew McBee" w:date="2019-12-04T10:37:00Z">
              <w:r w:rsidRPr="002F08CA" w:rsidDel="002434FE">
                <w:rPr>
                  <w:rFonts w:ascii="-webkit-standard" w:hAnsi="-webkit-standard"/>
                  <w:sz w:val="20"/>
                  <w:szCs w:val="20"/>
                </w:rPr>
                <w:delText>21.97</w:delText>
              </w:r>
            </w:del>
          </w:p>
        </w:tc>
      </w:tr>
      <w:tr w:rsidR="002F08CA" w:rsidRPr="002F08CA" w:rsidDel="002434FE" w14:paraId="4C161787" w14:textId="6574063E" w:rsidTr="002F08CA">
        <w:trPr>
          <w:tblCellSpacing w:w="15" w:type="dxa"/>
          <w:del w:id="1398" w:author="Matthew McBee" w:date="2019-12-04T10:37:00Z"/>
        </w:trPr>
        <w:tc>
          <w:tcPr>
            <w:tcW w:w="0" w:type="auto"/>
            <w:vAlign w:val="center"/>
            <w:hideMark/>
          </w:tcPr>
          <w:p w14:paraId="008BC55D" w14:textId="25E9E426" w:rsidR="002F08CA" w:rsidRPr="002F08CA" w:rsidDel="002434FE" w:rsidRDefault="002F08CA" w:rsidP="002F08CA">
            <w:pPr>
              <w:rPr>
                <w:del w:id="1399" w:author="Matthew McBee" w:date="2019-12-04T10:37:00Z"/>
                <w:rFonts w:ascii="-webkit-standard" w:hAnsi="-webkit-standard"/>
                <w:sz w:val="20"/>
                <w:szCs w:val="20"/>
              </w:rPr>
            </w:pPr>
            <w:del w:id="1400" w:author="Matthew McBee" w:date="2019-12-04T10:37:00Z">
              <w:r w:rsidRPr="002F08CA" w:rsidDel="002434FE">
                <w:rPr>
                  <w:rFonts w:ascii="-webkit-standard" w:hAnsi="-webkit-standard"/>
                  <w:sz w:val="20"/>
                  <w:szCs w:val="20"/>
                </w:rPr>
                <w:delText>CES-D Depression score (1992)</w:delText>
              </w:r>
            </w:del>
          </w:p>
        </w:tc>
        <w:tc>
          <w:tcPr>
            <w:tcW w:w="0" w:type="auto"/>
            <w:vAlign w:val="center"/>
            <w:hideMark/>
          </w:tcPr>
          <w:p w14:paraId="0D1F249B" w14:textId="3B93BB9F" w:rsidR="002F08CA" w:rsidRPr="002F08CA" w:rsidDel="002434FE" w:rsidRDefault="002F08CA" w:rsidP="002F08CA">
            <w:pPr>
              <w:jc w:val="center"/>
              <w:rPr>
                <w:del w:id="1401" w:author="Matthew McBee" w:date="2019-12-04T10:37:00Z"/>
                <w:rFonts w:ascii="-webkit-standard" w:hAnsi="-webkit-standard"/>
                <w:sz w:val="20"/>
                <w:szCs w:val="20"/>
              </w:rPr>
            </w:pPr>
            <w:del w:id="1402" w:author="Matthew McBee" w:date="2019-12-04T10:37:00Z">
              <w:r w:rsidRPr="002F08CA" w:rsidDel="002434FE">
                <w:rPr>
                  <w:rFonts w:ascii="-webkit-standard" w:hAnsi="-webkit-standard"/>
                  <w:sz w:val="20"/>
                  <w:szCs w:val="20"/>
                </w:rPr>
                <w:delText>2126</w:delText>
              </w:r>
            </w:del>
          </w:p>
        </w:tc>
        <w:tc>
          <w:tcPr>
            <w:tcW w:w="0" w:type="auto"/>
            <w:vAlign w:val="center"/>
            <w:hideMark/>
          </w:tcPr>
          <w:p w14:paraId="7ECBFB0A" w14:textId="4293FB43" w:rsidR="002F08CA" w:rsidRPr="002F08CA" w:rsidDel="002434FE" w:rsidRDefault="002F08CA" w:rsidP="002F08CA">
            <w:pPr>
              <w:jc w:val="center"/>
              <w:rPr>
                <w:del w:id="1403" w:author="Matthew McBee" w:date="2019-12-04T10:37:00Z"/>
                <w:rFonts w:ascii="-webkit-standard" w:hAnsi="-webkit-standard"/>
                <w:sz w:val="20"/>
                <w:szCs w:val="20"/>
              </w:rPr>
            </w:pPr>
            <w:del w:id="1404" w:author="Matthew McBee" w:date="2019-12-04T10:37:00Z">
              <w:r w:rsidRPr="002F08CA" w:rsidDel="002434FE">
                <w:rPr>
                  <w:rFonts w:ascii="-webkit-standard" w:hAnsi="-webkit-standard"/>
                  <w:sz w:val="20"/>
                  <w:szCs w:val="20"/>
                </w:rPr>
                <w:delText>47.07</w:delText>
              </w:r>
            </w:del>
          </w:p>
        </w:tc>
        <w:tc>
          <w:tcPr>
            <w:tcW w:w="0" w:type="auto"/>
            <w:vAlign w:val="center"/>
            <w:hideMark/>
          </w:tcPr>
          <w:p w14:paraId="726AA4D4" w14:textId="214EB952" w:rsidR="002F08CA" w:rsidRPr="002F08CA" w:rsidDel="002434FE" w:rsidRDefault="002F08CA" w:rsidP="002F08CA">
            <w:pPr>
              <w:jc w:val="center"/>
              <w:rPr>
                <w:del w:id="1405" w:author="Matthew McBee" w:date="2019-12-04T10:37:00Z"/>
                <w:rFonts w:ascii="-webkit-standard" w:hAnsi="-webkit-standard"/>
                <w:sz w:val="20"/>
                <w:szCs w:val="20"/>
              </w:rPr>
            </w:pPr>
            <w:del w:id="1406" w:author="Matthew McBee" w:date="2019-12-04T10:37:00Z">
              <w:r w:rsidRPr="002F08CA" w:rsidDel="002434FE">
                <w:rPr>
                  <w:rFonts w:ascii="-webkit-standard" w:hAnsi="-webkit-standard"/>
                  <w:sz w:val="20"/>
                  <w:szCs w:val="20"/>
                </w:rPr>
                <w:delText>7.94</w:delText>
              </w:r>
            </w:del>
          </w:p>
        </w:tc>
        <w:tc>
          <w:tcPr>
            <w:tcW w:w="0" w:type="auto"/>
            <w:vAlign w:val="center"/>
            <w:hideMark/>
          </w:tcPr>
          <w:p w14:paraId="00425AB9" w14:textId="7636DFB3" w:rsidR="002F08CA" w:rsidRPr="002F08CA" w:rsidDel="002434FE" w:rsidRDefault="002F08CA" w:rsidP="002F08CA">
            <w:pPr>
              <w:jc w:val="center"/>
              <w:rPr>
                <w:del w:id="1407" w:author="Matthew McBee" w:date="2019-12-04T10:37:00Z"/>
                <w:rFonts w:ascii="-webkit-standard" w:hAnsi="-webkit-standard"/>
                <w:sz w:val="20"/>
                <w:szCs w:val="20"/>
              </w:rPr>
            </w:pPr>
            <w:del w:id="1408" w:author="Matthew McBee" w:date="2019-12-04T10:37:00Z">
              <w:r w:rsidRPr="002F08CA" w:rsidDel="002434FE">
                <w:rPr>
                  <w:rFonts w:ascii="-webkit-standard" w:hAnsi="-webkit-standard"/>
                  <w:sz w:val="20"/>
                  <w:szCs w:val="20"/>
                </w:rPr>
                <w:delText>32.30</w:delText>
              </w:r>
            </w:del>
          </w:p>
        </w:tc>
        <w:tc>
          <w:tcPr>
            <w:tcW w:w="0" w:type="auto"/>
            <w:vAlign w:val="center"/>
            <w:hideMark/>
          </w:tcPr>
          <w:p w14:paraId="0C9F0882" w14:textId="137E0AE1" w:rsidR="002F08CA" w:rsidRPr="002F08CA" w:rsidDel="002434FE" w:rsidRDefault="002F08CA" w:rsidP="002F08CA">
            <w:pPr>
              <w:jc w:val="center"/>
              <w:rPr>
                <w:del w:id="1409" w:author="Matthew McBee" w:date="2019-12-04T10:37:00Z"/>
                <w:rFonts w:ascii="-webkit-standard" w:hAnsi="-webkit-standard"/>
                <w:sz w:val="20"/>
                <w:szCs w:val="20"/>
              </w:rPr>
            </w:pPr>
            <w:del w:id="1410" w:author="Matthew McBee" w:date="2019-12-04T10:37:00Z">
              <w:r w:rsidRPr="002F08CA" w:rsidDel="002434FE">
                <w:rPr>
                  <w:rFonts w:ascii="-webkit-standard" w:hAnsi="-webkit-standard"/>
                  <w:sz w:val="20"/>
                  <w:szCs w:val="20"/>
                </w:rPr>
                <w:delText>79.90</w:delText>
              </w:r>
            </w:del>
          </w:p>
        </w:tc>
      </w:tr>
      <w:tr w:rsidR="002F08CA" w:rsidRPr="002F08CA" w:rsidDel="002434FE" w14:paraId="557810D1" w14:textId="232232BE" w:rsidTr="002F08CA">
        <w:trPr>
          <w:tblCellSpacing w:w="15" w:type="dxa"/>
          <w:del w:id="1411" w:author="Matthew McBee" w:date="2019-12-04T10:37:00Z"/>
        </w:trPr>
        <w:tc>
          <w:tcPr>
            <w:tcW w:w="0" w:type="auto"/>
            <w:vAlign w:val="center"/>
            <w:hideMark/>
          </w:tcPr>
          <w:p w14:paraId="06917605" w14:textId="0B29103B" w:rsidR="002F08CA" w:rsidRPr="002F08CA" w:rsidDel="002434FE" w:rsidRDefault="002F08CA" w:rsidP="002F08CA">
            <w:pPr>
              <w:rPr>
                <w:del w:id="1412" w:author="Matthew McBee" w:date="2019-12-04T10:37:00Z"/>
                <w:rFonts w:ascii="-webkit-standard" w:hAnsi="-webkit-standard"/>
                <w:sz w:val="20"/>
                <w:szCs w:val="20"/>
              </w:rPr>
            </w:pPr>
            <w:del w:id="1413" w:author="Matthew McBee" w:date="2019-12-04T10:37:00Z">
              <w:r w:rsidRPr="002F08CA" w:rsidDel="002434FE">
                <w:rPr>
                  <w:rFonts w:ascii="-webkit-standard" w:hAnsi="-webkit-standard"/>
                  <w:sz w:val="20"/>
                  <w:szCs w:val="20"/>
                </w:rPr>
                <w:delText>Cognitive stimulation of home age 1-3</w:delText>
              </w:r>
            </w:del>
          </w:p>
        </w:tc>
        <w:tc>
          <w:tcPr>
            <w:tcW w:w="0" w:type="auto"/>
            <w:vAlign w:val="center"/>
            <w:hideMark/>
          </w:tcPr>
          <w:p w14:paraId="15695C29" w14:textId="2755FC49" w:rsidR="002F08CA" w:rsidRPr="002F08CA" w:rsidDel="002434FE" w:rsidRDefault="002F08CA" w:rsidP="002F08CA">
            <w:pPr>
              <w:jc w:val="center"/>
              <w:rPr>
                <w:del w:id="1414" w:author="Matthew McBee" w:date="2019-12-04T10:37:00Z"/>
                <w:rFonts w:ascii="-webkit-standard" w:hAnsi="-webkit-standard"/>
                <w:sz w:val="20"/>
                <w:szCs w:val="20"/>
              </w:rPr>
            </w:pPr>
            <w:del w:id="1415" w:author="Matthew McBee" w:date="2019-12-04T10:37:00Z">
              <w:r w:rsidRPr="002F08CA" w:rsidDel="002434FE">
                <w:rPr>
                  <w:rFonts w:ascii="-webkit-standard" w:hAnsi="-webkit-standard"/>
                  <w:sz w:val="20"/>
                  <w:szCs w:val="20"/>
                </w:rPr>
                <w:delText>1940</w:delText>
              </w:r>
            </w:del>
          </w:p>
        </w:tc>
        <w:tc>
          <w:tcPr>
            <w:tcW w:w="0" w:type="auto"/>
            <w:vAlign w:val="center"/>
            <w:hideMark/>
          </w:tcPr>
          <w:p w14:paraId="0601492B" w14:textId="59EE3440" w:rsidR="002F08CA" w:rsidRPr="002F08CA" w:rsidDel="002434FE" w:rsidRDefault="002F08CA" w:rsidP="002F08CA">
            <w:pPr>
              <w:jc w:val="center"/>
              <w:rPr>
                <w:del w:id="1416" w:author="Matthew McBee" w:date="2019-12-04T10:37:00Z"/>
                <w:rFonts w:ascii="-webkit-standard" w:hAnsi="-webkit-standard"/>
                <w:sz w:val="20"/>
                <w:szCs w:val="20"/>
              </w:rPr>
            </w:pPr>
            <w:del w:id="1417" w:author="Matthew McBee" w:date="2019-12-04T10:37:00Z">
              <w:r w:rsidRPr="002F08CA" w:rsidDel="002434FE">
                <w:rPr>
                  <w:rFonts w:ascii="-webkit-standard" w:hAnsi="-webkit-standard"/>
                  <w:sz w:val="20"/>
                  <w:szCs w:val="20"/>
                </w:rPr>
                <w:delText>97.49</w:delText>
              </w:r>
            </w:del>
          </w:p>
        </w:tc>
        <w:tc>
          <w:tcPr>
            <w:tcW w:w="0" w:type="auto"/>
            <w:vAlign w:val="center"/>
            <w:hideMark/>
          </w:tcPr>
          <w:p w14:paraId="7A60B9E7" w14:textId="0E8D00D2" w:rsidR="002F08CA" w:rsidRPr="002F08CA" w:rsidDel="002434FE" w:rsidRDefault="002F08CA" w:rsidP="002F08CA">
            <w:pPr>
              <w:jc w:val="center"/>
              <w:rPr>
                <w:del w:id="1418" w:author="Matthew McBee" w:date="2019-12-04T10:37:00Z"/>
                <w:rFonts w:ascii="-webkit-standard" w:hAnsi="-webkit-standard"/>
                <w:sz w:val="20"/>
                <w:szCs w:val="20"/>
              </w:rPr>
            </w:pPr>
            <w:del w:id="1419" w:author="Matthew McBee" w:date="2019-12-04T10:37:00Z">
              <w:r w:rsidRPr="002F08CA" w:rsidDel="002434FE">
                <w:rPr>
                  <w:rFonts w:ascii="-webkit-standard" w:hAnsi="-webkit-standard"/>
                  <w:sz w:val="20"/>
                  <w:szCs w:val="20"/>
                </w:rPr>
                <w:delText>16.21</w:delText>
              </w:r>
            </w:del>
          </w:p>
        </w:tc>
        <w:tc>
          <w:tcPr>
            <w:tcW w:w="0" w:type="auto"/>
            <w:vAlign w:val="center"/>
            <w:hideMark/>
          </w:tcPr>
          <w:p w14:paraId="6BC8D777" w14:textId="0DC895D4" w:rsidR="002F08CA" w:rsidRPr="002F08CA" w:rsidDel="002434FE" w:rsidRDefault="002F08CA" w:rsidP="002F08CA">
            <w:pPr>
              <w:jc w:val="center"/>
              <w:rPr>
                <w:del w:id="1420" w:author="Matthew McBee" w:date="2019-12-04T10:37:00Z"/>
                <w:rFonts w:ascii="-webkit-standard" w:hAnsi="-webkit-standard"/>
                <w:sz w:val="20"/>
                <w:szCs w:val="20"/>
              </w:rPr>
            </w:pPr>
            <w:del w:id="1421" w:author="Matthew McBee" w:date="2019-12-04T10:37:00Z">
              <w:r w:rsidRPr="002F08CA" w:rsidDel="002434FE">
                <w:rPr>
                  <w:rFonts w:ascii="-webkit-standard" w:hAnsi="-webkit-standard"/>
                  <w:sz w:val="20"/>
                  <w:szCs w:val="20"/>
                </w:rPr>
                <w:delText>11.10</w:delText>
              </w:r>
            </w:del>
          </w:p>
        </w:tc>
        <w:tc>
          <w:tcPr>
            <w:tcW w:w="0" w:type="auto"/>
            <w:vAlign w:val="center"/>
            <w:hideMark/>
          </w:tcPr>
          <w:p w14:paraId="12FED683" w14:textId="272DCD1A" w:rsidR="002F08CA" w:rsidRPr="002F08CA" w:rsidDel="002434FE" w:rsidRDefault="002F08CA" w:rsidP="002F08CA">
            <w:pPr>
              <w:jc w:val="center"/>
              <w:rPr>
                <w:del w:id="1422" w:author="Matthew McBee" w:date="2019-12-04T10:37:00Z"/>
                <w:rFonts w:ascii="-webkit-standard" w:hAnsi="-webkit-standard"/>
                <w:sz w:val="20"/>
                <w:szCs w:val="20"/>
              </w:rPr>
            </w:pPr>
            <w:del w:id="1423" w:author="Matthew McBee" w:date="2019-12-04T10:37:00Z">
              <w:r w:rsidRPr="002F08CA" w:rsidDel="002434FE">
                <w:rPr>
                  <w:rFonts w:ascii="-webkit-standard" w:hAnsi="-webkit-standard"/>
                  <w:sz w:val="20"/>
                  <w:szCs w:val="20"/>
                </w:rPr>
                <w:delText>148.20</w:delText>
              </w:r>
            </w:del>
          </w:p>
        </w:tc>
      </w:tr>
      <w:tr w:rsidR="002F08CA" w:rsidRPr="002F08CA" w:rsidDel="002434FE" w14:paraId="43864421" w14:textId="2DC92118" w:rsidTr="002F08CA">
        <w:trPr>
          <w:tblCellSpacing w:w="15" w:type="dxa"/>
          <w:del w:id="1424" w:author="Matthew McBee" w:date="2019-12-04T10:37:00Z"/>
        </w:trPr>
        <w:tc>
          <w:tcPr>
            <w:tcW w:w="0" w:type="auto"/>
            <w:vAlign w:val="center"/>
            <w:hideMark/>
          </w:tcPr>
          <w:p w14:paraId="7A2A08B9" w14:textId="3A5D0748" w:rsidR="002F08CA" w:rsidRPr="002F08CA" w:rsidDel="002434FE" w:rsidRDefault="002F08CA" w:rsidP="002F08CA">
            <w:pPr>
              <w:rPr>
                <w:del w:id="1425" w:author="Matthew McBee" w:date="2019-12-04T10:37:00Z"/>
                <w:rFonts w:ascii="-webkit-standard" w:hAnsi="-webkit-standard"/>
                <w:sz w:val="20"/>
                <w:szCs w:val="20"/>
              </w:rPr>
            </w:pPr>
            <w:del w:id="1426" w:author="Matthew McBee" w:date="2019-12-04T10:37:00Z">
              <w:r w:rsidRPr="002F08CA" w:rsidDel="002434FE">
                <w:rPr>
                  <w:rFonts w:ascii="-webkit-standard" w:hAnsi="-webkit-standard"/>
                  <w:sz w:val="20"/>
                  <w:szCs w:val="20"/>
                </w:rPr>
                <w:delText>Emotional support of home age 1-3</w:delText>
              </w:r>
            </w:del>
          </w:p>
        </w:tc>
        <w:tc>
          <w:tcPr>
            <w:tcW w:w="0" w:type="auto"/>
            <w:vAlign w:val="center"/>
            <w:hideMark/>
          </w:tcPr>
          <w:p w14:paraId="399DA981" w14:textId="2F0E3FDD" w:rsidR="002F08CA" w:rsidRPr="002F08CA" w:rsidDel="002434FE" w:rsidRDefault="002F08CA" w:rsidP="002F08CA">
            <w:pPr>
              <w:jc w:val="center"/>
              <w:rPr>
                <w:del w:id="1427" w:author="Matthew McBee" w:date="2019-12-04T10:37:00Z"/>
                <w:rFonts w:ascii="-webkit-standard" w:hAnsi="-webkit-standard"/>
                <w:sz w:val="20"/>
                <w:szCs w:val="20"/>
              </w:rPr>
            </w:pPr>
            <w:del w:id="1428" w:author="Matthew McBee" w:date="2019-12-04T10:37:00Z">
              <w:r w:rsidRPr="002F08CA" w:rsidDel="002434FE">
                <w:rPr>
                  <w:rFonts w:ascii="-webkit-standard" w:hAnsi="-webkit-standard"/>
                  <w:sz w:val="20"/>
                  <w:szCs w:val="20"/>
                </w:rPr>
                <w:delText>1796</w:delText>
              </w:r>
            </w:del>
          </w:p>
        </w:tc>
        <w:tc>
          <w:tcPr>
            <w:tcW w:w="0" w:type="auto"/>
            <w:vAlign w:val="center"/>
            <w:hideMark/>
          </w:tcPr>
          <w:p w14:paraId="707C7CEC" w14:textId="411F9C26" w:rsidR="002F08CA" w:rsidRPr="002F08CA" w:rsidDel="002434FE" w:rsidRDefault="002F08CA" w:rsidP="002F08CA">
            <w:pPr>
              <w:jc w:val="center"/>
              <w:rPr>
                <w:del w:id="1429" w:author="Matthew McBee" w:date="2019-12-04T10:37:00Z"/>
                <w:rFonts w:ascii="-webkit-standard" w:hAnsi="-webkit-standard"/>
                <w:sz w:val="20"/>
                <w:szCs w:val="20"/>
              </w:rPr>
            </w:pPr>
            <w:del w:id="1430" w:author="Matthew McBee" w:date="2019-12-04T10:37:00Z">
              <w:r w:rsidRPr="002F08CA" w:rsidDel="002434FE">
                <w:rPr>
                  <w:rFonts w:ascii="-webkit-standard" w:hAnsi="-webkit-standard"/>
                  <w:sz w:val="20"/>
                  <w:szCs w:val="20"/>
                </w:rPr>
                <w:delText>97.88</w:delText>
              </w:r>
            </w:del>
          </w:p>
        </w:tc>
        <w:tc>
          <w:tcPr>
            <w:tcW w:w="0" w:type="auto"/>
            <w:vAlign w:val="center"/>
            <w:hideMark/>
          </w:tcPr>
          <w:p w14:paraId="72D15960" w14:textId="0BFA9835" w:rsidR="002F08CA" w:rsidRPr="002F08CA" w:rsidDel="002434FE" w:rsidRDefault="002F08CA" w:rsidP="002F08CA">
            <w:pPr>
              <w:jc w:val="center"/>
              <w:rPr>
                <w:del w:id="1431" w:author="Matthew McBee" w:date="2019-12-04T10:37:00Z"/>
                <w:rFonts w:ascii="-webkit-standard" w:hAnsi="-webkit-standard"/>
                <w:sz w:val="20"/>
                <w:szCs w:val="20"/>
              </w:rPr>
            </w:pPr>
            <w:del w:id="1432" w:author="Matthew McBee" w:date="2019-12-04T10:37:00Z">
              <w:r w:rsidRPr="002F08CA" w:rsidDel="002434FE">
                <w:rPr>
                  <w:rFonts w:ascii="-webkit-standard" w:hAnsi="-webkit-standard"/>
                  <w:sz w:val="20"/>
                  <w:szCs w:val="20"/>
                </w:rPr>
                <w:delText>16.54</w:delText>
              </w:r>
            </w:del>
          </w:p>
        </w:tc>
        <w:tc>
          <w:tcPr>
            <w:tcW w:w="0" w:type="auto"/>
            <w:vAlign w:val="center"/>
            <w:hideMark/>
          </w:tcPr>
          <w:p w14:paraId="645EAA97" w14:textId="51AF5DFD" w:rsidR="002F08CA" w:rsidRPr="002F08CA" w:rsidDel="002434FE" w:rsidRDefault="002F08CA" w:rsidP="002F08CA">
            <w:pPr>
              <w:jc w:val="center"/>
              <w:rPr>
                <w:del w:id="1433" w:author="Matthew McBee" w:date="2019-12-04T10:37:00Z"/>
                <w:rFonts w:ascii="-webkit-standard" w:hAnsi="-webkit-standard"/>
                <w:sz w:val="20"/>
                <w:szCs w:val="20"/>
              </w:rPr>
            </w:pPr>
            <w:del w:id="1434" w:author="Matthew McBee" w:date="2019-12-04T10:37:00Z">
              <w:r w:rsidRPr="002F08CA" w:rsidDel="002434FE">
                <w:rPr>
                  <w:rFonts w:ascii="-webkit-standard" w:hAnsi="-webkit-standard"/>
                  <w:sz w:val="20"/>
                  <w:szCs w:val="20"/>
                </w:rPr>
                <w:delText>31.60</w:delText>
              </w:r>
            </w:del>
          </w:p>
        </w:tc>
        <w:tc>
          <w:tcPr>
            <w:tcW w:w="0" w:type="auto"/>
            <w:vAlign w:val="center"/>
            <w:hideMark/>
          </w:tcPr>
          <w:p w14:paraId="1EC3404B" w14:textId="0255B9E4" w:rsidR="002F08CA" w:rsidRPr="002F08CA" w:rsidDel="002434FE" w:rsidRDefault="002F08CA" w:rsidP="002F08CA">
            <w:pPr>
              <w:jc w:val="center"/>
              <w:rPr>
                <w:del w:id="1435" w:author="Matthew McBee" w:date="2019-12-04T10:37:00Z"/>
                <w:rFonts w:ascii="-webkit-standard" w:hAnsi="-webkit-standard"/>
                <w:sz w:val="20"/>
                <w:szCs w:val="20"/>
              </w:rPr>
            </w:pPr>
            <w:del w:id="1436" w:author="Matthew McBee" w:date="2019-12-04T10:37:00Z">
              <w:r w:rsidRPr="002F08CA" w:rsidDel="002434FE">
                <w:rPr>
                  <w:rFonts w:ascii="-webkit-standard" w:hAnsi="-webkit-standard"/>
                  <w:sz w:val="20"/>
                  <w:szCs w:val="20"/>
                </w:rPr>
                <w:delText>124.70</w:delText>
              </w:r>
            </w:del>
          </w:p>
        </w:tc>
      </w:tr>
      <w:tr w:rsidR="002F08CA" w:rsidRPr="002F08CA" w:rsidDel="002434FE" w14:paraId="3EA386DE" w14:textId="0468A04F" w:rsidTr="002F08CA">
        <w:trPr>
          <w:tblCellSpacing w:w="15" w:type="dxa"/>
          <w:del w:id="1437" w:author="Matthew McBee" w:date="2019-12-04T10:37:00Z"/>
        </w:trPr>
        <w:tc>
          <w:tcPr>
            <w:tcW w:w="0" w:type="auto"/>
            <w:vAlign w:val="center"/>
            <w:hideMark/>
          </w:tcPr>
          <w:p w14:paraId="10F07963" w14:textId="6BC37E00" w:rsidR="002F08CA" w:rsidRPr="002F08CA" w:rsidDel="002434FE" w:rsidRDefault="002F08CA" w:rsidP="002F08CA">
            <w:pPr>
              <w:rPr>
                <w:del w:id="1438" w:author="Matthew McBee" w:date="2019-12-04T10:37:00Z"/>
                <w:rFonts w:ascii="-webkit-standard" w:hAnsi="-webkit-standard"/>
                <w:sz w:val="20"/>
                <w:szCs w:val="20"/>
              </w:rPr>
            </w:pPr>
            <w:del w:id="1439" w:author="Matthew McBee" w:date="2019-12-04T10:37:00Z">
              <w:r w:rsidRPr="002F08CA" w:rsidDel="002434FE">
                <w:rPr>
                  <w:rFonts w:ascii="-webkit-standard" w:hAnsi="-webkit-standard"/>
                  <w:sz w:val="20"/>
                  <w:szCs w:val="20"/>
                </w:rPr>
                <w:delText>Mother's age at birth</w:delText>
              </w:r>
            </w:del>
          </w:p>
        </w:tc>
        <w:tc>
          <w:tcPr>
            <w:tcW w:w="0" w:type="auto"/>
            <w:vAlign w:val="center"/>
            <w:hideMark/>
          </w:tcPr>
          <w:p w14:paraId="746D84CE" w14:textId="4B0D3BC8" w:rsidR="002F08CA" w:rsidRPr="002F08CA" w:rsidDel="002434FE" w:rsidRDefault="002F08CA" w:rsidP="002F08CA">
            <w:pPr>
              <w:jc w:val="center"/>
              <w:rPr>
                <w:del w:id="1440" w:author="Matthew McBee" w:date="2019-12-04T10:37:00Z"/>
                <w:rFonts w:ascii="-webkit-standard" w:hAnsi="-webkit-standard"/>
                <w:sz w:val="20"/>
                <w:szCs w:val="20"/>
              </w:rPr>
            </w:pPr>
            <w:del w:id="1441" w:author="Matthew McBee" w:date="2019-12-04T10:37:00Z">
              <w:r w:rsidRPr="002F08CA" w:rsidDel="002434FE">
                <w:rPr>
                  <w:rFonts w:ascii="-webkit-standard" w:hAnsi="-webkit-standard"/>
                  <w:sz w:val="20"/>
                  <w:szCs w:val="20"/>
                </w:rPr>
                <w:delText>2145</w:delText>
              </w:r>
            </w:del>
          </w:p>
        </w:tc>
        <w:tc>
          <w:tcPr>
            <w:tcW w:w="0" w:type="auto"/>
            <w:vAlign w:val="center"/>
            <w:hideMark/>
          </w:tcPr>
          <w:p w14:paraId="288CDBBB" w14:textId="0BBE1775" w:rsidR="002F08CA" w:rsidRPr="002F08CA" w:rsidDel="002434FE" w:rsidRDefault="002F08CA" w:rsidP="002F08CA">
            <w:pPr>
              <w:jc w:val="center"/>
              <w:rPr>
                <w:del w:id="1442" w:author="Matthew McBee" w:date="2019-12-04T10:37:00Z"/>
                <w:rFonts w:ascii="-webkit-standard" w:hAnsi="-webkit-standard"/>
                <w:sz w:val="20"/>
                <w:szCs w:val="20"/>
              </w:rPr>
            </w:pPr>
            <w:del w:id="1443" w:author="Matthew McBee" w:date="2019-12-04T10:37:00Z">
              <w:r w:rsidRPr="002F08CA" w:rsidDel="002434FE">
                <w:rPr>
                  <w:rFonts w:ascii="-webkit-standard" w:hAnsi="-webkit-standard"/>
                  <w:sz w:val="20"/>
                  <w:szCs w:val="20"/>
                </w:rPr>
                <w:delText>28.47</w:delText>
              </w:r>
            </w:del>
          </w:p>
        </w:tc>
        <w:tc>
          <w:tcPr>
            <w:tcW w:w="0" w:type="auto"/>
            <w:vAlign w:val="center"/>
            <w:hideMark/>
          </w:tcPr>
          <w:p w14:paraId="3ED66961" w14:textId="2D302A11" w:rsidR="002F08CA" w:rsidRPr="002F08CA" w:rsidDel="002434FE" w:rsidRDefault="002F08CA" w:rsidP="002F08CA">
            <w:pPr>
              <w:jc w:val="center"/>
              <w:rPr>
                <w:del w:id="1444" w:author="Matthew McBee" w:date="2019-12-04T10:37:00Z"/>
                <w:rFonts w:ascii="-webkit-standard" w:hAnsi="-webkit-standard"/>
                <w:sz w:val="20"/>
                <w:szCs w:val="20"/>
              </w:rPr>
            </w:pPr>
            <w:del w:id="1445" w:author="Matthew McBee" w:date="2019-12-04T10:37:00Z">
              <w:r w:rsidRPr="002F08CA" w:rsidDel="002434FE">
                <w:rPr>
                  <w:rFonts w:ascii="-webkit-standard" w:hAnsi="-webkit-standard"/>
                  <w:sz w:val="20"/>
                  <w:szCs w:val="20"/>
                </w:rPr>
                <w:delText>2.63</w:delText>
              </w:r>
            </w:del>
          </w:p>
        </w:tc>
        <w:tc>
          <w:tcPr>
            <w:tcW w:w="0" w:type="auto"/>
            <w:vAlign w:val="center"/>
            <w:hideMark/>
          </w:tcPr>
          <w:p w14:paraId="42957CEA" w14:textId="19238D0D" w:rsidR="002F08CA" w:rsidRPr="002F08CA" w:rsidDel="002434FE" w:rsidRDefault="002F08CA" w:rsidP="002F08CA">
            <w:pPr>
              <w:jc w:val="center"/>
              <w:rPr>
                <w:del w:id="1446" w:author="Matthew McBee" w:date="2019-12-04T10:37:00Z"/>
                <w:rFonts w:ascii="-webkit-standard" w:hAnsi="-webkit-standard"/>
                <w:sz w:val="20"/>
                <w:szCs w:val="20"/>
              </w:rPr>
            </w:pPr>
            <w:del w:id="1447" w:author="Matthew McBee" w:date="2019-12-04T10:37:00Z">
              <w:r w:rsidRPr="002F08CA" w:rsidDel="002434FE">
                <w:rPr>
                  <w:rFonts w:ascii="-webkit-standard" w:hAnsi="-webkit-standard"/>
                  <w:sz w:val="20"/>
                  <w:szCs w:val="20"/>
                </w:rPr>
                <w:delText>22.00</w:delText>
              </w:r>
            </w:del>
          </w:p>
        </w:tc>
        <w:tc>
          <w:tcPr>
            <w:tcW w:w="0" w:type="auto"/>
            <w:vAlign w:val="center"/>
            <w:hideMark/>
          </w:tcPr>
          <w:p w14:paraId="7BE5EC34" w14:textId="4AB45D35" w:rsidR="002F08CA" w:rsidRPr="002F08CA" w:rsidDel="002434FE" w:rsidRDefault="002F08CA" w:rsidP="002F08CA">
            <w:pPr>
              <w:jc w:val="center"/>
              <w:rPr>
                <w:del w:id="1448" w:author="Matthew McBee" w:date="2019-12-04T10:37:00Z"/>
                <w:rFonts w:ascii="-webkit-standard" w:hAnsi="-webkit-standard"/>
                <w:sz w:val="20"/>
                <w:szCs w:val="20"/>
              </w:rPr>
            </w:pPr>
            <w:del w:id="1449" w:author="Matthew McBee" w:date="2019-12-04T10:37:00Z">
              <w:r w:rsidRPr="002F08CA" w:rsidDel="002434FE">
                <w:rPr>
                  <w:rFonts w:ascii="-webkit-standard" w:hAnsi="-webkit-standard"/>
                  <w:sz w:val="20"/>
                  <w:szCs w:val="20"/>
                </w:rPr>
                <w:delText>36.00</w:delText>
              </w:r>
            </w:del>
          </w:p>
        </w:tc>
      </w:tr>
      <w:tr w:rsidR="002F08CA" w:rsidRPr="002F08CA" w:rsidDel="002434FE" w14:paraId="76DBA39B" w14:textId="416B212D" w:rsidTr="002F08CA">
        <w:trPr>
          <w:tblCellSpacing w:w="15" w:type="dxa"/>
          <w:del w:id="1450" w:author="Matthew McBee" w:date="2019-12-04T10:37:00Z"/>
        </w:trPr>
        <w:tc>
          <w:tcPr>
            <w:tcW w:w="0" w:type="auto"/>
            <w:vAlign w:val="center"/>
            <w:hideMark/>
          </w:tcPr>
          <w:p w14:paraId="2279D5C8" w14:textId="6949F11E" w:rsidR="002F08CA" w:rsidRPr="002F08CA" w:rsidDel="002434FE" w:rsidRDefault="002F08CA" w:rsidP="002F08CA">
            <w:pPr>
              <w:rPr>
                <w:del w:id="1451" w:author="Matthew McBee" w:date="2019-12-04T10:37:00Z"/>
                <w:rFonts w:ascii="-webkit-standard" w:hAnsi="-webkit-standard"/>
                <w:sz w:val="20"/>
                <w:szCs w:val="20"/>
              </w:rPr>
            </w:pPr>
            <w:del w:id="1452" w:author="Matthew McBee" w:date="2019-12-04T10:37:00Z">
              <w:r w:rsidRPr="002F08CA" w:rsidDel="002434FE">
                <w:rPr>
                  <w:rFonts w:ascii="-webkit-standard" w:hAnsi="-webkit-standard"/>
                  <w:sz w:val="20"/>
                  <w:szCs w:val="20"/>
                </w:rPr>
                <w:delText>Mother's years of schooling</w:delText>
              </w:r>
            </w:del>
          </w:p>
        </w:tc>
        <w:tc>
          <w:tcPr>
            <w:tcW w:w="0" w:type="auto"/>
            <w:vAlign w:val="center"/>
            <w:hideMark/>
          </w:tcPr>
          <w:p w14:paraId="370B190C" w14:textId="185B48FA" w:rsidR="002F08CA" w:rsidRPr="002F08CA" w:rsidDel="002434FE" w:rsidRDefault="002F08CA" w:rsidP="002F08CA">
            <w:pPr>
              <w:jc w:val="center"/>
              <w:rPr>
                <w:del w:id="1453" w:author="Matthew McBee" w:date="2019-12-04T10:37:00Z"/>
                <w:rFonts w:ascii="-webkit-standard" w:hAnsi="-webkit-standard"/>
                <w:sz w:val="20"/>
                <w:szCs w:val="20"/>
              </w:rPr>
            </w:pPr>
            <w:del w:id="1454" w:author="Matthew McBee" w:date="2019-12-04T10:37:00Z">
              <w:r w:rsidRPr="002F08CA" w:rsidDel="002434FE">
                <w:rPr>
                  <w:rFonts w:ascii="-webkit-standard" w:hAnsi="-webkit-standard"/>
                  <w:sz w:val="20"/>
                  <w:szCs w:val="20"/>
                </w:rPr>
                <w:delText>2132</w:delText>
              </w:r>
            </w:del>
          </w:p>
        </w:tc>
        <w:tc>
          <w:tcPr>
            <w:tcW w:w="0" w:type="auto"/>
            <w:vAlign w:val="center"/>
            <w:hideMark/>
          </w:tcPr>
          <w:p w14:paraId="3FCCAE76" w14:textId="2B32D5D8" w:rsidR="002F08CA" w:rsidRPr="002F08CA" w:rsidDel="002434FE" w:rsidRDefault="002F08CA" w:rsidP="002F08CA">
            <w:pPr>
              <w:jc w:val="center"/>
              <w:rPr>
                <w:del w:id="1455" w:author="Matthew McBee" w:date="2019-12-04T10:37:00Z"/>
                <w:rFonts w:ascii="-webkit-standard" w:hAnsi="-webkit-standard"/>
                <w:sz w:val="20"/>
                <w:szCs w:val="20"/>
              </w:rPr>
            </w:pPr>
            <w:del w:id="1456" w:author="Matthew McBee" w:date="2019-12-04T10:37:00Z">
              <w:r w:rsidRPr="002F08CA" w:rsidDel="002434FE">
                <w:rPr>
                  <w:rFonts w:ascii="-webkit-standard" w:hAnsi="-webkit-standard"/>
                  <w:sz w:val="20"/>
                  <w:szCs w:val="20"/>
                </w:rPr>
                <w:delText>12.94</w:delText>
              </w:r>
            </w:del>
          </w:p>
        </w:tc>
        <w:tc>
          <w:tcPr>
            <w:tcW w:w="0" w:type="auto"/>
            <w:vAlign w:val="center"/>
            <w:hideMark/>
          </w:tcPr>
          <w:p w14:paraId="2A4DBB30" w14:textId="09182164" w:rsidR="002F08CA" w:rsidRPr="002F08CA" w:rsidDel="002434FE" w:rsidRDefault="002F08CA" w:rsidP="002F08CA">
            <w:pPr>
              <w:jc w:val="center"/>
              <w:rPr>
                <w:del w:id="1457" w:author="Matthew McBee" w:date="2019-12-04T10:37:00Z"/>
                <w:rFonts w:ascii="-webkit-standard" w:hAnsi="-webkit-standard"/>
                <w:sz w:val="20"/>
                <w:szCs w:val="20"/>
              </w:rPr>
            </w:pPr>
            <w:del w:id="1458" w:author="Matthew McBee" w:date="2019-12-04T10:37:00Z">
              <w:r w:rsidRPr="002F08CA" w:rsidDel="002434FE">
                <w:rPr>
                  <w:rFonts w:ascii="-webkit-standard" w:hAnsi="-webkit-standard"/>
                  <w:sz w:val="20"/>
                  <w:szCs w:val="20"/>
                </w:rPr>
                <w:delText>2.49</w:delText>
              </w:r>
            </w:del>
          </w:p>
        </w:tc>
        <w:tc>
          <w:tcPr>
            <w:tcW w:w="0" w:type="auto"/>
            <w:vAlign w:val="center"/>
            <w:hideMark/>
          </w:tcPr>
          <w:p w14:paraId="0312DD82" w14:textId="2551F7B0" w:rsidR="002F08CA" w:rsidRPr="002F08CA" w:rsidDel="002434FE" w:rsidRDefault="002F08CA" w:rsidP="002F08CA">
            <w:pPr>
              <w:jc w:val="center"/>
              <w:rPr>
                <w:del w:id="1459" w:author="Matthew McBee" w:date="2019-12-04T10:37:00Z"/>
                <w:rFonts w:ascii="-webkit-standard" w:hAnsi="-webkit-standard"/>
                <w:sz w:val="20"/>
                <w:szCs w:val="20"/>
              </w:rPr>
            </w:pPr>
            <w:del w:id="1460" w:author="Matthew McBee" w:date="2019-12-04T10:37:00Z">
              <w:r w:rsidRPr="002F08CA" w:rsidDel="002434FE">
                <w:rPr>
                  <w:rFonts w:ascii="-webkit-standard" w:hAnsi="-webkit-standard"/>
                  <w:sz w:val="20"/>
                  <w:szCs w:val="20"/>
                </w:rPr>
                <w:delText>0.00</w:delText>
              </w:r>
            </w:del>
          </w:p>
        </w:tc>
        <w:tc>
          <w:tcPr>
            <w:tcW w:w="0" w:type="auto"/>
            <w:vAlign w:val="center"/>
            <w:hideMark/>
          </w:tcPr>
          <w:p w14:paraId="05C87921" w14:textId="62D5DC23" w:rsidR="002F08CA" w:rsidRPr="002F08CA" w:rsidDel="002434FE" w:rsidRDefault="002F08CA" w:rsidP="002F08CA">
            <w:pPr>
              <w:jc w:val="center"/>
              <w:rPr>
                <w:del w:id="1461" w:author="Matthew McBee" w:date="2019-12-04T10:37:00Z"/>
                <w:rFonts w:ascii="-webkit-standard" w:hAnsi="-webkit-standard"/>
                <w:sz w:val="20"/>
                <w:szCs w:val="20"/>
              </w:rPr>
            </w:pPr>
            <w:del w:id="1462" w:author="Matthew McBee" w:date="2019-12-04T10:37:00Z">
              <w:r w:rsidRPr="002F08CA" w:rsidDel="002434FE">
                <w:rPr>
                  <w:rFonts w:ascii="-webkit-standard" w:hAnsi="-webkit-standard"/>
                  <w:sz w:val="20"/>
                  <w:szCs w:val="20"/>
                </w:rPr>
                <w:delText>20.00</w:delText>
              </w:r>
            </w:del>
          </w:p>
        </w:tc>
      </w:tr>
      <w:tr w:rsidR="002F08CA" w:rsidRPr="002F08CA" w:rsidDel="002434FE" w14:paraId="0CEF5C69" w14:textId="623C7930" w:rsidTr="002F08CA">
        <w:trPr>
          <w:tblCellSpacing w:w="15" w:type="dxa"/>
          <w:del w:id="1463" w:author="Matthew McBee" w:date="2019-12-04T10:37:00Z"/>
        </w:trPr>
        <w:tc>
          <w:tcPr>
            <w:tcW w:w="0" w:type="auto"/>
            <w:vAlign w:val="center"/>
            <w:hideMark/>
          </w:tcPr>
          <w:p w14:paraId="6320601E" w14:textId="6E3BF899" w:rsidR="002F08CA" w:rsidRPr="002F08CA" w:rsidDel="002434FE" w:rsidRDefault="002F08CA" w:rsidP="002F08CA">
            <w:pPr>
              <w:rPr>
                <w:del w:id="1464" w:author="Matthew McBee" w:date="2019-12-04T10:37:00Z"/>
                <w:rFonts w:ascii="-webkit-standard" w:hAnsi="-webkit-standard"/>
                <w:sz w:val="20"/>
                <w:szCs w:val="20"/>
              </w:rPr>
            </w:pPr>
            <w:del w:id="1465" w:author="Matthew McBee" w:date="2019-12-04T10:37:00Z">
              <w:r w:rsidRPr="002F08CA" w:rsidDel="002434FE">
                <w:rPr>
                  <w:rFonts w:ascii="-webkit-standard" w:hAnsi="-webkit-standard"/>
                  <w:sz w:val="20"/>
                  <w:szCs w:val="20"/>
                </w:rPr>
                <w:delText>Number of children in household</w:delText>
              </w:r>
            </w:del>
          </w:p>
        </w:tc>
        <w:tc>
          <w:tcPr>
            <w:tcW w:w="0" w:type="auto"/>
            <w:vAlign w:val="center"/>
            <w:hideMark/>
          </w:tcPr>
          <w:p w14:paraId="6C144253" w14:textId="244987BC" w:rsidR="002F08CA" w:rsidRPr="002F08CA" w:rsidDel="002434FE" w:rsidRDefault="002F08CA" w:rsidP="002F08CA">
            <w:pPr>
              <w:jc w:val="center"/>
              <w:rPr>
                <w:del w:id="1466" w:author="Matthew McBee" w:date="2019-12-04T10:37:00Z"/>
                <w:rFonts w:ascii="-webkit-standard" w:hAnsi="-webkit-standard"/>
                <w:sz w:val="20"/>
                <w:szCs w:val="20"/>
              </w:rPr>
            </w:pPr>
            <w:del w:id="1467" w:author="Matthew McBee" w:date="2019-12-04T10:37:00Z">
              <w:r w:rsidRPr="002F08CA" w:rsidDel="002434FE">
                <w:rPr>
                  <w:rFonts w:ascii="-webkit-standard" w:hAnsi="-webkit-standard"/>
                  <w:sz w:val="20"/>
                  <w:szCs w:val="20"/>
                </w:rPr>
                <w:delText>2134</w:delText>
              </w:r>
            </w:del>
          </w:p>
        </w:tc>
        <w:tc>
          <w:tcPr>
            <w:tcW w:w="0" w:type="auto"/>
            <w:vAlign w:val="center"/>
            <w:hideMark/>
          </w:tcPr>
          <w:p w14:paraId="60416BC7" w14:textId="0E4368E6" w:rsidR="002F08CA" w:rsidRPr="002F08CA" w:rsidDel="002434FE" w:rsidRDefault="002F08CA" w:rsidP="002F08CA">
            <w:pPr>
              <w:jc w:val="center"/>
              <w:rPr>
                <w:del w:id="1468" w:author="Matthew McBee" w:date="2019-12-04T10:37:00Z"/>
                <w:rFonts w:ascii="-webkit-standard" w:hAnsi="-webkit-standard"/>
                <w:sz w:val="20"/>
                <w:szCs w:val="20"/>
              </w:rPr>
            </w:pPr>
            <w:del w:id="1469" w:author="Matthew McBee" w:date="2019-12-04T10:37:00Z">
              <w:r w:rsidRPr="002F08CA" w:rsidDel="002434FE">
                <w:rPr>
                  <w:rFonts w:ascii="-webkit-standard" w:hAnsi="-webkit-standard"/>
                  <w:sz w:val="20"/>
                  <w:szCs w:val="20"/>
                </w:rPr>
                <w:delText>1.65</w:delText>
              </w:r>
            </w:del>
          </w:p>
        </w:tc>
        <w:tc>
          <w:tcPr>
            <w:tcW w:w="0" w:type="auto"/>
            <w:vAlign w:val="center"/>
            <w:hideMark/>
          </w:tcPr>
          <w:p w14:paraId="48D0946C" w14:textId="0D6F073E" w:rsidR="002F08CA" w:rsidRPr="002F08CA" w:rsidDel="002434FE" w:rsidRDefault="002F08CA" w:rsidP="002F08CA">
            <w:pPr>
              <w:jc w:val="center"/>
              <w:rPr>
                <w:del w:id="1470" w:author="Matthew McBee" w:date="2019-12-04T10:37:00Z"/>
                <w:rFonts w:ascii="-webkit-standard" w:hAnsi="-webkit-standard"/>
                <w:sz w:val="20"/>
                <w:szCs w:val="20"/>
              </w:rPr>
            </w:pPr>
            <w:del w:id="1471" w:author="Matthew McBee" w:date="2019-12-04T10:37:00Z">
              <w:r w:rsidRPr="002F08CA" w:rsidDel="002434FE">
                <w:rPr>
                  <w:rFonts w:ascii="-webkit-standard" w:hAnsi="-webkit-standard"/>
                  <w:sz w:val="20"/>
                  <w:szCs w:val="20"/>
                </w:rPr>
                <w:delText>1.20</w:delText>
              </w:r>
            </w:del>
          </w:p>
        </w:tc>
        <w:tc>
          <w:tcPr>
            <w:tcW w:w="0" w:type="auto"/>
            <w:vAlign w:val="center"/>
            <w:hideMark/>
          </w:tcPr>
          <w:p w14:paraId="04DAD8FE" w14:textId="71F343BB" w:rsidR="002F08CA" w:rsidRPr="002F08CA" w:rsidDel="002434FE" w:rsidRDefault="002F08CA" w:rsidP="002F08CA">
            <w:pPr>
              <w:jc w:val="center"/>
              <w:rPr>
                <w:del w:id="1472" w:author="Matthew McBee" w:date="2019-12-04T10:37:00Z"/>
                <w:rFonts w:ascii="-webkit-standard" w:hAnsi="-webkit-standard"/>
                <w:sz w:val="20"/>
                <w:szCs w:val="20"/>
              </w:rPr>
            </w:pPr>
            <w:del w:id="1473" w:author="Matthew McBee" w:date="2019-12-04T10:37:00Z">
              <w:r w:rsidRPr="002F08CA" w:rsidDel="002434FE">
                <w:rPr>
                  <w:rFonts w:ascii="-webkit-standard" w:hAnsi="-webkit-standard"/>
                  <w:sz w:val="20"/>
                  <w:szCs w:val="20"/>
                </w:rPr>
                <w:delText>0.00</w:delText>
              </w:r>
            </w:del>
          </w:p>
        </w:tc>
        <w:tc>
          <w:tcPr>
            <w:tcW w:w="0" w:type="auto"/>
            <w:vAlign w:val="center"/>
            <w:hideMark/>
          </w:tcPr>
          <w:p w14:paraId="5AC32F03" w14:textId="1C682412" w:rsidR="002F08CA" w:rsidRPr="002F08CA" w:rsidDel="002434FE" w:rsidRDefault="002F08CA" w:rsidP="002F08CA">
            <w:pPr>
              <w:jc w:val="center"/>
              <w:rPr>
                <w:del w:id="1474" w:author="Matthew McBee" w:date="2019-12-04T10:37:00Z"/>
                <w:rFonts w:ascii="-webkit-standard" w:hAnsi="-webkit-standard"/>
                <w:sz w:val="20"/>
                <w:szCs w:val="20"/>
              </w:rPr>
            </w:pPr>
            <w:del w:id="1475" w:author="Matthew McBee" w:date="2019-12-04T10:37:00Z">
              <w:r w:rsidRPr="002F08CA" w:rsidDel="002434FE">
                <w:rPr>
                  <w:rFonts w:ascii="-webkit-standard" w:hAnsi="-webkit-standard"/>
                  <w:sz w:val="20"/>
                  <w:szCs w:val="20"/>
                </w:rPr>
                <w:delText>7.00</w:delText>
              </w:r>
            </w:del>
          </w:p>
        </w:tc>
      </w:tr>
      <w:tr w:rsidR="002F08CA" w:rsidRPr="002F08CA" w:rsidDel="002434FE" w14:paraId="154CBEB2" w14:textId="75475832" w:rsidTr="002F08CA">
        <w:trPr>
          <w:tblCellSpacing w:w="15" w:type="dxa"/>
          <w:del w:id="1476" w:author="Matthew McBee" w:date="2019-12-04T10:37:00Z"/>
        </w:trPr>
        <w:tc>
          <w:tcPr>
            <w:tcW w:w="0" w:type="auto"/>
            <w:vAlign w:val="center"/>
            <w:hideMark/>
          </w:tcPr>
          <w:p w14:paraId="55B8E536" w14:textId="1DB34B73" w:rsidR="002F08CA" w:rsidRPr="002F08CA" w:rsidDel="002434FE" w:rsidRDefault="002F08CA" w:rsidP="002F08CA">
            <w:pPr>
              <w:rPr>
                <w:del w:id="1477" w:author="Matthew McBee" w:date="2019-12-04T10:37:00Z"/>
                <w:rFonts w:ascii="-webkit-standard" w:hAnsi="-webkit-standard"/>
                <w:sz w:val="20"/>
                <w:szCs w:val="20"/>
              </w:rPr>
            </w:pPr>
            <w:del w:id="1478" w:author="Matthew McBee" w:date="2019-12-04T10:37:00Z">
              <w:r w:rsidRPr="002F08CA" w:rsidDel="002434FE">
                <w:rPr>
                  <w:rFonts w:ascii="-webkit-standard" w:hAnsi="-webkit-standard"/>
                  <w:sz w:val="20"/>
                  <w:szCs w:val="20"/>
                </w:rPr>
                <w:delText>Partner's years of schooling</w:delText>
              </w:r>
            </w:del>
          </w:p>
        </w:tc>
        <w:tc>
          <w:tcPr>
            <w:tcW w:w="0" w:type="auto"/>
            <w:vAlign w:val="center"/>
            <w:hideMark/>
          </w:tcPr>
          <w:p w14:paraId="313E23E2" w14:textId="0F49DA9C" w:rsidR="002F08CA" w:rsidRPr="002F08CA" w:rsidDel="002434FE" w:rsidRDefault="002F08CA" w:rsidP="002F08CA">
            <w:pPr>
              <w:jc w:val="center"/>
              <w:rPr>
                <w:del w:id="1479" w:author="Matthew McBee" w:date="2019-12-04T10:37:00Z"/>
                <w:rFonts w:ascii="-webkit-standard" w:hAnsi="-webkit-standard"/>
                <w:sz w:val="20"/>
                <w:szCs w:val="20"/>
              </w:rPr>
            </w:pPr>
            <w:del w:id="1480" w:author="Matthew McBee" w:date="2019-12-04T10:37:00Z">
              <w:r w:rsidRPr="002F08CA" w:rsidDel="002434FE">
                <w:rPr>
                  <w:rFonts w:ascii="-webkit-standard" w:hAnsi="-webkit-standard"/>
                  <w:sz w:val="20"/>
                  <w:szCs w:val="20"/>
                </w:rPr>
                <w:delText>1785</w:delText>
              </w:r>
            </w:del>
          </w:p>
        </w:tc>
        <w:tc>
          <w:tcPr>
            <w:tcW w:w="0" w:type="auto"/>
            <w:vAlign w:val="center"/>
            <w:hideMark/>
          </w:tcPr>
          <w:p w14:paraId="37F351B8" w14:textId="022D64CA" w:rsidR="002F08CA" w:rsidRPr="002F08CA" w:rsidDel="002434FE" w:rsidRDefault="002F08CA" w:rsidP="002F08CA">
            <w:pPr>
              <w:jc w:val="center"/>
              <w:rPr>
                <w:del w:id="1481" w:author="Matthew McBee" w:date="2019-12-04T10:37:00Z"/>
                <w:rFonts w:ascii="-webkit-standard" w:hAnsi="-webkit-standard"/>
                <w:sz w:val="20"/>
                <w:szCs w:val="20"/>
              </w:rPr>
            </w:pPr>
            <w:del w:id="1482" w:author="Matthew McBee" w:date="2019-12-04T10:37:00Z">
              <w:r w:rsidRPr="002F08CA" w:rsidDel="002434FE">
                <w:rPr>
                  <w:rFonts w:ascii="-webkit-standard" w:hAnsi="-webkit-standard"/>
                  <w:sz w:val="20"/>
                  <w:szCs w:val="20"/>
                </w:rPr>
                <w:delText>13.26</w:delText>
              </w:r>
            </w:del>
          </w:p>
        </w:tc>
        <w:tc>
          <w:tcPr>
            <w:tcW w:w="0" w:type="auto"/>
            <w:vAlign w:val="center"/>
            <w:hideMark/>
          </w:tcPr>
          <w:p w14:paraId="0C92D7AA" w14:textId="2FA9BEBE" w:rsidR="002F08CA" w:rsidRPr="002F08CA" w:rsidDel="002434FE" w:rsidRDefault="002F08CA" w:rsidP="002F08CA">
            <w:pPr>
              <w:jc w:val="center"/>
              <w:rPr>
                <w:del w:id="1483" w:author="Matthew McBee" w:date="2019-12-04T10:37:00Z"/>
                <w:rFonts w:ascii="-webkit-standard" w:hAnsi="-webkit-standard"/>
                <w:sz w:val="20"/>
                <w:szCs w:val="20"/>
              </w:rPr>
            </w:pPr>
            <w:del w:id="1484" w:author="Matthew McBee" w:date="2019-12-04T10:37:00Z">
              <w:r w:rsidRPr="002F08CA" w:rsidDel="002434FE">
                <w:rPr>
                  <w:rFonts w:ascii="-webkit-standard" w:hAnsi="-webkit-standard"/>
                  <w:sz w:val="20"/>
                  <w:szCs w:val="20"/>
                </w:rPr>
                <w:delText>2.72</w:delText>
              </w:r>
            </w:del>
          </w:p>
        </w:tc>
        <w:tc>
          <w:tcPr>
            <w:tcW w:w="0" w:type="auto"/>
            <w:vAlign w:val="center"/>
            <w:hideMark/>
          </w:tcPr>
          <w:p w14:paraId="786843BC" w14:textId="1A4DAEF1" w:rsidR="002F08CA" w:rsidRPr="002F08CA" w:rsidDel="002434FE" w:rsidRDefault="002F08CA" w:rsidP="002F08CA">
            <w:pPr>
              <w:jc w:val="center"/>
              <w:rPr>
                <w:del w:id="1485" w:author="Matthew McBee" w:date="2019-12-04T10:37:00Z"/>
                <w:rFonts w:ascii="-webkit-standard" w:hAnsi="-webkit-standard"/>
                <w:sz w:val="20"/>
                <w:szCs w:val="20"/>
              </w:rPr>
            </w:pPr>
            <w:del w:id="1486" w:author="Matthew McBee" w:date="2019-12-04T10:37:00Z">
              <w:r w:rsidRPr="002F08CA" w:rsidDel="002434FE">
                <w:rPr>
                  <w:rFonts w:ascii="-webkit-standard" w:hAnsi="-webkit-standard"/>
                  <w:sz w:val="20"/>
                  <w:szCs w:val="20"/>
                </w:rPr>
                <w:delText>0.00</w:delText>
              </w:r>
            </w:del>
          </w:p>
        </w:tc>
        <w:tc>
          <w:tcPr>
            <w:tcW w:w="0" w:type="auto"/>
            <w:vAlign w:val="center"/>
            <w:hideMark/>
          </w:tcPr>
          <w:p w14:paraId="52FB7F3A" w14:textId="11CCB4F8" w:rsidR="002F08CA" w:rsidRPr="002F08CA" w:rsidDel="002434FE" w:rsidRDefault="002F08CA" w:rsidP="002F08CA">
            <w:pPr>
              <w:jc w:val="center"/>
              <w:rPr>
                <w:del w:id="1487" w:author="Matthew McBee" w:date="2019-12-04T10:37:00Z"/>
                <w:rFonts w:ascii="-webkit-standard" w:hAnsi="-webkit-standard"/>
                <w:sz w:val="20"/>
                <w:szCs w:val="20"/>
              </w:rPr>
            </w:pPr>
            <w:del w:id="1488" w:author="Matthew McBee" w:date="2019-12-04T10:37:00Z">
              <w:r w:rsidRPr="002F08CA" w:rsidDel="002434FE">
                <w:rPr>
                  <w:rFonts w:ascii="-webkit-standard" w:hAnsi="-webkit-standard"/>
                  <w:sz w:val="20"/>
                  <w:szCs w:val="20"/>
                </w:rPr>
                <w:delText>20.00</w:delText>
              </w:r>
            </w:del>
          </w:p>
        </w:tc>
      </w:tr>
      <w:tr w:rsidR="002F08CA" w:rsidRPr="002F08CA" w:rsidDel="002434FE" w14:paraId="361CA74C" w14:textId="5CDED42C" w:rsidTr="002F08CA">
        <w:trPr>
          <w:tblCellSpacing w:w="15" w:type="dxa"/>
          <w:del w:id="1489" w:author="Matthew McBee" w:date="2019-12-04T10:37:00Z"/>
        </w:trPr>
        <w:tc>
          <w:tcPr>
            <w:tcW w:w="0" w:type="auto"/>
            <w:vAlign w:val="center"/>
            <w:hideMark/>
          </w:tcPr>
          <w:p w14:paraId="3C3C7859" w14:textId="132830B1" w:rsidR="002F08CA" w:rsidRPr="002F08CA" w:rsidDel="002434FE" w:rsidRDefault="002F08CA" w:rsidP="002F08CA">
            <w:pPr>
              <w:rPr>
                <w:del w:id="1490" w:author="Matthew McBee" w:date="2019-12-04T10:37:00Z"/>
                <w:rFonts w:ascii="-webkit-standard" w:hAnsi="-webkit-standard"/>
                <w:sz w:val="20"/>
                <w:szCs w:val="20"/>
              </w:rPr>
            </w:pPr>
            <w:del w:id="1491" w:author="Matthew McBee" w:date="2019-12-04T10:37:00Z">
              <w:r w:rsidRPr="002F08CA" w:rsidDel="002434FE">
                <w:rPr>
                  <w:rFonts w:ascii="-webkit-standard" w:hAnsi="-webkit-standard"/>
                  <w:sz w:val="20"/>
                  <w:szCs w:val="20"/>
                </w:rPr>
                <w:delText>Rosenberg self-esteem score (1987)</w:delText>
              </w:r>
            </w:del>
          </w:p>
        </w:tc>
        <w:tc>
          <w:tcPr>
            <w:tcW w:w="0" w:type="auto"/>
            <w:vAlign w:val="center"/>
            <w:hideMark/>
          </w:tcPr>
          <w:p w14:paraId="76E1C552" w14:textId="5059CEEA" w:rsidR="002F08CA" w:rsidRPr="002F08CA" w:rsidDel="002434FE" w:rsidRDefault="002F08CA" w:rsidP="002F08CA">
            <w:pPr>
              <w:jc w:val="center"/>
              <w:rPr>
                <w:del w:id="1492" w:author="Matthew McBee" w:date="2019-12-04T10:37:00Z"/>
                <w:rFonts w:ascii="-webkit-standard" w:hAnsi="-webkit-standard"/>
                <w:sz w:val="20"/>
                <w:szCs w:val="20"/>
              </w:rPr>
            </w:pPr>
            <w:del w:id="1493" w:author="Matthew McBee" w:date="2019-12-04T10:37:00Z">
              <w:r w:rsidRPr="002F08CA" w:rsidDel="002434FE">
                <w:rPr>
                  <w:rFonts w:ascii="-webkit-standard" w:hAnsi="-webkit-standard"/>
                  <w:sz w:val="20"/>
                  <w:szCs w:val="20"/>
                </w:rPr>
                <w:delText>2077</w:delText>
              </w:r>
            </w:del>
          </w:p>
        </w:tc>
        <w:tc>
          <w:tcPr>
            <w:tcW w:w="0" w:type="auto"/>
            <w:vAlign w:val="center"/>
            <w:hideMark/>
          </w:tcPr>
          <w:p w14:paraId="4E5BD692" w14:textId="2D829B29" w:rsidR="002F08CA" w:rsidRPr="002F08CA" w:rsidDel="002434FE" w:rsidRDefault="002F08CA" w:rsidP="002F08CA">
            <w:pPr>
              <w:jc w:val="center"/>
              <w:rPr>
                <w:del w:id="1494" w:author="Matthew McBee" w:date="2019-12-04T10:37:00Z"/>
                <w:rFonts w:ascii="-webkit-standard" w:hAnsi="-webkit-standard"/>
                <w:sz w:val="20"/>
                <w:szCs w:val="20"/>
              </w:rPr>
            </w:pPr>
            <w:del w:id="1495" w:author="Matthew McBee" w:date="2019-12-04T10:37:00Z">
              <w:r w:rsidRPr="002F08CA" w:rsidDel="002434FE">
                <w:rPr>
                  <w:rFonts w:ascii="-webkit-standard" w:hAnsi="-webkit-standard"/>
                  <w:sz w:val="20"/>
                  <w:szCs w:val="20"/>
                </w:rPr>
                <w:delText>45.04</w:delText>
              </w:r>
            </w:del>
          </w:p>
        </w:tc>
        <w:tc>
          <w:tcPr>
            <w:tcW w:w="0" w:type="auto"/>
            <w:vAlign w:val="center"/>
            <w:hideMark/>
          </w:tcPr>
          <w:p w14:paraId="34437B94" w14:textId="0EE9408B" w:rsidR="002F08CA" w:rsidRPr="002F08CA" w:rsidDel="002434FE" w:rsidRDefault="002F08CA" w:rsidP="002F08CA">
            <w:pPr>
              <w:jc w:val="center"/>
              <w:rPr>
                <w:del w:id="1496" w:author="Matthew McBee" w:date="2019-12-04T10:37:00Z"/>
                <w:rFonts w:ascii="-webkit-standard" w:hAnsi="-webkit-standard"/>
                <w:sz w:val="20"/>
                <w:szCs w:val="20"/>
              </w:rPr>
            </w:pPr>
            <w:del w:id="1497" w:author="Matthew McBee" w:date="2019-12-04T10:37:00Z">
              <w:r w:rsidRPr="002F08CA" w:rsidDel="002434FE">
                <w:rPr>
                  <w:rFonts w:ascii="-webkit-standard" w:hAnsi="-webkit-standard"/>
                  <w:sz w:val="20"/>
                  <w:szCs w:val="20"/>
                </w:rPr>
                <w:delText>8.44</w:delText>
              </w:r>
            </w:del>
          </w:p>
        </w:tc>
        <w:tc>
          <w:tcPr>
            <w:tcW w:w="0" w:type="auto"/>
            <w:vAlign w:val="center"/>
            <w:hideMark/>
          </w:tcPr>
          <w:p w14:paraId="1BE89CC2" w14:textId="19717145" w:rsidR="002F08CA" w:rsidRPr="002F08CA" w:rsidDel="002434FE" w:rsidRDefault="002F08CA" w:rsidP="002F08CA">
            <w:pPr>
              <w:jc w:val="center"/>
              <w:rPr>
                <w:del w:id="1498" w:author="Matthew McBee" w:date="2019-12-04T10:37:00Z"/>
                <w:rFonts w:ascii="-webkit-standard" w:hAnsi="-webkit-standard"/>
                <w:sz w:val="20"/>
                <w:szCs w:val="20"/>
              </w:rPr>
            </w:pPr>
            <w:del w:id="1499" w:author="Matthew McBee" w:date="2019-12-04T10:37:00Z">
              <w:r w:rsidRPr="002F08CA" w:rsidDel="002434FE">
                <w:rPr>
                  <w:rFonts w:ascii="-webkit-standard" w:hAnsi="-webkit-standard"/>
                  <w:sz w:val="20"/>
                  <w:szCs w:val="20"/>
                </w:rPr>
                <w:delText>23.50</w:delText>
              </w:r>
            </w:del>
          </w:p>
        </w:tc>
        <w:tc>
          <w:tcPr>
            <w:tcW w:w="0" w:type="auto"/>
            <w:vAlign w:val="center"/>
            <w:hideMark/>
          </w:tcPr>
          <w:p w14:paraId="45D27699" w14:textId="69EDA4F9" w:rsidR="002F08CA" w:rsidRPr="002F08CA" w:rsidDel="002434FE" w:rsidRDefault="002F08CA" w:rsidP="002F08CA">
            <w:pPr>
              <w:jc w:val="center"/>
              <w:rPr>
                <w:del w:id="1500" w:author="Matthew McBee" w:date="2019-12-04T10:37:00Z"/>
                <w:rFonts w:ascii="-webkit-standard" w:hAnsi="-webkit-standard"/>
                <w:sz w:val="20"/>
                <w:szCs w:val="20"/>
              </w:rPr>
            </w:pPr>
            <w:del w:id="1501" w:author="Matthew McBee" w:date="2019-12-04T10:37:00Z">
              <w:r w:rsidRPr="002F08CA" w:rsidDel="002434FE">
                <w:rPr>
                  <w:rFonts w:ascii="-webkit-standard" w:hAnsi="-webkit-standard"/>
                  <w:sz w:val="20"/>
                  <w:szCs w:val="20"/>
                </w:rPr>
                <w:delText>59.70</w:delText>
              </w:r>
            </w:del>
          </w:p>
        </w:tc>
      </w:tr>
      <w:tr w:rsidR="002F08CA" w:rsidRPr="002F08CA" w:rsidDel="002434FE" w14:paraId="799B825E" w14:textId="3C7D89F4" w:rsidTr="002F08CA">
        <w:trPr>
          <w:tblCellSpacing w:w="15" w:type="dxa"/>
          <w:del w:id="1502" w:author="Matthew McBee" w:date="2019-12-04T10:37:00Z"/>
        </w:trPr>
        <w:tc>
          <w:tcPr>
            <w:tcW w:w="0" w:type="auto"/>
            <w:vAlign w:val="center"/>
            <w:hideMark/>
          </w:tcPr>
          <w:p w14:paraId="044ACEAD" w14:textId="723ADA9E" w:rsidR="002F08CA" w:rsidRPr="002F08CA" w:rsidDel="002434FE" w:rsidRDefault="002F08CA" w:rsidP="002F08CA">
            <w:pPr>
              <w:rPr>
                <w:del w:id="1503" w:author="Matthew McBee" w:date="2019-12-04T10:37:00Z"/>
                <w:rFonts w:ascii="-webkit-standard" w:hAnsi="-webkit-standard"/>
                <w:sz w:val="20"/>
                <w:szCs w:val="20"/>
              </w:rPr>
            </w:pPr>
            <w:del w:id="1504" w:author="Matthew McBee" w:date="2019-12-04T10:37:00Z">
              <w:r w:rsidRPr="002F08CA" w:rsidDel="002434FE">
                <w:rPr>
                  <w:rFonts w:ascii="-webkit-standard" w:hAnsi="-webkit-standard"/>
                  <w:sz w:val="20"/>
                  <w:szCs w:val="20"/>
                </w:rPr>
                <w:delText>Temperament</w:delText>
              </w:r>
            </w:del>
          </w:p>
        </w:tc>
        <w:tc>
          <w:tcPr>
            <w:tcW w:w="0" w:type="auto"/>
            <w:vAlign w:val="center"/>
            <w:hideMark/>
          </w:tcPr>
          <w:p w14:paraId="44E781F0" w14:textId="2FB6C670" w:rsidR="002F08CA" w:rsidRPr="002F08CA" w:rsidDel="002434FE" w:rsidRDefault="002F08CA" w:rsidP="002F08CA">
            <w:pPr>
              <w:jc w:val="center"/>
              <w:rPr>
                <w:del w:id="1505" w:author="Matthew McBee" w:date="2019-12-04T10:37:00Z"/>
                <w:rFonts w:ascii="-webkit-standard" w:hAnsi="-webkit-standard"/>
                <w:sz w:val="20"/>
                <w:szCs w:val="20"/>
              </w:rPr>
            </w:pPr>
            <w:del w:id="1506" w:author="Matthew McBee" w:date="2019-12-04T10:37:00Z">
              <w:r w:rsidRPr="002F08CA" w:rsidDel="002434FE">
                <w:rPr>
                  <w:rFonts w:ascii="-webkit-standard" w:hAnsi="-webkit-standard"/>
                  <w:sz w:val="20"/>
                  <w:szCs w:val="20"/>
                </w:rPr>
                <w:delText>1998</w:delText>
              </w:r>
            </w:del>
          </w:p>
        </w:tc>
        <w:tc>
          <w:tcPr>
            <w:tcW w:w="0" w:type="auto"/>
            <w:vAlign w:val="center"/>
            <w:hideMark/>
          </w:tcPr>
          <w:p w14:paraId="0070ABC8" w14:textId="7AEB44DC" w:rsidR="002F08CA" w:rsidRPr="002F08CA" w:rsidDel="002434FE" w:rsidRDefault="002F08CA" w:rsidP="002F08CA">
            <w:pPr>
              <w:jc w:val="center"/>
              <w:rPr>
                <w:del w:id="1507" w:author="Matthew McBee" w:date="2019-12-04T10:37:00Z"/>
                <w:rFonts w:ascii="-webkit-standard" w:hAnsi="-webkit-standard"/>
                <w:sz w:val="20"/>
                <w:szCs w:val="20"/>
              </w:rPr>
            </w:pPr>
            <w:del w:id="1508" w:author="Matthew McBee" w:date="2019-12-04T10:37:00Z">
              <w:r w:rsidRPr="002F08CA" w:rsidDel="002434FE">
                <w:rPr>
                  <w:rFonts w:ascii="-webkit-standard" w:hAnsi="-webkit-standard"/>
                  <w:sz w:val="20"/>
                  <w:szCs w:val="20"/>
                </w:rPr>
                <w:delText>2.01</w:delText>
              </w:r>
            </w:del>
          </w:p>
        </w:tc>
        <w:tc>
          <w:tcPr>
            <w:tcW w:w="0" w:type="auto"/>
            <w:vAlign w:val="center"/>
            <w:hideMark/>
          </w:tcPr>
          <w:p w14:paraId="7D7AD817" w14:textId="3C19C99D" w:rsidR="002F08CA" w:rsidRPr="002F08CA" w:rsidDel="002434FE" w:rsidRDefault="002F08CA" w:rsidP="002F08CA">
            <w:pPr>
              <w:jc w:val="center"/>
              <w:rPr>
                <w:del w:id="1509" w:author="Matthew McBee" w:date="2019-12-04T10:37:00Z"/>
                <w:rFonts w:ascii="-webkit-standard" w:hAnsi="-webkit-standard"/>
                <w:sz w:val="20"/>
                <w:szCs w:val="20"/>
              </w:rPr>
            </w:pPr>
            <w:del w:id="1510" w:author="Matthew McBee" w:date="2019-12-04T10:37:00Z">
              <w:r w:rsidRPr="002F08CA" w:rsidDel="002434FE">
                <w:rPr>
                  <w:rFonts w:ascii="-webkit-standard" w:hAnsi="-webkit-standard"/>
                  <w:sz w:val="20"/>
                  <w:szCs w:val="20"/>
                </w:rPr>
                <w:delText>0.69</w:delText>
              </w:r>
            </w:del>
          </w:p>
        </w:tc>
        <w:tc>
          <w:tcPr>
            <w:tcW w:w="0" w:type="auto"/>
            <w:vAlign w:val="center"/>
            <w:hideMark/>
          </w:tcPr>
          <w:p w14:paraId="6CC0F2A6" w14:textId="0D0442AA" w:rsidR="002F08CA" w:rsidRPr="002F08CA" w:rsidDel="002434FE" w:rsidRDefault="002F08CA" w:rsidP="002F08CA">
            <w:pPr>
              <w:jc w:val="center"/>
              <w:rPr>
                <w:del w:id="1511" w:author="Matthew McBee" w:date="2019-12-04T10:37:00Z"/>
                <w:rFonts w:ascii="-webkit-standard" w:hAnsi="-webkit-standard"/>
                <w:sz w:val="20"/>
                <w:szCs w:val="20"/>
              </w:rPr>
            </w:pPr>
            <w:del w:id="1512" w:author="Matthew McBee" w:date="2019-12-04T10:37:00Z">
              <w:r w:rsidRPr="002F08CA" w:rsidDel="002434FE">
                <w:rPr>
                  <w:rFonts w:ascii="-webkit-standard" w:hAnsi="-webkit-standard"/>
                  <w:sz w:val="20"/>
                  <w:szCs w:val="20"/>
                </w:rPr>
                <w:delText>1.00</w:delText>
              </w:r>
            </w:del>
          </w:p>
        </w:tc>
        <w:tc>
          <w:tcPr>
            <w:tcW w:w="0" w:type="auto"/>
            <w:vAlign w:val="center"/>
            <w:hideMark/>
          </w:tcPr>
          <w:p w14:paraId="4129BF45" w14:textId="3E6ED210" w:rsidR="002F08CA" w:rsidRPr="002F08CA" w:rsidDel="002434FE" w:rsidRDefault="002F08CA" w:rsidP="002F08CA">
            <w:pPr>
              <w:jc w:val="center"/>
              <w:rPr>
                <w:del w:id="1513" w:author="Matthew McBee" w:date="2019-12-04T10:37:00Z"/>
                <w:rFonts w:ascii="-webkit-standard" w:hAnsi="-webkit-standard"/>
                <w:sz w:val="20"/>
                <w:szCs w:val="20"/>
              </w:rPr>
            </w:pPr>
            <w:del w:id="1514" w:author="Matthew McBee" w:date="2019-12-04T10:37:00Z">
              <w:r w:rsidRPr="002F08CA" w:rsidDel="002434FE">
                <w:rPr>
                  <w:rFonts w:ascii="-webkit-standard" w:hAnsi="-webkit-standard"/>
                  <w:sz w:val="20"/>
                  <w:szCs w:val="20"/>
                </w:rPr>
                <w:delText>5.00</w:delText>
              </w:r>
            </w:del>
          </w:p>
        </w:tc>
      </w:tr>
      <w:tr w:rsidR="002F08CA" w:rsidRPr="002F08CA" w:rsidDel="002434FE" w14:paraId="5603D781" w14:textId="2E76AFA8" w:rsidTr="002F08CA">
        <w:trPr>
          <w:tblCellSpacing w:w="15" w:type="dxa"/>
          <w:del w:id="1515" w:author="Matthew McBee" w:date="2019-12-04T10:37:00Z"/>
        </w:trPr>
        <w:tc>
          <w:tcPr>
            <w:tcW w:w="0" w:type="auto"/>
            <w:vAlign w:val="center"/>
            <w:hideMark/>
          </w:tcPr>
          <w:p w14:paraId="5DE55B37" w14:textId="32B8938F" w:rsidR="002F08CA" w:rsidRPr="002F08CA" w:rsidDel="002434FE" w:rsidRDefault="002F08CA" w:rsidP="002F08CA">
            <w:pPr>
              <w:rPr>
                <w:del w:id="1516" w:author="Matthew McBee" w:date="2019-12-04T10:37:00Z"/>
                <w:rFonts w:ascii="-webkit-standard" w:hAnsi="-webkit-standard"/>
                <w:sz w:val="20"/>
                <w:szCs w:val="20"/>
              </w:rPr>
            </w:pPr>
            <w:del w:id="1517" w:author="Matthew McBee" w:date="2019-12-04T10:37:00Z">
              <w:r w:rsidRPr="002F08CA" w:rsidDel="002434FE">
                <w:rPr>
                  <w:rFonts w:ascii="-webkit-standard" w:hAnsi="-webkit-standard"/>
                  <w:sz w:val="20"/>
                  <w:szCs w:val="20"/>
                </w:rPr>
                <w:delText>TV hours per day age 1.5</w:delText>
              </w:r>
            </w:del>
          </w:p>
        </w:tc>
        <w:tc>
          <w:tcPr>
            <w:tcW w:w="0" w:type="auto"/>
            <w:vAlign w:val="center"/>
            <w:hideMark/>
          </w:tcPr>
          <w:p w14:paraId="42E92B9D" w14:textId="50173E83" w:rsidR="002F08CA" w:rsidRPr="002F08CA" w:rsidDel="002434FE" w:rsidRDefault="002F08CA" w:rsidP="002F08CA">
            <w:pPr>
              <w:jc w:val="center"/>
              <w:rPr>
                <w:del w:id="1518" w:author="Matthew McBee" w:date="2019-12-04T10:37:00Z"/>
                <w:rFonts w:ascii="-webkit-standard" w:hAnsi="-webkit-standard"/>
                <w:sz w:val="20"/>
                <w:szCs w:val="20"/>
              </w:rPr>
            </w:pPr>
            <w:del w:id="1519" w:author="Matthew McBee" w:date="2019-12-04T10:37:00Z">
              <w:r w:rsidRPr="002F08CA" w:rsidDel="002434FE">
                <w:rPr>
                  <w:rFonts w:ascii="-webkit-standard" w:hAnsi="-webkit-standard"/>
                  <w:sz w:val="20"/>
                  <w:szCs w:val="20"/>
                </w:rPr>
                <w:delText>2029</w:delText>
              </w:r>
            </w:del>
          </w:p>
        </w:tc>
        <w:tc>
          <w:tcPr>
            <w:tcW w:w="0" w:type="auto"/>
            <w:vAlign w:val="center"/>
            <w:hideMark/>
          </w:tcPr>
          <w:p w14:paraId="063B0FB0" w14:textId="18060A0C" w:rsidR="002F08CA" w:rsidRPr="002F08CA" w:rsidDel="002434FE" w:rsidRDefault="002F08CA" w:rsidP="002F08CA">
            <w:pPr>
              <w:jc w:val="center"/>
              <w:rPr>
                <w:del w:id="1520" w:author="Matthew McBee" w:date="2019-12-04T10:37:00Z"/>
                <w:rFonts w:ascii="-webkit-standard" w:hAnsi="-webkit-standard"/>
                <w:sz w:val="20"/>
                <w:szCs w:val="20"/>
              </w:rPr>
            </w:pPr>
            <w:del w:id="1521" w:author="Matthew McBee" w:date="2019-12-04T10:37:00Z">
              <w:r w:rsidRPr="002F08CA" w:rsidDel="002434FE">
                <w:rPr>
                  <w:rFonts w:ascii="-webkit-standard" w:hAnsi="-webkit-standard"/>
                  <w:sz w:val="20"/>
                  <w:szCs w:val="20"/>
                </w:rPr>
                <w:delText>2.22</w:delText>
              </w:r>
            </w:del>
          </w:p>
        </w:tc>
        <w:tc>
          <w:tcPr>
            <w:tcW w:w="0" w:type="auto"/>
            <w:vAlign w:val="center"/>
            <w:hideMark/>
          </w:tcPr>
          <w:p w14:paraId="22D58AC3" w14:textId="5DF225D8" w:rsidR="002F08CA" w:rsidRPr="002F08CA" w:rsidDel="002434FE" w:rsidRDefault="002F08CA" w:rsidP="002F08CA">
            <w:pPr>
              <w:jc w:val="center"/>
              <w:rPr>
                <w:del w:id="1522" w:author="Matthew McBee" w:date="2019-12-04T10:37:00Z"/>
                <w:rFonts w:ascii="-webkit-standard" w:hAnsi="-webkit-standard"/>
                <w:sz w:val="20"/>
                <w:szCs w:val="20"/>
              </w:rPr>
            </w:pPr>
            <w:del w:id="1523" w:author="Matthew McBee" w:date="2019-12-04T10:37:00Z">
              <w:r w:rsidRPr="002F08CA" w:rsidDel="002434FE">
                <w:rPr>
                  <w:rFonts w:ascii="-webkit-standard" w:hAnsi="-webkit-standard"/>
                  <w:sz w:val="20"/>
                  <w:szCs w:val="20"/>
                </w:rPr>
                <w:delText>3.07</w:delText>
              </w:r>
            </w:del>
          </w:p>
        </w:tc>
        <w:tc>
          <w:tcPr>
            <w:tcW w:w="0" w:type="auto"/>
            <w:vAlign w:val="center"/>
            <w:hideMark/>
          </w:tcPr>
          <w:p w14:paraId="75391AAD" w14:textId="5725EC43" w:rsidR="002F08CA" w:rsidRPr="002F08CA" w:rsidDel="002434FE" w:rsidRDefault="002F08CA" w:rsidP="002F08CA">
            <w:pPr>
              <w:jc w:val="center"/>
              <w:rPr>
                <w:del w:id="1524" w:author="Matthew McBee" w:date="2019-12-04T10:37:00Z"/>
                <w:rFonts w:ascii="-webkit-standard" w:hAnsi="-webkit-standard"/>
                <w:sz w:val="20"/>
                <w:szCs w:val="20"/>
              </w:rPr>
            </w:pPr>
            <w:del w:id="1525" w:author="Matthew McBee" w:date="2019-12-04T10:37:00Z">
              <w:r w:rsidRPr="002F08CA" w:rsidDel="002434FE">
                <w:rPr>
                  <w:rFonts w:ascii="-webkit-standard" w:hAnsi="-webkit-standard"/>
                  <w:sz w:val="20"/>
                  <w:szCs w:val="20"/>
                </w:rPr>
                <w:delText>0.00</w:delText>
              </w:r>
            </w:del>
          </w:p>
        </w:tc>
        <w:tc>
          <w:tcPr>
            <w:tcW w:w="0" w:type="auto"/>
            <w:vAlign w:val="center"/>
            <w:hideMark/>
          </w:tcPr>
          <w:p w14:paraId="2AC155C3" w14:textId="5B0D760D" w:rsidR="002F08CA" w:rsidRPr="002F08CA" w:rsidDel="002434FE" w:rsidRDefault="002F08CA" w:rsidP="002F08CA">
            <w:pPr>
              <w:jc w:val="center"/>
              <w:rPr>
                <w:del w:id="1526" w:author="Matthew McBee" w:date="2019-12-04T10:37:00Z"/>
                <w:rFonts w:ascii="-webkit-standard" w:hAnsi="-webkit-standard"/>
                <w:sz w:val="20"/>
                <w:szCs w:val="20"/>
              </w:rPr>
            </w:pPr>
            <w:del w:id="1527" w:author="Matthew McBee" w:date="2019-12-04T10:37:00Z">
              <w:r w:rsidRPr="002F08CA" w:rsidDel="002434FE">
                <w:rPr>
                  <w:rFonts w:ascii="-webkit-standard" w:hAnsi="-webkit-standard"/>
                  <w:sz w:val="20"/>
                  <w:szCs w:val="20"/>
                </w:rPr>
                <w:delText>16.00</w:delText>
              </w:r>
            </w:del>
          </w:p>
        </w:tc>
      </w:tr>
      <w:tr w:rsidR="002F08CA" w:rsidRPr="002F08CA" w:rsidDel="002434FE" w14:paraId="1D10B8F7" w14:textId="7636C60F" w:rsidTr="002F08CA">
        <w:trPr>
          <w:tblCellSpacing w:w="15" w:type="dxa"/>
          <w:del w:id="1528" w:author="Matthew McBee" w:date="2019-12-04T10:37:00Z"/>
        </w:trPr>
        <w:tc>
          <w:tcPr>
            <w:tcW w:w="0" w:type="auto"/>
            <w:vAlign w:val="center"/>
            <w:hideMark/>
          </w:tcPr>
          <w:p w14:paraId="6C6F5C82" w14:textId="4910E880" w:rsidR="002F08CA" w:rsidRPr="002F08CA" w:rsidDel="002434FE" w:rsidRDefault="002F08CA" w:rsidP="002F08CA">
            <w:pPr>
              <w:rPr>
                <w:del w:id="1529" w:author="Matthew McBee" w:date="2019-12-04T10:37:00Z"/>
                <w:rFonts w:ascii="-webkit-standard" w:hAnsi="-webkit-standard"/>
                <w:sz w:val="20"/>
                <w:szCs w:val="20"/>
              </w:rPr>
            </w:pPr>
            <w:del w:id="1530" w:author="Matthew McBee" w:date="2019-12-04T10:37:00Z">
              <w:r w:rsidRPr="002F08CA" w:rsidDel="002434FE">
                <w:rPr>
                  <w:rFonts w:ascii="-webkit-standard" w:hAnsi="-webkit-standard"/>
                  <w:sz w:val="20"/>
                  <w:szCs w:val="20"/>
                </w:rPr>
                <w:delText>TV hours per day age 3</w:delText>
              </w:r>
            </w:del>
          </w:p>
        </w:tc>
        <w:tc>
          <w:tcPr>
            <w:tcW w:w="0" w:type="auto"/>
            <w:vAlign w:val="center"/>
            <w:hideMark/>
          </w:tcPr>
          <w:p w14:paraId="073CCF9B" w14:textId="2A8EB35B" w:rsidR="002F08CA" w:rsidRPr="002F08CA" w:rsidDel="002434FE" w:rsidRDefault="002F08CA" w:rsidP="002F08CA">
            <w:pPr>
              <w:jc w:val="center"/>
              <w:rPr>
                <w:del w:id="1531" w:author="Matthew McBee" w:date="2019-12-04T10:37:00Z"/>
                <w:rFonts w:ascii="-webkit-standard" w:hAnsi="-webkit-standard"/>
                <w:sz w:val="20"/>
                <w:szCs w:val="20"/>
              </w:rPr>
            </w:pPr>
            <w:del w:id="1532" w:author="Matthew McBee" w:date="2019-12-04T10:37:00Z">
              <w:r w:rsidRPr="002F08CA" w:rsidDel="002434FE">
                <w:rPr>
                  <w:rFonts w:ascii="-webkit-standard" w:hAnsi="-webkit-standard"/>
                  <w:sz w:val="20"/>
                  <w:szCs w:val="20"/>
                </w:rPr>
                <w:delText>2060</w:delText>
              </w:r>
            </w:del>
          </w:p>
        </w:tc>
        <w:tc>
          <w:tcPr>
            <w:tcW w:w="0" w:type="auto"/>
            <w:vAlign w:val="center"/>
            <w:hideMark/>
          </w:tcPr>
          <w:p w14:paraId="42F521D5" w14:textId="2E51BAD0" w:rsidR="002F08CA" w:rsidRPr="002F08CA" w:rsidDel="002434FE" w:rsidRDefault="002F08CA" w:rsidP="002F08CA">
            <w:pPr>
              <w:jc w:val="center"/>
              <w:rPr>
                <w:del w:id="1533" w:author="Matthew McBee" w:date="2019-12-04T10:37:00Z"/>
                <w:rFonts w:ascii="-webkit-standard" w:hAnsi="-webkit-standard"/>
                <w:sz w:val="20"/>
                <w:szCs w:val="20"/>
              </w:rPr>
            </w:pPr>
            <w:del w:id="1534" w:author="Matthew McBee" w:date="2019-12-04T10:37:00Z">
              <w:r w:rsidRPr="002F08CA" w:rsidDel="002434FE">
                <w:rPr>
                  <w:rFonts w:ascii="-webkit-standard" w:hAnsi="-webkit-standard"/>
                  <w:sz w:val="20"/>
                  <w:szCs w:val="20"/>
                </w:rPr>
                <w:delText>3.69</w:delText>
              </w:r>
            </w:del>
          </w:p>
        </w:tc>
        <w:tc>
          <w:tcPr>
            <w:tcW w:w="0" w:type="auto"/>
            <w:vAlign w:val="center"/>
            <w:hideMark/>
          </w:tcPr>
          <w:p w14:paraId="511FCEE1" w14:textId="7B52933C" w:rsidR="002F08CA" w:rsidRPr="002F08CA" w:rsidDel="002434FE" w:rsidRDefault="002F08CA" w:rsidP="002F08CA">
            <w:pPr>
              <w:jc w:val="center"/>
              <w:rPr>
                <w:del w:id="1535" w:author="Matthew McBee" w:date="2019-12-04T10:37:00Z"/>
                <w:rFonts w:ascii="-webkit-standard" w:hAnsi="-webkit-standard"/>
                <w:sz w:val="20"/>
                <w:szCs w:val="20"/>
              </w:rPr>
            </w:pPr>
            <w:del w:id="1536" w:author="Matthew McBee" w:date="2019-12-04T10:37:00Z">
              <w:r w:rsidRPr="002F08CA" w:rsidDel="002434FE">
                <w:rPr>
                  <w:rFonts w:ascii="-webkit-standard" w:hAnsi="-webkit-standard"/>
                  <w:sz w:val="20"/>
                  <w:szCs w:val="20"/>
                </w:rPr>
                <w:delText>3.14</w:delText>
              </w:r>
            </w:del>
          </w:p>
        </w:tc>
        <w:tc>
          <w:tcPr>
            <w:tcW w:w="0" w:type="auto"/>
            <w:vAlign w:val="center"/>
            <w:hideMark/>
          </w:tcPr>
          <w:p w14:paraId="4C507A29" w14:textId="2E599478" w:rsidR="002F08CA" w:rsidRPr="002F08CA" w:rsidDel="002434FE" w:rsidRDefault="002F08CA" w:rsidP="002F08CA">
            <w:pPr>
              <w:jc w:val="center"/>
              <w:rPr>
                <w:del w:id="1537" w:author="Matthew McBee" w:date="2019-12-04T10:37:00Z"/>
                <w:rFonts w:ascii="-webkit-standard" w:hAnsi="-webkit-standard"/>
                <w:sz w:val="20"/>
                <w:szCs w:val="20"/>
              </w:rPr>
            </w:pPr>
            <w:del w:id="1538" w:author="Matthew McBee" w:date="2019-12-04T10:37:00Z">
              <w:r w:rsidRPr="002F08CA" w:rsidDel="002434FE">
                <w:rPr>
                  <w:rFonts w:ascii="-webkit-standard" w:hAnsi="-webkit-standard"/>
                  <w:sz w:val="20"/>
                  <w:szCs w:val="20"/>
                </w:rPr>
                <w:delText>0.00</w:delText>
              </w:r>
            </w:del>
          </w:p>
        </w:tc>
        <w:tc>
          <w:tcPr>
            <w:tcW w:w="0" w:type="auto"/>
            <w:vAlign w:val="center"/>
            <w:hideMark/>
          </w:tcPr>
          <w:p w14:paraId="466B4A5D" w14:textId="783DCEE3" w:rsidR="002F08CA" w:rsidRPr="002F08CA" w:rsidDel="002434FE" w:rsidRDefault="002F08CA" w:rsidP="002F08CA">
            <w:pPr>
              <w:jc w:val="center"/>
              <w:rPr>
                <w:del w:id="1539" w:author="Matthew McBee" w:date="2019-12-04T10:37:00Z"/>
                <w:rFonts w:ascii="-webkit-standard" w:hAnsi="-webkit-standard"/>
                <w:sz w:val="20"/>
                <w:szCs w:val="20"/>
              </w:rPr>
            </w:pPr>
            <w:del w:id="1540" w:author="Matthew McBee" w:date="2019-12-04T10:37:00Z">
              <w:r w:rsidRPr="002F08CA" w:rsidDel="002434FE">
                <w:rPr>
                  <w:rFonts w:ascii="-webkit-standard" w:hAnsi="-webkit-standard"/>
                  <w:sz w:val="20"/>
                  <w:szCs w:val="20"/>
                </w:rPr>
                <w:delText>16.00</w:delText>
              </w:r>
            </w:del>
          </w:p>
        </w:tc>
      </w:tr>
      <w:tr w:rsidR="002F08CA" w:rsidRPr="002F08CA" w:rsidDel="002434FE" w14:paraId="4FF60E09" w14:textId="2D47BC48" w:rsidTr="002F08CA">
        <w:trPr>
          <w:tblCellSpacing w:w="15" w:type="dxa"/>
          <w:del w:id="1541" w:author="Matthew McBee" w:date="2019-12-04T10:37:00Z"/>
        </w:trPr>
        <w:tc>
          <w:tcPr>
            <w:tcW w:w="0" w:type="auto"/>
            <w:gridSpan w:val="6"/>
            <w:tcBorders>
              <w:bottom w:val="single" w:sz="6" w:space="0" w:color="000000"/>
            </w:tcBorders>
            <w:vAlign w:val="center"/>
            <w:hideMark/>
          </w:tcPr>
          <w:p w14:paraId="259493C7" w14:textId="2E59275C" w:rsidR="002F08CA" w:rsidRPr="002F08CA" w:rsidDel="002434FE" w:rsidRDefault="002F08CA" w:rsidP="002F08CA">
            <w:pPr>
              <w:jc w:val="center"/>
              <w:rPr>
                <w:del w:id="1542" w:author="Matthew McBee" w:date="2019-12-04T10:37:00Z"/>
                <w:rFonts w:ascii="-webkit-standard" w:hAnsi="-webkit-standard"/>
                <w:sz w:val="20"/>
                <w:szCs w:val="20"/>
              </w:rPr>
            </w:pPr>
          </w:p>
        </w:tc>
      </w:tr>
      <w:tr w:rsidR="002F08CA" w:rsidRPr="002F08CA" w:rsidDel="002434FE" w14:paraId="6FD38C00" w14:textId="3776B0B9" w:rsidTr="002F08CA">
        <w:trPr>
          <w:tblCellSpacing w:w="15" w:type="dxa"/>
          <w:del w:id="1543" w:author="Matthew McBee" w:date="2019-12-04T10:37:00Z"/>
        </w:trPr>
        <w:tc>
          <w:tcPr>
            <w:tcW w:w="0" w:type="auto"/>
            <w:gridSpan w:val="6"/>
            <w:vAlign w:val="center"/>
            <w:hideMark/>
          </w:tcPr>
          <w:p w14:paraId="2D8559D2" w14:textId="340ED10D" w:rsidR="002F08CA" w:rsidRPr="002F08CA" w:rsidDel="002434FE" w:rsidRDefault="002F08CA" w:rsidP="002F08CA">
            <w:pPr>
              <w:rPr>
                <w:del w:id="1544" w:author="Matthew McBee" w:date="2019-12-04T10:37:00Z"/>
                <w:rFonts w:ascii="-webkit-standard" w:hAnsi="-webkit-standard"/>
                <w:sz w:val="20"/>
                <w:szCs w:val="20"/>
              </w:rPr>
            </w:pPr>
          </w:p>
        </w:tc>
      </w:tr>
    </w:tbl>
    <w:p w14:paraId="2E30C6E9" w14:textId="77777777" w:rsidR="004C75BC" w:rsidRDefault="004C75BC" w:rsidP="004C75BC">
      <w:r>
        <w:br w:type="page"/>
      </w:r>
    </w:p>
    <w:p w14:paraId="204BA287" w14:textId="77777777" w:rsidR="004C75BC" w:rsidRDefault="004C75BC" w:rsidP="004C75BC">
      <w:r>
        <w:t>Table 2</w:t>
      </w:r>
    </w:p>
    <w:p w14:paraId="10A6CC45" w14:textId="77777777" w:rsidR="004C75BC" w:rsidRDefault="004C75BC" w:rsidP="004C75BC">
      <w:r>
        <w:t>Marginal descriptive statistics for categorical variables</w:t>
      </w:r>
    </w:p>
    <w:p w14:paraId="64C7E904" w14:textId="60286521" w:rsidR="00854C26" w:rsidRDefault="00854C26" w:rsidP="00854C26">
      <w:pPr>
        <w:rPr>
          <w:ins w:id="1545" w:author="Matthew McBee" w:date="2019-12-04T10:37:00Z"/>
          <w:sz w:val="20"/>
          <w:szCs w:val="20"/>
        </w:rPr>
      </w:pPr>
    </w:p>
    <w:tbl>
      <w:tblPr>
        <w:tblW w:w="9040" w:type="dxa"/>
        <w:tblLook w:val="04A0" w:firstRow="1" w:lastRow="0" w:firstColumn="1" w:lastColumn="0" w:noHBand="0" w:noVBand="1"/>
      </w:tblPr>
      <w:tblGrid>
        <w:gridCol w:w="3700"/>
        <w:gridCol w:w="3140"/>
        <w:gridCol w:w="900"/>
        <w:gridCol w:w="1300"/>
        <w:tblGridChange w:id="1546">
          <w:tblGrid>
            <w:gridCol w:w="3700"/>
            <w:gridCol w:w="3050"/>
            <w:gridCol w:w="90"/>
            <w:gridCol w:w="900"/>
            <w:gridCol w:w="310"/>
            <w:gridCol w:w="990"/>
            <w:gridCol w:w="310"/>
          </w:tblGrid>
        </w:tblGridChange>
      </w:tblGrid>
      <w:tr w:rsidR="002434FE" w:rsidRPr="00BB280A" w14:paraId="1749F8AA" w14:textId="77777777" w:rsidTr="002434FE">
        <w:trPr>
          <w:trHeight w:val="380"/>
          <w:ins w:id="1547" w:author="Matthew McBee" w:date="2019-12-04T10:48:00Z"/>
        </w:trPr>
        <w:tc>
          <w:tcPr>
            <w:tcW w:w="3700" w:type="dxa"/>
            <w:tcBorders>
              <w:top w:val="single" w:sz="4" w:space="0" w:color="auto"/>
              <w:left w:val="nil"/>
              <w:bottom w:val="nil"/>
              <w:right w:val="nil"/>
            </w:tcBorders>
            <w:shd w:val="clear" w:color="auto" w:fill="auto"/>
            <w:noWrap/>
            <w:vAlign w:val="bottom"/>
            <w:hideMark/>
          </w:tcPr>
          <w:p w14:paraId="32F7CD92" w14:textId="77777777" w:rsidR="002434FE" w:rsidRPr="00BB280A" w:rsidRDefault="002434FE">
            <w:pPr>
              <w:rPr>
                <w:ins w:id="1548" w:author="Matthew McBee" w:date="2019-12-04T10:48:00Z"/>
                <w:color w:val="000000"/>
                <w:sz w:val="22"/>
                <w:szCs w:val="22"/>
                <w:rPrChange w:id="1549" w:author="Matthew McBee" w:date="2019-12-04T10:52:00Z">
                  <w:rPr>
                    <w:ins w:id="1550" w:author="Matthew McBee" w:date="2019-12-04T10:48:00Z"/>
                    <w:color w:val="000000"/>
                  </w:rPr>
                </w:rPrChange>
              </w:rPr>
            </w:pPr>
            <w:ins w:id="1551" w:author="Matthew McBee" w:date="2019-12-04T10:48:00Z">
              <w:r w:rsidRPr="00BB280A">
                <w:rPr>
                  <w:color w:val="000000"/>
                  <w:sz w:val="22"/>
                  <w:szCs w:val="22"/>
                  <w:rPrChange w:id="1552" w:author="Matthew McBee" w:date="2019-12-04T10:52:00Z">
                    <w:rPr>
                      <w:color w:val="000000"/>
                    </w:rPr>
                  </w:rPrChange>
                </w:rPr>
                <w:t>Variable</w:t>
              </w:r>
            </w:ins>
          </w:p>
        </w:tc>
        <w:tc>
          <w:tcPr>
            <w:tcW w:w="3140" w:type="dxa"/>
            <w:tcBorders>
              <w:top w:val="single" w:sz="4" w:space="0" w:color="auto"/>
              <w:left w:val="nil"/>
              <w:bottom w:val="nil"/>
              <w:right w:val="nil"/>
            </w:tcBorders>
            <w:shd w:val="clear" w:color="auto" w:fill="auto"/>
            <w:noWrap/>
            <w:vAlign w:val="bottom"/>
            <w:hideMark/>
          </w:tcPr>
          <w:p w14:paraId="67962DBB" w14:textId="77777777" w:rsidR="002434FE" w:rsidRPr="00BB280A" w:rsidRDefault="002434FE">
            <w:pPr>
              <w:rPr>
                <w:ins w:id="1553" w:author="Matthew McBee" w:date="2019-12-04T10:48:00Z"/>
                <w:color w:val="000000"/>
                <w:sz w:val="22"/>
                <w:szCs w:val="22"/>
                <w:rPrChange w:id="1554" w:author="Matthew McBee" w:date="2019-12-04T10:52:00Z">
                  <w:rPr>
                    <w:ins w:id="1555" w:author="Matthew McBee" w:date="2019-12-04T10:48:00Z"/>
                    <w:color w:val="000000"/>
                  </w:rPr>
                </w:rPrChange>
              </w:rPr>
            </w:pPr>
            <w:ins w:id="1556" w:author="Matthew McBee" w:date="2019-12-04T10:48:00Z">
              <w:r w:rsidRPr="00BB280A">
                <w:rPr>
                  <w:color w:val="000000"/>
                  <w:sz w:val="22"/>
                  <w:szCs w:val="22"/>
                  <w:rPrChange w:id="1557" w:author="Matthew McBee" w:date="2019-12-04T10:52:00Z">
                    <w:rPr>
                      <w:color w:val="000000"/>
                    </w:rPr>
                  </w:rPrChange>
                </w:rPr>
                <w:t>Value</w:t>
              </w:r>
            </w:ins>
          </w:p>
        </w:tc>
        <w:tc>
          <w:tcPr>
            <w:tcW w:w="900" w:type="dxa"/>
            <w:tcBorders>
              <w:top w:val="single" w:sz="4" w:space="0" w:color="auto"/>
              <w:left w:val="nil"/>
              <w:bottom w:val="nil"/>
              <w:right w:val="nil"/>
            </w:tcBorders>
            <w:shd w:val="clear" w:color="auto" w:fill="auto"/>
            <w:noWrap/>
            <w:vAlign w:val="bottom"/>
            <w:hideMark/>
          </w:tcPr>
          <w:p w14:paraId="07655B05" w14:textId="77777777" w:rsidR="002434FE" w:rsidRPr="00BB280A" w:rsidRDefault="002434FE">
            <w:pPr>
              <w:jc w:val="right"/>
              <w:rPr>
                <w:ins w:id="1558" w:author="Matthew McBee" w:date="2019-12-04T10:48:00Z"/>
                <w:color w:val="000000"/>
                <w:sz w:val="22"/>
                <w:szCs w:val="22"/>
                <w:rPrChange w:id="1559" w:author="Matthew McBee" w:date="2019-12-04T10:52:00Z">
                  <w:rPr>
                    <w:ins w:id="1560" w:author="Matthew McBee" w:date="2019-12-04T10:48:00Z"/>
                    <w:color w:val="000000"/>
                  </w:rPr>
                </w:rPrChange>
              </w:rPr>
            </w:pPr>
            <w:ins w:id="1561" w:author="Matthew McBee" w:date="2019-12-04T10:48:00Z">
              <w:r w:rsidRPr="00BB280A">
                <w:rPr>
                  <w:color w:val="000000"/>
                  <w:sz w:val="22"/>
                  <w:szCs w:val="22"/>
                  <w:rPrChange w:id="1562" w:author="Matthew McBee" w:date="2019-12-04T10:52:00Z">
                    <w:rPr>
                      <w:color w:val="000000"/>
                    </w:rPr>
                  </w:rPrChange>
                </w:rPr>
                <w:t>n</w:t>
              </w:r>
            </w:ins>
          </w:p>
        </w:tc>
        <w:tc>
          <w:tcPr>
            <w:tcW w:w="1300" w:type="dxa"/>
            <w:tcBorders>
              <w:top w:val="single" w:sz="4" w:space="0" w:color="auto"/>
              <w:left w:val="nil"/>
              <w:bottom w:val="nil"/>
              <w:right w:val="nil"/>
            </w:tcBorders>
            <w:shd w:val="clear" w:color="auto" w:fill="auto"/>
            <w:noWrap/>
            <w:vAlign w:val="bottom"/>
            <w:hideMark/>
          </w:tcPr>
          <w:p w14:paraId="56617A80" w14:textId="77777777" w:rsidR="002434FE" w:rsidRPr="00BB280A" w:rsidRDefault="002434FE">
            <w:pPr>
              <w:jc w:val="right"/>
              <w:rPr>
                <w:ins w:id="1563" w:author="Matthew McBee" w:date="2019-12-04T10:48:00Z"/>
                <w:color w:val="000000"/>
                <w:sz w:val="22"/>
                <w:szCs w:val="22"/>
                <w:rPrChange w:id="1564" w:author="Matthew McBee" w:date="2019-12-04T10:52:00Z">
                  <w:rPr>
                    <w:ins w:id="1565" w:author="Matthew McBee" w:date="2019-12-04T10:48:00Z"/>
                    <w:color w:val="000000"/>
                  </w:rPr>
                </w:rPrChange>
              </w:rPr>
            </w:pPr>
            <w:ins w:id="1566" w:author="Matthew McBee" w:date="2019-12-04T10:48:00Z">
              <w:r w:rsidRPr="00BB280A">
                <w:rPr>
                  <w:color w:val="000000"/>
                  <w:sz w:val="22"/>
                  <w:szCs w:val="22"/>
                  <w:rPrChange w:id="1567" w:author="Matthew McBee" w:date="2019-12-04T10:52:00Z">
                    <w:rPr>
                      <w:color w:val="000000"/>
                    </w:rPr>
                  </w:rPrChange>
                </w:rPr>
                <w:t>Percent</w:t>
              </w:r>
            </w:ins>
          </w:p>
        </w:tc>
      </w:tr>
      <w:tr w:rsidR="002434FE" w:rsidRPr="00BB280A" w14:paraId="14304E55" w14:textId="77777777" w:rsidTr="002434FE">
        <w:trPr>
          <w:trHeight w:val="140"/>
          <w:ins w:id="1568" w:author="Matthew McBee" w:date="2019-12-04T10:48:00Z"/>
        </w:trPr>
        <w:tc>
          <w:tcPr>
            <w:tcW w:w="3700" w:type="dxa"/>
            <w:tcBorders>
              <w:top w:val="nil"/>
              <w:left w:val="nil"/>
              <w:bottom w:val="single" w:sz="4" w:space="0" w:color="auto"/>
              <w:right w:val="nil"/>
            </w:tcBorders>
            <w:shd w:val="clear" w:color="auto" w:fill="auto"/>
            <w:noWrap/>
            <w:vAlign w:val="bottom"/>
            <w:hideMark/>
          </w:tcPr>
          <w:p w14:paraId="05EF3423" w14:textId="77777777" w:rsidR="002434FE" w:rsidRPr="00BB280A" w:rsidRDefault="002434FE">
            <w:pPr>
              <w:rPr>
                <w:ins w:id="1569" w:author="Matthew McBee" w:date="2019-12-04T10:48:00Z"/>
                <w:color w:val="000000"/>
                <w:sz w:val="22"/>
                <w:szCs w:val="22"/>
                <w:rPrChange w:id="1570" w:author="Matthew McBee" w:date="2019-12-04T10:52:00Z">
                  <w:rPr>
                    <w:ins w:id="1571" w:author="Matthew McBee" w:date="2019-12-04T10:48:00Z"/>
                    <w:color w:val="000000"/>
                  </w:rPr>
                </w:rPrChange>
              </w:rPr>
            </w:pPr>
            <w:ins w:id="1572" w:author="Matthew McBee" w:date="2019-12-04T10:48:00Z">
              <w:r w:rsidRPr="00BB280A">
                <w:rPr>
                  <w:color w:val="000000"/>
                  <w:sz w:val="22"/>
                  <w:szCs w:val="22"/>
                  <w:rPrChange w:id="1573" w:author="Matthew McBee" w:date="2019-12-04T10:52:00Z">
                    <w:rPr>
                      <w:color w:val="000000"/>
                    </w:rPr>
                  </w:rPrChange>
                </w:rPr>
                <w:t> </w:t>
              </w:r>
            </w:ins>
          </w:p>
        </w:tc>
        <w:tc>
          <w:tcPr>
            <w:tcW w:w="3140" w:type="dxa"/>
            <w:tcBorders>
              <w:top w:val="nil"/>
              <w:left w:val="nil"/>
              <w:bottom w:val="single" w:sz="4" w:space="0" w:color="auto"/>
              <w:right w:val="nil"/>
            </w:tcBorders>
            <w:shd w:val="clear" w:color="auto" w:fill="auto"/>
            <w:noWrap/>
            <w:vAlign w:val="bottom"/>
            <w:hideMark/>
          </w:tcPr>
          <w:p w14:paraId="44AFCA0D" w14:textId="77777777" w:rsidR="002434FE" w:rsidRPr="00BB280A" w:rsidRDefault="002434FE">
            <w:pPr>
              <w:rPr>
                <w:ins w:id="1574" w:author="Matthew McBee" w:date="2019-12-04T10:48:00Z"/>
                <w:color w:val="000000"/>
                <w:sz w:val="22"/>
                <w:szCs w:val="22"/>
                <w:rPrChange w:id="1575" w:author="Matthew McBee" w:date="2019-12-04T10:52:00Z">
                  <w:rPr>
                    <w:ins w:id="1576" w:author="Matthew McBee" w:date="2019-12-04T10:48:00Z"/>
                    <w:color w:val="000000"/>
                  </w:rPr>
                </w:rPrChange>
              </w:rPr>
            </w:pPr>
            <w:ins w:id="1577" w:author="Matthew McBee" w:date="2019-12-04T10:48:00Z">
              <w:r w:rsidRPr="00BB280A">
                <w:rPr>
                  <w:color w:val="000000"/>
                  <w:sz w:val="22"/>
                  <w:szCs w:val="22"/>
                  <w:rPrChange w:id="1578" w:author="Matthew McBee" w:date="2019-12-04T10:52:00Z">
                    <w:rPr>
                      <w:color w:val="000000"/>
                    </w:rPr>
                  </w:rPrChange>
                </w:rPr>
                <w:t> </w:t>
              </w:r>
            </w:ins>
          </w:p>
        </w:tc>
        <w:tc>
          <w:tcPr>
            <w:tcW w:w="900" w:type="dxa"/>
            <w:tcBorders>
              <w:top w:val="nil"/>
              <w:left w:val="nil"/>
              <w:bottom w:val="single" w:sz="4" w:space="0" w:color="auto"/>
              <w:right w:val="nil"/>
            </w:tcBorders>
            <w:shd w:val="clear" w:color="auto" w:fill="auto"/>
            <w:noWrap/>
            <w:vAlign w:val="bottom"/>
            <w:hideMark/>
          </w:tcPr>
          <w:p w14:paraId="26E73C6D" w14:textId="77777777" w:rsidR="002434FE" w:rsidRPr="00BB280A" w:rsidRDefault="002434FE">
            <w:pPr>
              <w:rPr>
                <w:ins w:id="1579" w:author="Matthew McBee" w:date="2019-12-04T10:48:00Z"/>
                <w:color w:val="000000"/>
                <w:sz w:val="22"/>
                <w:szCs w:val="22"/>
                <w:rPrChange w:id="1580" w:author="Matthew McBee" w:date="2019-12-04T10:52:00Z">
                  <w:rPr>
                    <w:ins w:id="1581" w:author="Matthew McBee" w:date="2019-12-04T10:48:00Z"/>
                    <w:color w:val="000000"/>
                  </w:rPr>
                </w:rPrChange>
              </w:rPr>
            </w:pPr>
            <w:ins w:id="1582" w:author="Matthew McBee" w:date="2019-12-04T10:48:00Z">
              <w:r w:rsidRPr="00BB280A">
                <w:rPr>
                  <w:color w:val="000000"/>
                  <w:sz w:val="22"/>
                  <w:szCs w:val="22"/>
                  <w:rPrChange w:id="1583" w:author="Matthew McBee" w:date="2019-12-04T10:52:00Z">
                    <w:rPr>
                      <w:color w:val="000000"/>
                    </w:rPr>
                  </w:rPrChange>
                </w:rPr>
                <w:t> </w:t>
              </w:r>
            </w:ins>
          </w:p>
        </w:tc>
        <w:tc>
          <w:tcPr>
            <w:tcW w:w="1300" w:type="dxa"/>
            <w:tcBorders>
              <w:top w:val="nil"/>
              <w:left w:val="nil"/>
              <w:bottom w:val="single" w:sz="4" w:space="0" w:color="auto"/>
              <w:right w:val="nil"/>
            </w:tcBorders>
            <w:shd w:val="clear" w:color="auto" w:fill="auto"/>
            <w:noWrap/>
            <w:vAlign w:val="bottom"/>
            <w:hideMark/>
          </w:tcPr>
          <w:p w14:paraId="1005E410" w14:textId="77777777" w:rsidR="002434FE" w:rsidRPr="00BB280A" w:rsidRDefault="002434FE">
            <w:pPr>
              <w:rPr>
                <w:ins w:id="1584" w:author="Matthew McBee" w:date="2019-12-04T10:48:00Z"/>
                <w:color w:val="000000"/>
                <w:sz w:val="22"/>
                <w:szCs w:val="22"/>
                <w:rPrChange w:id="1585" w:author="Matthew McBee" w:date="2019-12-04T10:52:00Z">
                  <w:rPr>
                    <w:ins w:id="1586" w:author="Matthew McBee" w:date="2019-12-04T10:48:00Z"/>
                    <w:color w:val="000000"/>
                  </w:rPr>
                </w:rPrChange>
              </w:rPr>
            </w:pPr>
            <w:ins w:id="1587" w:author="Matthew McBee" w:date="2019-12-04T10:48:00Z">
              <w:r w:rsidRPr="00BB280A">
                <w:rPr>
                  <w:color w:val="000000"/>
                  <w:sz w:val="22"/>
                  <w:szCs w:val="22"/>
                  <w:rPrChange w:id="1588" w:author="Matthew McBee" w:date="2019-12-04T10:52:00Z">
                    <w:rPr>
                      <w:color w:val="000000"/>
                    </w:rPr>
                  </w:rPrChange>
                </w:rPr>
                <w:t> </w:t>
              </w:r>
            </w:ins>
          </w:p>
        </w:tc>
      </w:tr>
      <w:tr w:rsidR="002434FE" w:rsidRPr="00BB280A" w14:paraId="789965FD" w14:textId="77777777" w:rsidTr="002434FE">
        <w:tblPrEx>
          <w:tblW w:w="9040" w:type="dxa"/>
          <w:tblPrExChange w:id="1589" w:author="Matthew McBee" w:date="2019-12-04T10:48:00Z">
            <w:tblPrEx>
              <w:tblW w:w="9350" w:type="dxa"/>
            </w:tblPrEx>
          </w:tblPrExChange>
        </w:tblPrEx>
        <w:trPr>
          <w:trHeight w:val="560"/>
          <w:ins w:id="1590" w:author="Matthew McBee" w:date="2019-12-04T10:48:00Z"/>
          <w:trPrChange w:id="1591" w:author="Matthew McBee" w:date="2019-12-04T10:48:00Z">
            <w:trPr>
              <w:trHeight w:val="560"/>
            </w:trPr>
          </w:trPrChange>
        </w:trPr>
        <w:tc>
          <w:tcPr>
            <w:tcW w:w="3700" w:type="dxa"/>
            <w:tcBorders>
              <w:top w:val="nil"/>
              <w:left w:val="nil"/>
              <w:bottom w:val="nil"/>
              <w:right w:val="nil"/>
            </w:tcBorders>
            <w:shd w:val="clear" w:color="auto" w:fill="auto"/>
            <w:noWrap/>
            <w:vAlign w:val="bottom"/>
            <w:hideMark/>
            <w:tcPrChange w:id="1592" w:author="Matthew McBee" w:date="2019-12-04T10:48:00Z">
              <w:tcPr>
                <w:tcW w:w="3700" w:type="dxa"/>
                <w:tcBorders>
                  <w:top w:val="nil"/>
                  <w:left w:val="nil"/>
                  <w:bottom w:val="nil"/>
                  <w:right w:val="nil"/>
                </w:tcBorders>
                <w:shd w:val="clear" w:color="auto" w:fill="auto"/>
                <w:noWrap/>
                <w:vAlign w:val="bottom"/>
                <w:hideMark/>
              </w:tcPr>
            </w:tcPrChange>
          </w:tcPr>
          <w:p w14:paraId="37E799ED" w14:textId="531D9493" w:rsidR="002434FE" w:rsidRPr="00BB280A" w:rsidRDefault="002434FE">
            <w:pPr>
              <w:rPr>
                <w:ins w:id="1593" w:author="Matthew McBee" w:date="2019-12-04T10:48:00Z"/>
                <w:color w:val="000000"/>
                <w:sz w:val="22"/>
                <w:szCs w:val="22"/>
                <w:rPrChange w:id="1594" w:author="Matthew McBee" w:date="2019-12-04T10:52:00Z">
                  <w:rPr>
                    <w:ins w:id="1595" w:author="Matthew McBee" w:date="2019-12-04T10:48:00Z"/>
                    <w:color w:val="000000"/>
                  </w:rPr>
                </w:rPrChange>
              </w:rPr>
            </w:pPr>
            <w:ins w:id="1596" w:author="Matthew McBee" w:date="2019-12-04T10:48:00Z">
              <w:r w:rsidRPr="00BB280A">
                <w:rPr>
                  <w:color w:val="000000"/>
                  <w:sz w:val="22"/>
                  <w:szCs w:val="22"/>
                  <w:rPrChange w:id="1597" w:author="Matthew McBee" w:date="2019-12-04T10:52:00Z">
                    <w:rPr>
                      <w:color w:val="000000"/>
                    </w:rPr>
                  </w:rPrChange>
                </w:rPr>
                <w:t>Maternal alcohol use in pregnancy</w:t>
              </w:r>
            </w:ins>
            <w:ins w:id="1598" w:author="Matthew McBee" w:date="2019-12-04T10:51:00Z">
              <w:r w:rsidR="00BB280A" w:rsidRPr="00BB280A">
                <w:rPr>
                  <w:color w:val="000000"/>
                  <w:sz w:val="22"/>
                  <w:szCs w:val="22"/>
                  <w:rPrChange w:id="1599" w:author="Matthew McBee" w:date="2019-12-04T10:52:00Z">
                    <w:rPr>
                      <w:color w:val="000000"/>
                    </w:rPr>
                  </w:rPrChange>
                </w:rPr>
                <w:t xml:space="preserve"> </w:t>
              </w:r>
            </w:ins>
          </w:p>
        </w:tc>
        <w:tc>
          <w:tcPr>
            <w:tcW w:w="3140" w:type="dxa"/>
            <w:tcBorders>
              <w:top w:val="nil"/>
              <w:left w:val="nil"/>
              <w:bottom w:val="nil"/>
              <w:right w:val="nil"/>
            </w:tcBorders>
            <w:shd w:val="clear" w:color="auto" w:fill="auto"/>
            <w:noWrap/>
            <w:vAlign w:val="bottom"/>
            <w:hideMark/>
            <w:tcPrChange w:id="1600" w:author="Matthew McBee" w:date="2019-12-04T10:48:00Z">
              <w:tcPr>
                <w:tcW w:w="3050" w:type="dxa"/>
                <w:tcBorders>
                  <w:top w:val="nil"/>
                  <w:left w:val="nil"/>
                  <w:bottom w:val="nil"/>
                  <w:right w:val="nil"/>
                </w:tcBorders>
                <w:shd w:val="clear" w:color="auto" w:fill="auto"/>
                <w:noWrap/>
                <w:vAlign w:val="bottom"/>
                <w:hideMark/>
              </w:tcPr>
            </w:tcPrChange>
          </w:tcPr>
          <w:p w14:paraId="4B08E586" w14:textId="77777777" w:rsidR="002434FE" w:rsidRPr="00BB280A" w:rsidRDefault="002434FE">
            <w:pPr>
              <w:rPr>
                <w:ins w:id="1601" w:author="Matthew McBee" w:date="2019-12-04T10:48:00Z"/>
                <w:color w:val="000000"/>
                <w:sz w:val="22"/>
                <w:szCs w:val="22"/>
                <w:rPrChange w:id="1602" w:author="Matthew McBee" w:date="2019-12-04T10:52:00Z">
                  <w:rPr>
                    <w:ins w:id="1603" w:author="Matthew McBee" w:date="2019-12-04T10:48:00Z"/>
                    <w:color w:val="000000"/>
                  </w:rPr>
                </w:rPrChange>
              </w:rPr>
            </w:pPr>
            <w:ins w:id="1604" w:author="Matthew McBee" w:date="2019-12-04T10:48:00Z">
              <w:r w:rsidRPr="00BB280A">
                <w:rPr>
                  <w:color w:val="000000"/>
                  <w:sz w:val="22"/>
                  <w:szCs w:val="22"/>
                  <w:rPrChange w:id="1605"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606" w:author="Matthew McBee" w:date="2019-12-04T10:48:00Z">
              <w:tcPr>
                <w:tcW w:w="1300" w:type="dxa"/>
                <w:gridSpan w:val="3"/>
                <w:tcBorders>
                  <w:top w:val="nil"/>
                  <w:left w:val="nil"/>
                  <w:bottom w:val="nil"/>
                  <w:right w:val="nil"/>
                </w:tcBorders>
                <w:shd w:val="clear" w:color="auto" w:fill="auto"/>
                <w:noWrap/>
                <w:vAlign w:val="bottom"/>
                <w:hideMark/>
              </w:tcPr>
            </w:tcPrChange>
          </w:tcPr>
          <w:p w14:paraId="2F5A2A03" w14:textId="77777777" w:rsidR="002434FE" w:rsidRPr="00BB280A" w:rsidRDefault="002434FE">
            <w:pPr>
              <w:jc w:val="right"/>
              <w:rPr>
                <w:ins w:id="1607" w:author="Matthew McBee" w:date="2019-12-04T10:48:00Z"/>
                <w:color w:val="000000"/>
                <w:sz w:val="22"/>
                <w:szCs w:val="22"/>
                <w:rPrChange w:id="1608" w:author="Matthew McBee" w:date="2019-12-04T10:52:00Z">
                  <w:rPr>
                    <w:ins w:id="1609" w:author="Matthew McBee" w:date="2019-12-04T10:48:00Z"/>
                    <w:color w:val="000000"/>
                  </w:rPr>
                </w:rPrChange>
              </w:rPr>
            </w:pPr>
            <w:ins w:id="1610" w:author="Matthew McBee" w:date="2019-12-04T10:48:00Z">
              <w:r w:rsidRPr="00BB280A">
                <w:rPr>
                  <w:color w:val="000000"/>
                  <w:sz w:val="22"/>
                  <w:szCs w:val="22"/>
                  <w:rPrChange w:id="1611" w:author="Matthew McBee" w:date="2019-12-04T10:52:00Z">
                    <w:rPr>
                      <w:color w:val="000000"/>
                    </w:rPr>
                  </w:rPrChange>
                </w:rPr>
                <w:t>1050</w:t>
              </w:r>
            </w:ins>
          </w:p>
        </w:tc>
        <w:tc>
          <w:tcPr>
            <w:tcW w:w="1300" w:type="dxa"/>
            <w:tcBorders>
              <w:top w:val="nil"/>
              <w:left w:val="nil"/>
              <w:bottom w:val="nil"/>
              <w:right w:val="nil"/>
            </w:tcBorders>
            <w:shd w:val="clear" w:color="auto" w:fill="auto"/>
            <w:noWrap/>
            <w:vAlign w:val="bottom"/>
            <w:hideMark/>
            <w:tcPrChange w:id="1612" w:author="Matthew McBee" w:date="2019-12-04T10:48:00Z">
              <w:tcPr>
                <w:tcW w:w="1300" w:type="dxa"/>
                <w:gridSpan w:val="2"/>
                <w:tcBorders>
                  <w:top w:val="nil"/>
                  <w:left w:val="nil"/>
                  <w:bottom w:val="nil"/>
                  <w:right w:val="nil"/>
                </w:tcBorders>
                <w:shd w:val="clear" w:color="auto" w:fill="auto"/>
                <w:noWrap/>
                <w:vAlign w:val="bottom"/>
                <w:hideMark/>
              </w:tcPr>
            </w:tcPrChange>
          </w:tcPr>
          <w:p w14:paraId="310A70E2" w14:textId="77777777" w:rsidR="002434FE" w:rsidRPr="00BB280A" w:rsidRDefault="002434FE">
            <w:pPr>
              <w:jc w:val="right"/>
              <w:rPr>
                <w:ins w:id="1613" w:author="Matthew McBee" w:date="2019-12-04T10:48:00Z"/>
                <w:color w:val="000000"/>
                <w:sz w:val="22"/>
                <w:szCs w:val="22"/>
                <w:rPrChange w:id="1614" w:author="Matthew McBee" w:date="2019-12-04T10:52:00Z">
                  <w:rPr>
                    <w:ins w:id="1615" w:author="Matthew McBee" w:date="2019-12-04T10:48:00Z"/>
                    <w:color w:val="000000"/>
                  </w:rPr>
                </w:rPrChange>
              </w:rPr>
            </w:pPr>
            <w:ins w:id="1616" w:author="Matthew McBee" w:date="2019-12-04T10:48:00Z">
              <w:r w:rsidRPr="00BB280A">
                <w:rPr>
                  <w:color w:val="000000"/>
                  <w:sz w:val="22"/>
                  <w:szCs w:val="22"/>
                  <w:rPrChange w:id="1617" w:author="Matthew McBee" w:date="2019-12-04T10:52:00Z">
                    <w:rPr>
                      <w:color w:val="000000"/>
                    </w:rPr>
                  </w:rPrChange>
                </w:rPr>
                <w:t>49.81%</w:t>
              </w:r>
            </w:ins>
          </w:p>
        </w:tc>
      </w:tr>
      <w:tr w:rsidR="002434FE" w:rsidRPr="00BB280A" w14:paraId="28215F8D" w14:textId="77777777" w:rsidTr="002434FE">
        <w:tblPrEx>
          <w:tblW w:w="9040" w:type="dxa"/>
          <w:tblPrExChange w:id="1618" w:author="Matthew McBee" w:date="2019-12-04T10:48:00Z">
            <w:tblPrEx>
              <w:tblW w:w="9350" w:type="dxa"/>
            </w:tblPrEx>
          </w:tblPrExChange>
        </w:tblPrEx>
        <w:trPr>
          <w:trHeight w:val="320"/>
          <w:ins w:id="1619" w:author="Matthew McBee" w:date="2019-12-04T10:48:00Z"/>
          <w:trPrChange w:id="162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621" w:author="Matthew McBee" w:date="2019-12-04T10:48:00Z">
              <w:tcPr>
                <w:tcW w:w="3700" w:type="dxa"/>
                <w:tcBorders>
                  <w:top w:val="nil"/>
                  <w:left w:val="nil"/>
                  <w:bottom w:val="nil"/>
                  <w:right w:val="nil"/>
                </w:tcBorders>
                <w:shd w:val="clear" w:color="auto" w:fill="auto"/>
                <w:noWrap/>
                <w:vAlign w:val="bottom"/>
                <w:hideMark/>
              </w:tcPr>
            </w:tcPrChange>
          </w:tcPr>
          <w:p w14:paraId="2FEA9D96" w14:textId="77777777" w:rsidR="002434FE" w:rsidRPr="00BB280A" w:rsidRDefault="002434FE">
            <w:pPr>
              <w:jc w:val="right"/>
              <w:rPr>
                <w:ins w:id="1622" w:author="Matthew McBee" w:date="2019-12-04T10:48:00Z"/>
                <w:color w:val="000000"/>
                <w:sz w:val="22"/>
                <w:szCs w:val="22"/>
                <w:rPrChange w:id="1623" w:author="Matthew McBee" w:date="2019-12-04T10:52:00Z">
                  <w:rPr>
                    <w:ins w:id="162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625" w:author="Matthew McBee" w:date="2019-12-04T10:48:00Z">
              <w:tcPr>
                <w:tcW w:w="3050" w:type="dxa"/>
                <w:tcBorders>
                  <w:top w:val="nil"/>
                  <w:left w:val="nil"/>
                  <w:bottom w:val="nil"/>
                  <w:right w:val="nil"/>
                </w:tcBorders>
                <w:shd w:val="clear" w:color="auto" w:fill="auto"/>
                <w:noWrap/>
                <w:vAlign w:val="bottom"/>
                <w:hideMark/>
              </w:tcPr>
            </w:tcPrChange>
          </w:tcPr>
          <w:p w14:paraId="56AC54F0" w14:textId="77777777" w:rsidR="002434FE" w:rsidRPr="00BB280A" w:rsidRDefault="002434FE">
            <w:pPr>
              <w:rPr>
                <w:ins w:id="1626" w:author="Matthew McBee" w:date="2019-12-04T10:48:00Z"/>
                <w:color w:val="000000"/>
                <w:sz w:val="22"/>
                <w:szCs w:val="22"/>
                <w:rPrChange w:id="1627" w:author="Matthew McBee" w:date="2019-12-04T10:52:00Z">
                  <w:rPr>
                    <w:ins w:id="1628" w:author="Matthew McBee" w:date="2019-12-04T10:48:00Z"/>
                    <w:color w:val="000000"/>
                  </w:rPr>
                </w:rPrChange>
              </w:rPr>
            </w:pPr>
            <w:ins w:id="1629" w:author="Matthew McBee" w:date="2019-12-04T10:48:00Z">
              <w:r w:rsidRPr="00BB280A">
                <w:rPr>
                  <w:color w:val="000000"/>
                  <w:sz w:val="22"/>
                  <w:szCs w:val="22"/>
                  <w:rPrChange w:id="1630"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631" w:author="Matthew McBee" w:date="2019-12-04T10:48:00Z">
              <w:tcPr>
                <w:tcW w:w="1300" w:type="dxa"/>
                <w:gridSpan w:val="3"/>
                <w:tcBorders>
                  <w:top w:val="nil"/>
                  <w:left w:val="nil"/>
                  <w:bottom w:val="nil"/>
                  <w:right w:val="nil"/>
                </w:tcBorders>
                <w:shd w:val="clear" w:color="auto" w:fill="auto"/>
                <w:noWrap/>
                <w:vAlign w:val="bottom"/>
                <w:hideMark/>
              </w:tcPr>
            </w:tcPrChange>
          </w:tcPr>
          <w:p w14:paraId="2C436609" w14:textId="77777777" w:rsidR="002434FE" w:rsidRPr="00BB280A" w:rsidRDefault="002434FE">
            <w:pPr>
              <w:jc w:val="right"/>
              <w:rPr>
                <w:ins w:id="1632" w:author="Matthew McBee" w:date="2019-12-04T10:48:00Z"/>
                <w:color w:val="000000"/>
                <w:sz w:val="22"/>
                <w:szCs w:val="22"/>
                <w:rPrChange w:id="1633" w:author="Matthew McBee" w:date="2019-12-04T10:52:00Z">
                  <w:rPr>
                    <w:ins w:id="1634" w:author="Matthew McBee" w:date="2019-12-04T10:48:00Z"/>
                    <w:color w:val="000000"/>
                  </w:rPr>
                </w:rPrChange>
              </w:rPr>
            </w:pPr>
            <w:ins w:id="1635" w:author="Matthew McBee" w:date="2019-12-04T10:48:00Z">
              <w:r w:rsidRPr="00BB280A">
                <w:rPr>
                  <w:color w:val="000000"/>
                  <w:sz w:val="22"/>
                  <w:szCs w:val="22"/>
                  <w:rPrChange w:id="1636" w:author="Matthew McBee" w:date="2019-12-04T10:52:00Z">
                    <w:rPr>
                      <w:color w:val="000000"/>
                    </w:rPr>
                  </w:rPrChange>
                </w:rPr>
                <w:t>932</w:t>
              </w:r>
            </w:ins>
          </w:p>
        </w:tc>
        <w:tc>
          <w:tcPr>
            <w:tcW w:w="1300" w:type="dxa"/>
            <w:tcBorders>
              <w:top w:val="nil"/>
              <w:left w:val="nil"/>
              <w:bottom w:val="nil"/>
              <w:right w:val="nil"/>
            </w:tcBorders>
            <w:shd w:val="clear" w:color="auto" w:fill="auto"/>
            <w:noWrap/>
            <w:vAlign w:val="bottom"/>
            <w:hideMark/>
            <w:tcPrChange w:id="1637" w:author="Matthew McBee" w:date="2019-12-04T10:48:00Z">
              <w:tcPr>
                <w:tcW w:w="1300" w:type="dxa"/>
                <w:gridSpan w:val="2"/>
                <w:tcBorders>
                  <w:top w:val="nil"/>
                  <w:left w:val="nil"/>
                  <w:bottom w:val="nil"/>
                  <w:right w:val="nil"/>
                </w:tcBorders>
                <w:shd w:val="clear" w:color="auto" w:fill="auto"/>
                <w:noWrap/>
                <w:vAlign w:val="bottom"/>
                <w:hideMark/>
              </w:tcPr>
            </w:tcPrChange>
          </w:tcPr>
          <w:p w14:paraId="30AE41DC" w14:textId="77777777" w:rsidR="002434FE" w:rsidRPr="00BB280A" w:rsidRDefault="002434FE">
            <w:pPr>
              <w:jc w:val="right"/>
              <w:rPr>
                <w:ins w:id="1638" w:author="Matthew McBee" w:date="2019-12-04T10:48:00Z"/>
                <w:color w:val="000000"/>
                <w:sz w:val="22"/>
                <w:szCs w:val="22"/>
                <w:rPrChange w:id="1639" w:author="Matthew McBee" w:date="2019-12-04T10:52:00Z">
                  <w:rPr>
                    <w:ins w:id="1640" w:author="Matthew McBee" w:date="2019-12-04T10:48:00Z"/>
                    <w:color w:val="000000"/>
                  </w:rPr>
                </w:rPrChange>
              </w:rPr>
            </w:pPr>
            <w:ins w:id="1641" w:author="Matthew McBee" w:date="2019-12-04T10:48:00Z">
              <w:r w:rsidRPr="00BB280A">
                <w:rPr>
                  <w:color w:val="000000"/>
                  <w:sz w:val="22"/>
                  <w:szCs w:val="22"/>
                  <w:rPrChange w:id="1642" w:author="Matthew McBee" w:date="2019-12-04T10:52:00Z">
                    <w:rPr>
                      <w:color w:val="000000"/>
                    </w:rPr>
                  </w:rPrChange>
                </w:rPr>
                <w:t>44.21%</w:t>
              </w:r>
            </w:ins>
          </w:p>
        </w:tc>
      </w:tr>
      <w:tr w:rsidR="002434FE" w:rsidRPr="00BB280A" w14:paraId="7419A586" w14:textId="77777777" w:rsidTr="002434FE">
        <w:tblPrEx>
          <w:tblW w:w="9040" w:type="dxa"/>
          <w:tblPrExChange w:id="1643" w:author="Matthew McBee" w:date="2019-12-04T10:48:00Z">
            <w:tblPrEx>
              <w:tblW w:w="9350" w:type="dxa"/>
            </w:tblPrEx>
          </w:tblPrExChange>
        </w:tblPrEx>
        <w:trPr>
          <w:trHeight w:val="320"/>
          <w:ins w:id="1644" w:author="Matthew McBee" w:date="2019-12-04T10:48:00Z"/>
          <w:trPrChange w:id="164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646" w:author="Matthew McBee" w:date="2019-12-04T10:48:00Z">
              <w:tcPr>
                <w:tcW w:w="3700" w:type="dxa"/>
                <w:tcBorders>
                  <w:top w:val="nil"/>
                  <w:left w:val="nil"/>
                  <w:bottom w:val="nil"/>
                  <w:right w:val="nil"/>
                </w:tcBorders>
                <w:shd w:val="clear" w:color="auto" w:fill="auto"/>
                <w:noWrap/>
                <w:vAlign w:val="bottom"/>
                <w:hideMark/>
              </w:tcPr>
            </w:tcPrChange>
          </w:tcPr>
          <w:p w14:paraId="235B7AC4" w14:textId="77777777" w:rsidR="002434FE" w:rsidRPr="00BB280A" w:rsidRDefault="002434FE">
            <w:pPr>
              <w:jc w:val="right"/>
              <w:rPr>
                <w:ins w:id="1647" w:author="Matthew McBee" w:date="2019-12-04T10:48:00Z"/>
                <w:color w:val="000000"/>
                <w:sz w:val="22"/>
                <w:szCs w:val="22"/>
                <w:rPrChange w:id="1648" w:author="Matthew McBee" w:date="2019-12-04T10:52:00Z">
                  <w:rPr>
                    <w:ins w:id="164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650" w:author="Matthew McBee" w:date="2019-12-04T10:48:00Z">
              <w:tcPr>
                <w:tcW w:w="3050" w:type="dxa"/>
                <w:tcBorders>
                  <w:top w:val="nil"/>
                  <w:left w:val="nil"/>
                  <w:bottom w:val="nil"/>
                  <w:right w:val="nil"/>
                </w:tcBorders>
                <w:shd w:val="clear" w:color="auto" w:fill="auto"/>
                <w:noWrap/>
                <w:vAlign w:val="bottom"/>
                <w:hideMark/>
              </w:tcPr>
            </w:tcPrChange>
          </w:tcPr>
          <w:p w14:paraId="0781832E" w14:textId="68AA01F7" w:rsidR="002434FE" w:rsidRPr="00BB280A" w:rsidRDefault="00BB280A">
            <w:pPr>
              <w:rPr>
                <w:ins w:id="1651" w:author="Matthew McBee" w:date="2019-12-04T10:48:00Z"/>
                <w:color w:val="000000"/>
                <w:sz w:val="22"/>
                <w:szCs w:val="22"/>
                <w:rPrChange w:id="1652" w:author="Matthew McBee" w:date="2019-12-04T10:52:00Z">
                  <w:rPr>
                    <w:ins w:id="1653" w:author="Matthew McBee" w:date="2019-12-04T10:48:00Z"/>
                    <w:color w:val="000000"/>
                  </w:rPr>
                </w:rPrChange>
              </w:rPr>
            </w:pPr>
            <w:ins w:id="1654"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655" w:author="Matthew McBee" w:date="2019-12-04T10:48:00Z">
              <w:tcPr>
                <w:tcW w:w="1300" w:type="dxa"/>
                <w:gridSpan w:val="3"/>
                <w:tcBorders>
                  <w:top w:val="nil"/>
                  <w:left w:val="nil"/>
                  <w:bottom w:val="nil"/>
                  <w:right w:val="nil"/>
                </w:tcBorders>
                <w:shd w:val="clear" w:color="auto" w:fill="auto"/>
                <w:noWrap/>
                <w:vAlign w:val="bottom"/>
                <w:hideMark/>
              </w:tcPr>
            </w:tcPrChange>
          </w:tcPr>
          <w:p w14:paraId="0E922440" w14:textId="77777777" w:rsidR="002434FE" w:rsidRPr="00BB280A" w:rsidRDefault="002434FE">
            <w:pPr>
              <w:jc w:val="right"/>
              <w:rPr>
                <w:ins w:id="1656" w:author="Matthew McBee" w:date="2019-12-04T10:48:00Z"/>
                <w:color w:val="000000"/>
                <w:sz w:val="22"/>
                <w:szCs w:val="22"/>
                <w:rPrChange w:id="1657" w:author="Matthew McBee" w:date="2019-12-04T10:52:00Z">
                  <w:rPr>
                    <w:ins w:id="1658" w:author="Matthew McBee" w:date="2019-12-04T10:48:00Z"/>
                    <w:color w:val="000000"/>
                  </w:rPr>
                </w:rPrChange>
              </w:rPr>
            </w:pPr>
            <w:ins w:id="1659" w:author="Matthew McBee" w:date="2019-12-04T10:48:00Z">
              <w:r w:rsidRPr="00BB280A">
                <w:rPr>
                  <w:color w:val="000000"/>
                  <w:sz w:val="22"/>
                  <w:szCs w:val="22"/>
                  <w:rPrChange w:id="1660" w:author="Matthew McBee" w:date="2019-12-04T10:52:00Z">
                    <w:rPr>
                      <w:color w:val="000000"/>
                    </w:rPr>
                  </w:rPrChange>
                </w:rPr>
                <w:t>126</w:t>
              </w:r>
            </w:ins>
          </w:p>
        </w:tc>
        <w:tc>
          <w:tcPr>
            <w:tcW w:w="1300" w:type="dxa"/>
            <w:tcBorders>
              <w:top w:val="nil"/>
              <w:left w:val="nil"/>
              <w:bottom w:val="nil"/>
              <w:right w:val="nil"/>
            </w:tcBorders>
            <w:shd w:val="clear" w:color="auto" w:fill="auto"/>
            <w:noWrap/>
            <w:vAlign w:val="bottom"/>
            <w:hideMark/>
            <w:tcPrChange w:id="1661" w:author="Matthew McBee" w:date="2019-12-04T10:48:00Z">
              <w:tcPr>
                <w:tcW w:w="1300" w:type="dxa"/>
                <w:gridSpan w:val="2"/>
                <w:tcBorders>
                  <w:top w:val="nil"/>
                  <w:left w:val="nil"/>
                  <w:bottom w:val="nil"/>
                  <w:right w:val="nil"/>
                </w:tcBorders>
                <w:shd w:val="clear" w:color="auto" w:fill="auto"/>
                <w:noWrap/>
                <w:vAlign w:val="bottom"/>
                <w:hideMark/>
              </w:tcPr>
            </w:tcPrChange>
          </w:tcPr>
          <w:p w14:paraId="178568FE" w14:textId="77777777" w:rsidR="002434FE" w:rsidRPr="00BB280A" w:rsidRDefault="002434FE">
            <w:pPr>
              <w:jc w:val="right"/>
              <w:rPr>
                <w:ins w:id="1662" w:author="Matthew McBee" w:date="2019-12-04T10:48:00Z"/>
                <w:color w:val="000000"/>
                <w:sz w:val="22"/>
                <w:szCs w:val="22"/>
                <w:rPrChange w:id="1663" w:author="Matthew McBee" w:date="2019-12-04T10:52:00Z">
                  <w:rPr>
                    <w:ins w:id="1664" w:author="Matthew McBee" w:date="2019-12-04T10:48:00Z"/>
                    <w:color w:val="000000"/>
                  </w:rPr>
                </w:rPrChange>
              </w:rPr>
            </w:pPr>
            <w:ins w:id="1665" w:author="Matthew McBee" w:date="2019-12-04T10:48:00Z">
              <w:r w:rsidRPr="00BB280A">
                <w:rPr>
                  <w:color w:val="000000"/>
                  <w:sz w:val="22"/>
                  <w:szCs w:val="22"/>
                  <w:rPrChange w:id="1666" w:author="Matthew McBee" w:date="2019-12-04T10:52:00Z">
                    <w:rPr>
                      <w:color w:val="000000"/>
                    </w:rPr>
                  </w:rPrChange>
                </w:rPr>
                <w:t>5.98%</w:t>
              </w:r>
            </w:ins>
          </w:p>
        </w:tc>
      </w:tr>
      <w:tr w:rsidR="002434FE" w:rsidRPr="00BB280A" w14:paraId="2825DDFA" w14:textId="77777777" w:rsidTr="002434FE">
        <w:tblPrEx>
          <w:tblW w:w="9040" w:type="dxa"/>
          <w:tblPrExChange w:id="1667" w:author="Matthew McBee" w:date="2019-12-04T10:48:00Z">
            <w:tblPrEx>
              <w:tblW w:w="9350" w:type="dxa"/>
            </w:tblPrEx>
          </w:tblPrExChange>
        </w:tblPrEx>
        <w:trPr>
          <w:trHeight w:val="320"/>
          <w:ins w:id="1668" w:author="Matthew McBee" w:date="2019-12-04T10:48:00Z"/>
          <w:trPrChange w:id="166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670" w:author="Matthew McBee" w:date="2019-12-04T10:48:00Z">
              <w:tcPr>
                <w:tcW w:w="3700" w:type="dxa"/>
                <w:tcBorders>
                  <w:top w:val="nil"/>
                  <w:left w:val="nil"/>
                  <w:bottom w:val="nil"/>
                  <w:right w:val="nil"/>
                </w:tcBorders>
                <w:shd w:val="clear" w:color="auto" w:fill="auto"/>
                <w:noWrap/>
                <w:vAlign w:val="bottom"/>
                <w:hideMark/>
              </w:tcPr>
            </w:tcPrChange>
          </w:tcPr>
          <w:p w14:paraId="16EFE9F0" w14:textId="77777777" w:rsidR="002434FE" w:rsidRPr="00BB280A" w:rsidRDefault="002434FE">
            <w:pPr>
              <w:jc w:val="right"/>
              <w:rPr>
                <w:ins w:id="1671" w:author="Matthew McBee" w:date="2019-12-04T10:48:00Z"/>
                <w:color w:val="000000"/>
                <w:sz w:val="22"/>
                <w:szCs w:val="22"/>
                <w:rPrChange w:id="1672" w:author="Matthew McBee" w:date="2019-12-04T10:52:00Z">
                  <w:rPr>
                    <w:ins w:id="167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674" w:author="Matthew McBee" w:date="2019-12-04T10:48:00Z">
              <w:tcPr>
                <w:tcW w:w="3050" w:type="dxa"/>
                <w:tcBorders>
                  <w:top w:val="nil"/>
                  <w:left w:val="nil"/>
                  <w:bottom w:val="nil"/>
                  <w:right w:val="nil"/>
                </w:tcBorders>
                <w:shd w:val="clear" w:color="auto" w:fill="auto"/>
                <w:noWrap/>
                <w:vAlign w:val="bottom"/>
                <w:hideMark/>
              </w:tcPr>
            </w:tcPrChange>
          </w:tcPr>
          <w:p w14:paraId="0CEE512A" w14:textId="77777777" w:rsidR="002434FE" w:rsidRPr="00BB280A" w:rsidRDefault="002434FE">
            <w:pPr>
              <w:rPr>
                <w:ins w:id="1675" w:author="Matthew McBee" w:date="2019-12-04T10:48:00Z"/>
                <w:sz w:val="22"/>
                <w:szCs w:val="22"/>
                <w:rPrChange w:id="1676" w:author="Matthew McBee" w:date="2019-12-04T10:52:00Z">
                  <w:rPr>
                    <w:ins w:id="1677"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678" w:author="Matthew McBee" w:date="2019-12-04T10:48:00Z">
              <w:tcPr>
                <w:tcW w:w="1300" w:type="dxa"/>
                <w:gridSpan w:val="3"/>
                <w:tcBorders>
                  <w:top w:val="nil"/>
                  <w:left w:val="nil"/>
                  <w:bottom w:val="nil"/>
                  <w:right w:val="nil"/>
                </w:tcBorders>
                <w:shd w:val="clear" w:color="auto" w:fill="auto"/>
                <w:noWrap/>
                <w:vAlign w:val="bottom"/>
                <w:hideMark/>
              </w:tcPr>
            </w:tcPrChange>
          </w:tcPr>
          <w:p w14:paraId="2DAC7BD8" w14:textId="77777777" w:rsidR="002434FE" w:rsidRPr="00BB280A" w:rsidRDefault="002434FE">
            <w:pPr>
              <w:rPr>
                <w:ins w:id="1679" w:author="Matthew McBee" w:date="2019-12-04T10:48:00Z"/>
                <w:sz w:val="22"/>
                <w:szCs w:val="22"/>
                <w:rPrChange w:id="1680" w:author="Matthew McBee" w:date="2019-12-04T10:52:00Z">
                  <w:rPr>
                    <w:ins w:id="1681"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682" w:author="Matthew McBee" w:date="2019-12-04T10:48:00Z">
              <w:tcPr>
                <w:tcW w:w="1300" w:type="dxa"/>
                <w:gridSpan w:val="2"/>
                <w:tcBorders>
                  <w:top w:val="nil"/>
                  <w:left w:val="nil"/>
                  <w:bottom w:val="nil"/>
                  <w:right w:val="nil"/>
                </w:tcBorders>
                <w:shd w:val="clear" w:color="auto" w:fill="auto"/>
                <w:noWrap/>
                <w:vAlign w:val="bottom"/>
                <w:hideMark/>
              </w:tcPr>
            </w:tcPrChange>
          </w:tcPr>
          <w:p w14:paraId="4D17E12A" w14:textId="77777777" w:rsidR="002434FE" w:rsidRPr="00BB280A" w:rsidRDefault="002434FE">
            <w:pPr>
              <w:rPr>
                <w:ins w:id="1683" w:author="Matthew McBee" w:date="2019-12-04T10:48:00Z"/>
                <w:sz w:val="22"/>
                <w:szCs w:val="22"/>
                <w:rPrChange w:id="1684" w:author="Matthew McBee" w:date="2019-12-04T10:52:00Z">
                  <w:rPr>
                    <w:ins w:id="1685" w:author="Matthew McBee" w:date="2019-12-04T10:48:00Z"/>
                    <w:sz w:val="20"/>
                    <w:szCs w:val="20"/>
                  </w:rPr>
                </w:rPrChange>
              </w:rPr>
            </w:pPr>
          </w:p>
        </w:tc>
      </w:tr>
      <w:tr w:rsidR="002434FE" w:rsidRPr="00BB280A" w14:paraId="1816B716" w14:textId="77777777" w:rsidTr="002434FE">
        <w:trPr>
          <w:trHeight w:val="320"/>
          <w:ins w:id="1686" w:author="Matthew McBee" w:date="2019-12-04T10:48:00Z"/>
        </w:trPr>
        <w:tc>
          <w:tcPr>
            <w:tcW w:w="3700" w:type="dxa"/>
            <w:vMerge w:val="restart"/>
            <w:tcBorders>
              <w:top w:val="nil"/>
              <w:left w:val="nil"/>
              <w:bottom w:val="nil"/>
              <w:right w:val="nil"/>
            </w:tcBorders>
            <w:shd w:val="clear" w:color="auto" w:fill="auto"/>
            <w:vAlign w:val="bottom"/>
            <w:hideMark/>
          </w:tcPr>
          <w:p w14:paraId="4FC191DE" w14:textId="77777777" w:rsidR="002434FE" w:rsidRPr="00BB280A" w:rsidRDefault="002434FE">
            <w:pPr>
              <w:rPr>
                <w:ins w:id="1687" w:author="Matthew McBee" w:date="2019-12-04T10:48:00Z"/>
                <w:color w:val="000000"/>
                <w:sz w:val="22"/>
                <w:szCs w:val="22"/>
                <w:rPrChange w:id="1688" w:author="Matthew McBee" w:date="2019-12-04T10:52:00Z">
                  <w:rPr>
                    <w:ins w:id="1689" w:author="Matthew McBee" w:date="2019-12-04T10:48:00Z"/>
                    <w:color w:val="000000"/>
                  </w:rPr>
                </w:rPrChange>
              </w:rPr>
            </w:pPr>
            <w:ins w:id="1690" w:author="Matthew McBee" w:date="2019-12-04T10:48:00Z">
              <w:r w:rsidRPr="00BB280A">
                <w:rPr>
                  <w:color w:val="000000"/>
                  <w:sz w:val="22"/>
                  <w:szCs w:val="22"/>
                  <w:rPrChange w:id="1691" w:author="Matthew McBee" w:date="2019-12-04T10:52:00Z">
                    <w:rPr>
                      <w:color w:val="000000"/>
                    </w:rPr>
                  </w:rPrChange>
                </w:rPr>
                <w:t>Cohort (interview wave when attention was assessed)</w:t>
              </w:r>
            </w:ins>
          </w:p>
        </w:tc>
        <w:tc>
          <w:tcPr>
            <w:tcW w:w="3140" w:type="dxa"/>
            <w:tcBorders>
              <w:top w:val="nil"/>
              <w:left w:val="nil"/>
              <w:bottom w:val="nil"/>
              <w:right w:val="nil"/>
            </w:tcBorders>
            <w:shd w:val="clear" w:color="auto" w:fill="auto"/>
            <w:noWrap/>
            <w:vAlign w:val="bottom"/>
            <w:hideMark/>
          </w:tcPr>
          <w:p w14:paraId="5005C784" w14:textId="77777777" w:rsidR="002434FE" w:rsidRPr="00BB280A" w:rsidRDefault="002434FE">
            <w:pPr>
              <w:rPr>
                <w:ins w:id="1692" w:author="Matthew McBee" w:date="2019-12-04T10:48:00Z"/>
                <w:color w:val="000000"/>
                <w:sz w:val="22"/>
                <w:szCs w:val="22"/>
                <w:rPrChange w:id="1693" w:author="Matthew McBee" w:date="2019-12-04T10:52:00Z">
                  <w:rPr>
                    <w:ins w:id="1694" w:author="Matthew McBee" w:date="2019-12-04T10:48:00Z"/>
                    <w:color w:val="000000"/>
                  </w:rPr>
                </w:rPrChange>
              </w:rPr>
            </w:pPr>
            <w:ins w:id="1695" w:author="Matthew McBee" w:date="2019-12-04T10:48:00Z">
              <w:r w:rsidRPr="00BB280A">
                <w:rPr>
                  <w:color w:val="000000"/>
                  <w:sz w:val="22"/>
                  <w:szCs w:val="22"/>
                  <w:rPrChange w:id="1696" w:author="Matthew McBee" w:date="2019-12-04T10:52:00Z">
                    <w:rPr>
                      <w:color w:val="000000"/>
                    </w:rPr>
                  </w:rPrChange>
                </w:rPr>
                <w:t>1996</w:t>
              </w:r>
            </w:ins>
          </w:p>
        </w:tc>
        <w:tc>
          <w:tcPr>
            <w:tcW w:w="900" w:type="dxa"/>
            <w:tcBorders>
              <w:top w:val="nil"/>
              <w:left w:val="nil"/>
              <w:bottom w:val="nil"/>
              <w:right w:val="nil"/>
            </w:tcBorders>
            <w:shd w:val="clear" w:color="auto" w:fill="auto"/>
            <w:noWrap/>
            <w:vAlign w:val="bottom"/>
            <w:hideMark/>
          </w:tcPr>
          <w:p w14:paraId="08C3F2F1" w14:textId="77777777" w:rsidR="002434FE" w:rsidRPr="00BB280A" w:rsidRDefault="002434FE">
            <w:pPr>
              <w:jc w:val="right"/>
              <w:rPr>
                <w:ins w:id="1697" w:author="Matthew McBee" w:date="2019-12-04T10:48:00Z"/>
                <w:color w:val="000000"/>
                <w:sz w:val="22"/>
                <w:szCs w:val="22"/>
                <w:rPrChange w:id="1698" w:author="Matthew McBee" w:date="2019-12-04T10:52:00Z">
                  <w:rPr>
                    <w:ins w:id="1699" w:author="Matthew McBee" w:date="2019-12-04T10:48:00Z"/>
                    <w:color w:val="000000"/>
                  </w:rPr>
                </w:rPrChange>
              </w:rPr>
            </w:pPr>
            <w:ins w:id="1700" w:author="Matthew McBee" w:date="2019-12-04T10:48:00Z">
              <w:r w:rsidRPr="00BB280A">
                <w:rPr>
                  <w:color w:val="000000"/>
                  <w:sz w:val="22"/>
                  <w:szCs w:val="22"/>
                  <w:rPrChange w:id="1701" w:author="Matthew McBee" w:date="2019-12-04T10:52:00Z">
                    <w:rPr>
                      <w:color w:val="000000"/>
                    </w:rPr>
                  </w:rPrChange>
                </w:rPr>
                <w:t>829</w:t>
              </w:r>
            </w:ins>
          </w:p>
        </w:tc>
        <w:tc>
          <w:tcPr>
            <w:tcW w:w="1300" w:type="dxa"/>
            <w:tcBorders>
              <w:top w:val="nil"/>
              <w:left w:val="nil"/>
              <w:bottom w:val="nil"/>
              <w:right w:val="nil"/>
            </w:tcBorders>
            <w:shd w:val="clear" w:color="auto" w:fill="auto"/>
            <w:noWrap/>
            <w:vAlign w:val="bottom"/>
            <w:hideMark/>
          </w:tcPr>
          <w:p w14:paraId="604BAED0" w14:textId="77777777" w:rsidR="002434FE" w:rsidRPr="00BB280A" w:rsidRDefault="002434FE">
            <w:pPr>
              <w:jc w:val="right"/>
              <w:rPr>
                <w:ins w:id="1702" w:author="Matthew McBee" w:date="2019-12-04T10:48:00Z"/>
                <w:color w:val="000000"/>
                <w:sz w:val="22"/>
                <w:szCs w:val="22"/>
                <w:rPrChange w:id="1703" w:author="Matthew McBee" w:date="2019-12-04T10:52:00Z">
                  <w:rPr>
                    <w:ins w:id="1704" w:author="Matthew McBee" w:date="2019-12-04T10:48:00Z"/>
                    <w:color w:val="000000"/>
                  </w:rPr>
                </w:rPrChange>
              </w:rPr>
            </w:pPr>
            <w:ins w:id="1705" w:author="Matthew McBee" w:date="2019-12-04T10:48:00Z">
              <w:r w:rsidRPr="00BB280A">
                <w:rPr>
                  <w:color w:val="000000"/>
                  <w:sz w:val="22"/>
                  <w:szCs w:val="22"/>
                  <w:rPrChange w:id="1706" w:author="Matthew McBee" w:date="2019-12-04T10:52:00Z">
                    <w:rPr>
                      <w:color w:val="000000"/>
                    </w:rPr>
                  </w:rPrChange>
                </w:rPr>
                <w:t>39.33%</w:t>
              </w:r>
            </w:ins>
          </w:p>
        </w:tc>
      </w:tr>
      <w:tr w:rsidR="002434FE" w:rsidRPr="00BB280A" w14:paraId="7B9AA2C0" w14:textId="77777777" w:rsidTr="002434FE">
        <w:tblPrEx>
          <w:tblW w:w="9040" w:type="dxa"/>
          <w:tblPrExChange w:id="1707" w:author="Matthew McBee" w:date="2019-12-04T10:48:00Z">
            <w:tblPrEx>
              <w:tblW w:w="9350" w:type="dxa"/>
            </w:tblPrEx>
          </w:tblPrExChange>
        </w:tblPrEx>
        <w:trPr>
          <w:trHeight w:val="320"/>
          <w:ins w:id="1708" w:author="Matthew McBee" w:date="2019-12-04T10:48:00Z"/>
          <w:trPrChange w:id="1709" w:author="Matthew McBee" w:date="2019-12-04T10:48:00Z">
            <w:trPr>
              <w:trHeight w:val="320"/>
            </w:trPr>
          </w:trPrChange>
        </w:trPr>
        <w:tc>
          <w:tcPr>
            <w:tcW w:w="3700" w:type="dxa"/>
            <w:vMerge/>
            <w:tcBorders>
              <w:top w:val="nil"/>
              <w:left w:val="nil"/>
              <w:bottom w:val="nil"/>
              <w:right w:val="nil"/>
            </w:tcBorders>
            <w:vAlign w:val="center"/>
            <w:hideMark/>
            <w:tcPrChange w:id="1710" w:author="Matthew McBee" w:date="2019-12-04T10:48:00Z">
              <w:tcPr>
                <w:tcW w:w="3700" w:type="dxa"/>
                <w:vMerge/>
                <w:tcBorders>
                  <w:top w:val="nil"/>
                  <w:left w:val="nil"/>
                  <w:bottom w:val="nil"/>
                  <w:right w:val="nil"/>
                </w:tcBorders>
                <w:vAlign w:val="center"/>
                <w:hideMark/>
              </w:tcPr>
            </w:tcPrChange>
          </w:tcPr>
          <w:p w14:paraId="50C22431" w14:textId="77777777" w:rsidR="002434FE" w:rsidRPr="00BB280A" w:rsidRDefault="002434FE">
            <w:pPr>
              <w:rPr>
                <w:ins w:id="1711" w:author="Matthew McBee" w:date="2019-12-04T10:48:00Z"/>
                <w:color w:val="000000"/>
                <w:sz w:val="22"/>
                <w:szCs w:val="22"/>
                <w:rPrChange w:id="1712" w:author="Matthew McBee" w:date="2019-12-04T10:52:00Z">
                  <w:rPr>
                    <w:ins w:id="171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714" w:author="Matthew McBee" w:date="2019-12-04T10:48:00Z">
              <w:tcPr>
                <w:tcW w:w="3050" w:type="dxa"/>
                <w:tcBorders>
                  <w:top w:val="nil"/>
                  <w:left w:val="nil"/>
                  <w:bottom w:val="nil"/>
                  <w:right w:val="nil"/>
                </w:tcBorders>
                <w:shd w:val="clear" w:color="auto" w:fill="auto"/>
                <w:noWrap/>
                <w:vAlign w:val="bottom"/>
                <w:hideMark/>
              </w:tcPr>
            </w:tcPrChange>
          </w:tcPr>
          <w:p w14:paraId="42F349B0" w14:textId="77777777" w:rsidR="002434FE" w:rsidRPr="00BB280A" w:rsidRDefault="002434FE">
            <w:pPr>
              <w:rPr>
                <w:ins w:id="1715" w:author="Matthew McBee" w:date="2019-12-04T10:48:00Z"/>
                <w:color w:val="000000"/>
                <w:sz w:val="22"/>
                <w:szCs w:val="22"/>
                <w:rPrChange w:id="1716" w:author="Matthew McBee" w:date="2019-12-04T10:52:00Z">
                  <w:rPr>
                    <w:ins w:id="1717" w:author="Matthew McBee" w:date="2019-12-04T10:48:00Z"/>
                    <w:color w:val="000000"/>
                  </w:rPr>
                </w:rPrChange>
              </w:rPr>
            </w:pPr>
            <w:ins w:id="1718" w:author="Matthew McBee" w:date="2019-12-04T10:48:00Z">
              <w:r w:rsidRPr="00BB280A">
                <w:rPr>
                  <w:color w:val="000000"/>
                  <w:sz w:val="22"/>
                  <w:szCs w:val="22"/>
                  <w:rPrChange w:id="1719" w:author="Matthew McBee" w:date="2019-12-04T10:52:00Z">
                    <w:rPr>
                      <w:color w:val="000000"/>
                    </w:rPr>
                  </w:rPrChange>
                </w:rPr>
                <w:t>1998</w:t>
              </w:r>
            </w:ins>
          </w:p>
        </w:tc>
        <w:tc>
          <w:tcPr>
            <w:tcW w:w="900" w:type="dxa"/>
            <w:tcBorders>
              <w:top w:val="nil"/>
              <w:left w:val="nil"/>
              <w:bottom w:val="nil"/>
              <w:right w:val="nil"/>
            </w:tcBorders>
            <w:shd w:val="clear" w:color="auto" w:fill="auto"/>
            <w:noWrap/>
            <w:vAlign w:val="bottom"/>
            <w:hideMark/>
            <w:tcPrChange w:id="1720" w:author="Matthew McBee" w:date="2019-12-04T10:48:00Z">
              <w:tcPr>
                <w:tcW w:w="1300" w:type="dxa"/>
                <w:gridSpan w:val="3"/>
                <w:tcBorders>
                  <w:top w:val="nil"/>
                  <w:left w:val="nil"/>
                  <w:bottom w:val="nil"/>
                  <w:right w:val="nil"/>
                </w:tcBorders>
                <w:shd w:val="clear" w:color="auto" w:fill="auto"/>
                <w:noWrap/>
                <w:vAlign w:val="bottom"/>
                <w:hideMark/>
              </w:tcPr>
            </w:tcPrChange>
          </w:tcPr>
          <w:p w14:paraId="0A5EAF45" w14:textId="77777777" w:rsidR="002434FE" w:rsidRPr="00BB280A" w:rsidRDefault="002434FE">
            <w:pPr>
              <w:jc w:val="right"/>
              <w:rPr>
                <w:ins w:id="1721" w:author="Matthew McBee" w:date="2019-12-04T10:48:00Z"/>
                <w:color w:val="000000"/>
                <w:sz w:val="22"/>
                <w:szCs w:val="22"/>
                <w:rPrChange w:id="1722" w:author="Matthew McBee" w:date="2019-12-04T10:52:00Z">
                  <w:rPr>
                    <w:ins w:id="1723" w:author="Matthew McBee" w:date="2019-12-04T10:48:00Z"/>
                    <w:color w:val="000000"/>
                  </w:rPr>
                </w:rPrChange>
              </w:rPr>
            </w:pPr>
            <w:ins w:id="1724" w:author="Matthew McBee" w:date="2019-12-04T10:48:00Z">
              <w:r w:rsidRPr="00BB280A">
                <w:rPr>
                  <w:color w:val="000000"/>
                  <w:sz w:val="22"/>
                  <w:szCs w:val="22"/>
                  <w:rPrChange w:id="1725" w:author="Matthew McBee" w:date="2019-12-04T10:52:00Z">
                    <w:rPr>
                      <w:color w:val="000000"/>
                    </w:rPr>
                  </w:rPrChange>
                </w:rPr>
                <w:t>796</w:t>
              </w:r>
            </w:ins>
          </w:p>
        </w:tc>
        <w:tc>
          <w:tcPr>
            <w:tcW w:w="1300" w:type="dxa"/>
            <w:tcBorders>
              <w:top w:val="nil"/>
              <w:left w:val="nil"/>
              <w:bottom w:val="nil"/>
              <w:right w:val="nil"/>
            </w:tcBorders>
            <w:shd w:val="clear" w:color="auto" w:fill="auto"/>
            <w:noWrap/>
            <w:vAlign w:val="bottom"/>
            <w:hideMark/>
            <w:tcPrChange w:id="1726" w:author="Matthew McBee" w:date="2019-12-04T10:48:00Z">
              <w:tcPr>
                <w:tcW w:w="1300" w:type="dxa"/>
                <w:gridSpan w:val="2"/>
                <w:tcBorders>
                  <w:top w:val="nil"/>
                  <w:left w:val="nil"/>
                  <w:bottom w:val="nil"/>
                  <w:right w:val="nil"/>
                </w:tcBorders>
                <w:shd w:val="clear" w:color="auto" w:fill="auto"/>
                <w:noWrap/>
                <w:vAlign w:val="bottom"/>
                <w:hideMark/>
              </w:tcPr>
            </w:tcPrChange>
          </w:tcPr>
          <w:p w14:paraId="6D76A4BC" w14:textId="77777777" w:rsidR="002434FE" w:rsidRPr="00BB280A" w:rsidRDefault="002434FE">
            <w:pPr>
              <w:jc w:val="right"/>
              <w:rPr>
                <w:ins w:id="1727" w:author="Matthew McBee" w:date="2019-12-04T10:48:00Z"/>
                <w:color w:val="000000"/>
                <w:sz w:val="22"/>
                <w:szCs w:val="22"/>
                <w:rPrChange w:id="1728" w:author="Matthew McBee" w:date="2019-12-04T10:52:00Z">
                  <w:rPr>
                    <w:ins w:id="1729" w:author="Matthew McBee" w:date="2019-12-04T10:48:00Z"/>
                    <w:color w:val="000000"/>
                  </w:rPr>
                </w:rPrChange>
              </w:rPr>
            </w:pPr>
            <w:ins w:id="1730" w:author="Matthew McBee" w:date="2019-12-04T10:48:00Z">
              <w:r w:rsidRPr="00BB280A">
                <w:rPr>
                  <w:color w:val="000000"/>
                  <w:sz w:val="22"/>
                  <w:szCs w:val="22"/>
                  <w:rPrChange w:id="1731" w:author="Matthew McBee" w:date="2019-12-04T10:52:00Z">
                    <w:rPr>
                      <w:color w:val="000000"/>
                    </w:rPr>
                  </w:rPrChange>
                </w:rPr>
                <w:t>37.76%</w:t>
              </w:r>
            </w:ins>
          </w:p>
        </w:tc>
      </w:tr>
      <w:tr w:rsidR="002434FE" w:rsidRPr="00BB280A" w14:paraId="003CD27C" w14:textId="77777777" w:rsidTr="002434FE">
        <w:tblPrEx>
          <w:tblW w:w="9040" w:type="dxa"/>
          <w:tblPrExChange w:id="1732" w:author="Matthew McBee" w:date="2019-12-04T10:48:00Z">
            <w:tblPrEx>
              <w:tblW w:w="9350" w:type="dxa"/>
            </w:tblPrEx>
          </w:tblPrExChange>
        </w:tblPrEx>
        <w:trPr>
          <w:trHeight w:val="320"/>
          <w:ins w:id="1733" w:author="Matthew McBee" w:date="2019-12-04T10:48:00Z"/>
          <w:trPrChange w:id="173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35" w:author="Matthew McBee" w:date="2019-12-04T10:48:00Z">
              <w:tcPr>
                <w:tcW w:w="3700" w:type="dxa"/>
                <w:tcBorders>
                  <w:top w:val="nil"/>
                  <w:left w:val="nil"/>
                  <w:bottom w:val="nil"/>
                  <w:right w:val="nil"/>
                </w:tcBorders>
                <w:shd w:val="clear" w:color="auto" w:fill="auto"/>
                <w:noWrap/>
                <w:vAlign w:val="bottom"/>
                <w:hideMark/>
              </w:tcPr>
            </w:tcPrChange>
          </w:tcPr>
          <w:p w14:paraId="766293A9" w14:textId="77777777" w:rsidR="002434FE" w:rsidRPr="00BB280A" w:rsidRDefault="002434FE">
            <w:pPr>
              <w:jc w:val="right"/>
              <w:rPr>
                <w:ins w:id="1736" w:author="Matthew McBee" w:date="2019-12-04T10:48:00Z"/>
                <w:color w:val="000000"/>
                <w:sz w:val="22"/>
                <w:szCs w:val="22"/>
                <w:rPrChange w:id="1737" w:author="Matthew McBee" w:date="2019-12-04T10:52:00Z">
                  <w:rPr>
                    <w:ins w:id="173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739" w:author="Matthew McBee" w:date="2019-12-04T10:48:00Z">
              <w:tcPr>
                <w:tcW w:w="3050" w:type="dxa"/>
                <w:tcBorders>
                  <w:top w:val="nil"/>
                  <w:left w:val="nil"/>
                  <w:bottom w:val="nil"/>
                  <w:right w:val="nil"/>
                </w:tcBorders>
                <w:shd w:val="clear" w:color="auto" w:fill="auto"/>
                <w:noWrap/>
                <w:vAlign w:val="bottom"/>
                <w:hideMark/>
              </w:tcPr>
            </w:tcPrChange>
          </w:tcPr>
          <w:p w14:paraId="3EC7BA99" w14:textId="77777777" w:rsidR="002434FE" w:rsidRPr="00BB280A" w:rsidRDefault="002434FE">
            <w:pPr>
              <w:rPr>
                <w:ins w:id="1740" w:author="Matthew McBee" w:date="2019-12-04T10:48:00Z"/>
                <w:color w:val="000000"/>
                <w:sz w:val="22"/>
                <w:szCs w:val="22"/>
                <w:rPrChange w:id="1741" w:author="Matthew McBee" w:date="2019-12-04T10:52:00Z">
                  <w:rPr>
                    <w:ins w:id="1742" w:author="Matthew McBee" w:date="2019-12-04T10:48:00Z"/>
                    <w:color w:val="000000"/>
                  </w:rPr>
                </w:rPrChange>
              </w:rPr>
            </w:pPr>
            <w:ins w:id="1743" w:author="Matthew McBee" w:date="2019-12-04T10:48:00Z">
              <w:r w:rsidRPr="00BB280A">
                <w:rPr>
                  <w:color w:val="000000"/>
                  <w:sz w:val="22"/>
                  <w:szCs w:val="22"/>
                  <w:rPrChange w:id="1744" w:author="Matthew McBee" w:date="2019-12-04T10:52:00Z">
                    <w:rPr>
                      <w:color w:val="000000"/>
                    </w:rPr>
                  </w:rPrChange>
                </w:rPr>
                <w:t>2000</w:t>
              </w:r>
            </w:ins>
          </w:p>
        </w:tc>
        <w:tc>
          <w:tcPr>
            <w:tcW w:w="900" w:type="dxa"/>
            <w:tcBorders>
              <w:top w:val="nil"/>
              <w:left w:val="nil"/>
              <w:bottom w:val="nil"/>
              <w:right w:val="nil"/>
            </w:tcBorders>
            <w:shd w:val="clear" w:color="auto" w:fill="auto"/>
            <w:noWrap/>
            <w:vAlign w:val="bottom"/>
            <w:hideMark/>
            <w:tcPrChange w:id="1745" w:author="Matthew McBee" w:date="2019-12-04T10:48:00Z">
              <w:tcPr>
                <w:tcW w:w="1300" w:type="dxa"/>
                <w:gridSpan w:val="3"/>
                <w:tcBorders>
                  <w:top w:val="nil"/>
                  <w:left w:val="nil"/>
                  <w:bottom w:val="nil"/>
                  <w:right w:val="nil"/>
                </w:tcBorders>
                <w:shd w:val="clear" w:color="auto" w:fill="auto"/>
                <w:noWrap/>
                <w:vAlign w:val="bottom"/>
                <w:hideMark/>
              </w:tcPr>
            </w:tcPrChange>
          </w:tcPr>
          <w:p w14:paraId="0F4E5155" w14:textId="77777777" w:rsidR="002434FE" w:rsidRPr="00BB280A" w:rsidRDefault="002434FE">
            <w:pPr>
              <w:jc w:val="right"/>
              <w:rPr>
                <w:ins w:id="1746" w:author="Matthew McBee" w:date="2019-12-04T10:48:00Z"/>
                <w:color w:val="000000"/>
                <w:sz w:val="22"/>
                <w:szCs w:val="22"/>
                <w:rPrChange w:id="1747" w:author="Matthew McBee" w:date="2019-12-04T10:52:00Z">
                  <w:rPr>
                    <w:ins w:id="1748" w:author="Matthew McBee" w:date="2019-12-04T10:48:00Z"/>
                    <w:color w:val="000000"/>
                  </w:rPr>
                </w:rPrChange>
              </w:rPr>
            </w:pPr>
            <w:ins w:id="1749" w:author="Matthew McBee" w:date="2019-12-04T10:48:00Z">
              <w:r w:rsidRPr="00BB280A">
                <w:rPr>
                  <w:color w:val="000000"/>
                  <w:sz w:val="22"/>
                  <w:szCs w:val="22"/>
                  <w:rPrChange w:id="1750" w:author="Matthew McBee" w:date="2019-12-04T10:52:00Z">
                    <w:rPr>
                      <w:color w:val="000000"/>
                    </w:rPr>
                  </w:rPrChange>
                </w:rPr>
                <w:t>483</w:t>
              </w:r>
            </w:ins>
          </w:p>
        </w:tc>
        <w:tc>
          <w:tcPr>
            <w:tcW w:w="1300" w:type="dxa"/>
            <w:tcBorders>
              <w:top w:val="nil"/>
              <w:left w:val="nil"/>
              <w:bottom w:val="nil"/>
              <w:right w:val="nil"/>
            </w:tcBorders>
            <w:shd w:val="clear" w:color="auto" w:fill="auto"/>
            <w:noWrap/>
            <w:vAlign w:val="bottom"/>
            <w:hideMark/>
            <w:tcPrChange w:id="1751" w:author="Matthew McBee" w:date="2019-12-04T10:48:00Z">
              <w:tcPr>
                <w:tcW w:w="1300" w:type="dxa"/>
                <w:gridSpan w:val="2"/>
                <w:tcBorders>
                  <w:top w:val="nil"/>
                  <w:left w:val="nil"/>
                  <w:bottom w:val="nil"/>
                  <w:right w:val="nil"/>
                </w:tcBorders>
                <w:shd w:val="clear" w:color="auto" w:fill="auto"/>
                <w:noWrap/>
                <w:vAlign w:val="bottom"/>
                <w:hideMark/>
              </w:tcPr>
            </w:tcPrChange>
          </w:tcPr>
          <w:p w14:paraId="4A92E3E0" w14:textId="77777777" w:rsidR="002434FE" w:rsidRPr="00BB280A" w:rsidRDefault="002434FE">
            <w:pPr>
              <w:jc w:val="right"/>
              <w:rPr>
                <w:ins w:id="1752" w:author="Matthew McBee" w:date="2019-12-04T10:48:00Z"/>
                <w:color w:val="000000"/>
                <w:sz w:val="22"/>
                <w:szCs w:val="22"/>
                <w:rPrChange w:id="1753" w:author="Matthew McBee" w:date="2019-12-04T10:52:00Z">
                  <w:rPr>
                    <w:ins w:id="1754" w:author="Matthew McBee" w:date="2019-12-04T10:48:00Z"/>
                    <w:color w:val="000000"/>
                  </w:rPr>
                </w:rPrChange>
              </w:rPr>
            </w:pPr>
            <w:ins w:id="1755" w:author="Matthew McBee" w:date="2019-12-04T10:48:00Z">
              <w:r w:rsidRPr="00BB280A">
                <w:rPr>
                  <w:color w:val="000000"/>
                  <w:sz w:val="22"/>
                  <w:szCs w:val="22"/>
                  <w:rPrChange w:id="1756" w:author="Matthew McBee" w:date="2019-12-04T10:52:00Z">
                    <w:rPr>
                      <w:color w:val="000000"/>
                    </w:rPr>
                  </w:rPrChange>
                </w:rPr>
                <w:t>22.91%</w:t>
              </w:r>
            </w:ins>
          </w:p>
        </w:tc>
      </w:tr>
      <w:tr w:rsidR="002434FE" w:rsidRPr="00BB280A" w14:paraId="55284E94" w14:textId="77777777" w:rsidTr="002434FE">
        <w:tblPrEx>
          <w:tblW w:w="9040" w:type="dxa"/>
          <w:tblPrExChange w:id="1757" w:author="Matthew McBee" w:date="2019-12-04T10:48:00Z">
            <w:tblPrEx>
              <w:tblW w:w="9350" w:type="dxa"/>
            </w:tblPrEx>
          </w:tblPrExChange>
        </w:tblPrEx>
        <w:trPr>
          <w:trHeight w:val="320"/>
          <w:ins w:id="1758" w:author="Matthew McBee" w:date="2019-12-04T10:48:00Z"/>
          <w:trPrChange w:id="175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60" w:author="Matthew McBee" w:date="2019-12-04T10:48:00Z">
              <w:tcPr>
                <w:tcW w:w="3700" w:type="dxa"/>
                <w:tcBorders>
                  <w:top w:val="nil"/>
                  <w:left w:val="nil"/>
                  <w:bottom w:val="nil"/>
                  <w:right w:val="nil"/>
                </w:tcBorders>
                <w:shd w:val="clear" w:color="auto" w:fill="auto"/>
                <w:noWrap/>
                <w:vAlign w:val="bottom"/>
                <w:hideMark/>
              </w:tcPr>
            </w:tcPrChange>
          </w:tcPr>
          <w:p w14:paraId="386384D0" w14:textId="77777777" w:rsidR="002434FE" w:rsidRPr="00BB280A" w:rsidRDefault="002434FE">
            <w:pPr>
              <w:jc w:val="right"/>
              <w:rPr>
                <w:ins w:id="1761" w:author="Matthew McBee" w:date="2019-12-04T10:48:00Z"/>
                <w:color w:val="000000"/>
                <w:sz w:val="22"/>
                <w:szCs w:val="22"/>
                <w:rPrChange w:id="1762" w:author="Matthew McBee" w:date="2019-12-04T10:52:00Z">
                  <w:rPr>
                    <w:ins w:id="176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764" w:author="Matthew McBee" w:date="2019-12-04T10:48:00Z">
              <w:tcPr>
                <w:tcW w:w="3050" w:type="dxa"/>
                <w:tcBorders>
                  <w:top w:val="nil"/>
                  <w:left w:val="nil"/>
                  <w:bottom w:val="nil"/>
                  <w:right w:val="nil"/>
                </w:tcBorders>
                <w:shd w:val="clear" w:color="auto" w:fill="auto"/>
                <w:noWrap/>
                <w:vAlign w:val="bottom"/>
                <w:hideMark/>
              </w:tcPr>
            </w:tcPrChange>
          </w:tcPr>
          <w:p w14:paraId="5CEAE805" w14:textId="77777777" w:rsidR="002434FE" w:rsidRPr="00BB280A" w:rsidRDefault="002434FE">
            <w:pPr>
              <w:rPr>
                <w:ins w:id="1765" w:author="Matthew McBee" w:date="2019-12-04T10:48:00Z"/>
                <w:sz w:val="22"/>
                <w:szCs w:val="22"/>
                <w:rPrChange w:id="1766" w:author="Matthew McBee" w:date="2019-12-04T10:52:00Z">
                  <w:rPr>
                    <w:ins w:id="1767"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768" w:author="Matthew McBee" w:date="2019-12-04T10:48:00Z">
              <w:tcPr>
                <w:tcW w:w="1300" w:type="dxa"/>
                <w:gridSpan w:val="3"/>
                <w:tcBorders>
                  <w:top w:val="nil"/>
                  <w:left w:val="nil"/>
                  <w:bottom w:val="nil"/>
                  <w:right w:val="nil"/>
                </w:tcBorders>
                <w:shd w:val="clear" w:color="auto" w:fill="auto"/>
                <w:noWrap/>
                <w:vAlign w:val="bottom"/>
                <w:hideMark/>
              </w:tcPr>
            </w:tcPrChange>
          </w:tcPr>
          <w:p w14:paraId="3AD3E27B" w14:textId="77777777" w:rsidR="002434FE" w:rsidRPr="00BB280A" w:rsidRDefault="002434FE">
            <w:pPr>
              <w:rPr>
                <w:ins w:id="1769" w:author="Matthew McBee" w:date="2019-12-04T10:48:00Z"/>
                <w:sz w:val="22"/>
                <w:szCs w:val="22"/>
                <w:rPrChange w:id="1770" w:author="Matthew McBee" w:date="2019-12-04T10:52:00Z">
                  <w:rPr>
                    <w:ins w:id="1771"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772" w:author="Matthew McBee" w:date="2019-12-04T10:48:00Z">
              <w:tcPr>
                <w:tcW w:w="1300" w:type="dxa"/>
                <w:gridSpan w:val="2"/>
                <w:tcBorders>
                  <w:top w:val="nil"/>
                  <w:left w:val="nil"/>
                  <w:bottom w:val="nil"/>
                  <w:right w:val="nil"/>
                </w:tcBorders>
                <w:shd w:val="clear" w:color="auto" w:fill="auto"/>
                <w:noWrap/>
                <w:vAlign w:val="bottom"/>
                <w:hideMark/>
              </w:tcPr>
            </w:tcPrChange>
          </w:tcPr>
          <w:p w14:paraId="6DA45A47" w14:textId="77777777" w:rsidR="002434FE" w:rsidRPr="00BB280A" w:rsidRDefault="002434FE">
            <w:pPr>
              <w:rPr>
                <w:ins w:id="1773" w:author="Matthew McBee" w:date="2019-12-04T10:48:00Z"/>
                <w:sz w:val="22"/>
                <w:szCs w:val="22"/>
                <w:rPrChange w:id="1774" w:author="Matthew McBee" w:date="2019-12-04T10:52:00Z">
                  <w:rPr>
                    <w:ins w:id="1775" w:author="Matthew McBee" w:date="2019-12-04T10:48:00Z"/>
                    <w:sz w:val="20"/>
                    <w:szCs w:val="20"/>
                  </w:rPr>
                </w:rPrChange>
              </w:rPr>
            </w:pPr>
          </w:p>
        </w:tc>
      </w:tr>
      <w:tr w:rsidR="002434FE" w:rsidRPr="00BB280A" w14:paraId="05A3D637" w14:textId="77777777" w:rsidTr="002434FE">
        <w:tblPrEx>
          <w:tblW w:w="9040" w:type="dxa"/>
          <w:tblPrExChange w:id="1776" w:author="Matthew McBee" w:date="2019-12-04T10:48:00Z">
            <w:tblPrEx>
              <w:tblW w:w="9350" w:type="dxa"/>
            </w:tblPrEx>
          </w:tblPrExChange>
        </w:tblPrEx>
        <w:trPr>
          <w:trHeight w:val="320"/>
          <w:ins w:id="1777" w:author="Matthew McBee" w:date="2019-12-04T10:48:00Z"/>
          <w:trPrChange w:id="177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779" w:author="Matthew McBee" w:date="2019-12-04T10:48:00Z">
              <w:tcPr>
                <w:tcW w:w="3700" w:type="dxa"/>
                <w:tcBorders>
                  <w:top w:val="nil"/>
                  <w:left w:val="nil"/>
                  <w:bottom w:val="nil"/>
                  <w:right w:val="nil"/>
                </w:tcBorders>
                <w:shd w:val="clear" w:color="auto" w:fill="auto"/>
                <w:noWrap/>
                <w:vAlign w:val="bottom"/>
                <w:hideMark/>
              </w:tcPr>
            </w:tcPrChange>
          </w:tcPr>
          <w:p w14:paraId="065B561E" w14:textId="77777777" w:rsidR="002434FE" w:rsidRPr="00BB280A" w:rsidRDefault="002434FE">
            <w:pPr>
              <w:rPr>
                <w:ins w:id="1780" w:author="Matthew McBee" w:date="2019-12-04T10:48:00Z"/>
                <w:color w:val="000000"/>
                <w:sz w:val="22"/>
                <w:szCs w:val="22"/>
                <w:rPrChange w:id="1781" w:author="Matthew McBee" w:date="2019-12-04T10:52:00Z">
                  <w:rPr>
                    <w:ins w:id="1782" w:author="Matthew McBee" w:date="2019-12-04T10:48:00Z"/>
                    <w:color w:val="000000"/>
                  </w:rPr>
                </w:rPrChange>
              </w:rPr>
            </w:pPr>
            <w:ins w:id="1783" w:author="Matthew McBee" w:date="2019-12-04T10:48:00Z">
              <w:r w:rsidRPr="00BB280A">
                <w:rPr>
                  <w:color w:val="000000"/>
                  <w:sz w:val="22"/>
                  <w:szCs w:val="22"/>
                  <w:rPrChange w:id="1784" w:author="Matthew McBee" w:date="2019-12-04T10:52:00Z">
                    <w:rPr>
                      <w:color w:val="000000"/>
                    </w:rPr>
                  </w:rPrChange>
                </w:rPr>
                <w:t>Father absent from household</w:t>
              </w:r>
            </w:ins>
          </w:p>
        </w:tc>
        <w:tc>
          <w:tcPr>
            <w:tcW w:w="3140" w:type="dxa"/>
            <w:tcBorders>
              <w:top w:val="nil"/>
              <w:left w:val="nil"/>
              <w:bottom w:val="nil"/>
              <w:right w:val="nil"/>
            </w:tcBorders>
            <w:shd w:val="clear" w:color="auto" w:fill="auto"/>
            <w:noWrap/>
            <w:vAlign w:val="bottom"/>
            <w:hideMark/>
            <w:tcPrChange w:id="1785" w:author="Matthew McBee" w:date="2019-12-04T10:48:00Z">
              <w:tcPr>
                <w:tcW w:w="3050" w:type="dxa"/>
                <w:tcBorders>
                  <w:top w:val="nil"/>
                  <w:left w:val="nil"/>
                  <w:bottom w:val="nil"/>
                  <w:right w:val="nil"/>
                </w:tcBorders>
                <w:shd w:val="clear" w:color="auto" w:fill="auto"/>
                <w:noWrap/>
                <w:vAlign w:val="bottom"/>
                <w:hideMark/>
              </w:tcPr>
            </w:tcPrChange>
          </w:tcPr>
          <w:p w14:paraId="790361E9" w14:textId="77777777" w:rsidR="002434FE" w:rsidRPr="00BB280A" w:rsidRDefault="002434FE">
            <w:pPr>
              <w:rPr>
                <w:ins w:id="1786" w:author="Matthew McBee" w:date="2019-12-04T10:48:00Z"/>
                <w:color w:val="000000"/>
                <w:sz w:val="22"/>
                <w:szCs w:val="22"/>
                <w:rPrChange w:id="1787" w:author="Matthew McBee" w:date="2019-12-04T10:52:00Z">
                  <w:rPr>
                    <w:ins w:id="1788" w:author="Matthew McBee" w:date="2019-12-04T10:48:00Z"/>
                    <w:color w:val="000000"/>
                  </w:rPr>
                </w:rPrChange>
              </w:rPr>
            </w:pPr>
            <w:ins w:id="1789" w:author="Matthew McBee" w:date="2019-12-04T10:48:00Z">
              <w:r w:rsidRPr="00BB280A">
                <w:rPr>
                  <w:color w:val="000000"/>
                  <w:sz w:val="22"/>
                  <w:szCs w:val="22"/>
                  <w:rPrChange w:id="1790"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791" w:author="Matthew McBee" w:date="2019-12-04T10:48:00Z">
              <w:tcPr>
                <w:tcW w:w="1300" w:type="dxa"/>
                <w:gridSpan w:val="3"/>
                <w:tcBorders>
                  <w:top w:val="nil"/>
                  <w:left w:val="nil"/>
                  <w:bottom w:val="nil"/>
                  <w:right w:val="nil"/>
                </w:tcBorders>
                <w:shd w:val="clear" w:color="auto" w:fill="auto"/>
                <w:noWrap/>
                <w:vAlign w:val="bottom"/>
                <w:hideMark/>
              </w:tcPr>
            </w:tcPrChange>
          </w:tcPr>
          <w:p w14:paraId="11D01D83" w14:textId="77777777" w:rsidR="002434FE" w:rsidRPr="00BB280A" w:rsidRDefault="002434FE">
            <w:pPr>
              <w:jc w:val="right"/>
              <w:rPr>
                <w:ins w:id="1792" w:author="Matthew McBee" w:date="2019-12-04T10:48:00Z"/>
                <w:color w:val="000000"/>
                <w:sz w:val="22"/>
                <w:szCs w:val="22"/>
                <w:rPrChange w:id="1793" w:author="Matthew McBee" w:date="2019-12-04T10:52:00Z">
                  <w:rPr>
                    <w:ins w:id="1794" w:author="Matthew McBee" w:date="2019-12-04T10:48:00Z"/>
                    <w:color w:val="000000"/>
                  </w:rPr>
                </w:rPrChange>
              </w:rPr>
            </w:pPr>
            <w:ins w:id="1795" w:author="Matthew McBee" w:date="2019-12-04T10:48:00Z">
              <w:r w:rsidRPr="00BB280A">
                <w:rPr>
                  <w:color w:val="000000"/>
                  <w:sz w:val="22"/>
                  <w:szCs w:val="22"/>
                  <w:rPrChange w:id="1796" w:author="Matthew McBee" w:date="2019-12-04T10:52:00Z">
                    <w:rPr>
                      <w:color w:val="000000"/>
                    </w:rPr>
                  </w:rPrChange>
                </w:rPr>
                <w:t>1681</w:t>
              </w:r>
            </w:ins>
          </w:p>
        </w:tc>
        <w:tc>
          <w:tcPr>
            <w:tcW w:w="1300" w:type="dxa"/>
            <w:tcBorders>
              <w:top w:val="nil"/>
              <w:left w:val="nil"/>
              <w:bottom w:val="nil"/>
              <w:right w:val="nil"/>
            </w:tcBorders>
            <w:shd w:val="clear" w:color="auto" w:fill="auto"/>
            <w:noWrap/>
            <w:vAlign w:val="bottom"/>
            <w:hideMark/>
            <w:tcPrChange w:id="1797" w:author="Matthew McBee" w:date="2019-12-04T10:48:00Z">
              <w:tcPr>
                <w:tcW w:w="1300" w:type="dxa"/>
                <w:gridSpan w:val="2"/>
                <w:tcBorders>
                  <w:top w:val="nil"/>
                  <w:left w:val="nil"/>
                  <w:bottom w:val="nil"/>
                  <w:right w:val="nil"/>
                </w:tcBorders>
                <w:shd w:val="clear" w:color="auto" w:fill="auto"/>
                <w:noWrap/>
                <w:vAlign w:val="bottom"/>
                <w:hideMark/>
              </w:tcPr>
            </w:tcPrChange>
          </w:tcPr>
          <w:p w14:paraId="7808D36C" w14:textId="77777777" w:rsidR="002434FE" w:rsidRPr="00BB280A" w:rsidRDefault="002434FE">
            <w:pPr>
              <w:jc w:val="right"/>
              <w:rPr>
                <w:ins w:id="1798" w:author="Matthew McBee" w:date="2019-12-04T10:48:00Z"/>
                <w:color w:val="000000"/>
                <w:sz w:val="22"/>
                <w:szCs w:val="22"/>
                <w:rPrChange w:id="1799" w:author="Matthew McBee" w:date="2019-12-04T10:52:00Z">
                  <w:rPr>
                    <w:ins w:id="1800" w:author="Matthew McBee" w:date="2019-12-04T10:48:00Z"/>
                    <w:color w:val="000000"/>
                  </w:rPr>
                </w:rPrChange>
              </w:rPr>
            </w:pPr>
            <w:ins w:id="1801" w:author="Matthew McBee" w:date="2019-12-04T10:48:00Z">
              <w:r w:rsidRPr="00BB280A">
                <w:rPr>
                  <w:color w:val="000000"/>
                  <w:sz w:val="22"/>
                  <w:szCs w:val="22"/>
                  <w:rPrChange w:id="1802" w:author="Matthew McBee" w:date="2019-12-04T10:52:00Z">
                    <w:rPr>
                      <w:color w:val="000000"/>
                    </w:rPr>
                  </w:rPrChange>
                </w:rPr>
                <w:t>79.74%</w:t>
              </w:r>
            </w:ins>
          </w:p>
        </w:tc>
      </w:tr>
      <w:tr w:rsidR="002434FE" w:rsidRPr="00BB280A" w14:paraId="1AFDC5C2" w14:textId="77777777" w:rsidTr="002434FE">
        <w:tblPrEx>
          <w:tblW w:w="9040" w:type="dxa"/>
          <w:tblPrExChange w:id="1803" w:author="Matthew McBee" w:date="2019-12-04T10:48:00Z">
            <w:tblPrEx>
              <w:tblW w:w="9350" w:type="dxa"/>
            </w:tblPrEx>
          </w:tblPrExChange>
        </w:tblPrEx>
        <w:trPr>
          <w:trHeight w:val="320"/>
          <w:ins w:id="1804" w:author="Matthew McBee" w:date="2019-12-04T10:48:00Z"/>
          <w:trPrChange w:id="180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06" w:author="Matthew McBee" w:date="2019-12-04T10:48:00Z">
              <w:tcPr>
                <w:tcW w:w="3700" w:type="dxa"/>
                <w:tcBorders>
                  <w:top w:val="nil"/>
                  <w:left w:val="nil"/>
                  <w:bottom w:val="nil"/>
                  <w:right w:val="nil"/>
                </w:tcBorders>
                <w:shd w:val="clear" w:color="auto" w:fill="auto"/>
                <w:noWrap/>
                <w:vAlign w:val="bottom"/>
                <w:hideMark/>
              </w:tcPr>
            </w:tcPrChange>
          </w:tcPr>
          <w:p w14:paraId="795DB8BF" w14:textId="77777777" w:rsidR="002434FE" w:rsidRPr="00BB280A" w:rsidRDefault="002434FE">
            <w:pPr>
              <w:jc w:val="right"/>
              <w:rPr>
                <w:ins w:id="1807" w:author="Matthew McBee" w:date="2019-12-04T10:48:00Z"/>
                <w:color w:val="000000"/>
                <w:sz w:val="22"/>
                <w:szCs w:val="22"/>
                <w:rPrChange w:id="1808" w:author="Matthew McBee" w:date="2019-12-04T10:52:00Z">
                  <w:rPr>
                    <w:ins w:id="180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10" w:author="Matthew McBee" w:date="2019-12-04T10:48:00Z">
              <w:tcPr>
                <w:tcW w:w="3050" w:type="dxa"/>
                <w:tcBorders>
                  <w:top w:val="nil"/>
                  <w:left w:val="nil"/>
                  <w:bottom w:val="nil"/>
                  <w:right w:val="nil"/>
                </w:tcBorders>
                <w:shd w:val="clear" w:color="auto" w:fill="auto"/>
                <w:noWrap/>
                <w:vAlign w:val="bottom"/>
                <w:hideMark/>
              </w:tcPr>
            </w:tcPrChange>
          </w:tcPr>
          <w:p w14:paraId="1B855D24" w14:textId="77777777" w:rsidR="002434FE" w:rsidRPr="00BB280A" w:rsidRDefault="002434FE">
            <w:pPr>
              <w:rPr>
                <w:ins w:id="1811" w:author="Matthew McBee" w:date="2019-12-04T10:48:00Z"/>
                <w:color w:val="000000"/>
                <w:sz w:val="22"/>
                <w:szCs w:val="22"/>
                <w:rPrChange w:id="1812" w:author="Matthew McBee" w:date="2019-12-04T10:52:00Z">
                  <w:rPr>
                    <w:ins w:id="1813" w:author="Matthew McBee" w:date="2019-12-04T10:48:00Z"/>
                    <w:color w:val="000000"/>
                  </w:rPr>
                </w:rPrChange>
              </w:rPr>
            </w:pPr>
            <w:ins w:id="1814" w:author="Matthew McBee" w:date="2019-12-04T10:48:00Z">
              <w:r w:rsidRPr="00BB280A">
                <w:rPr>
                  <w:color w:val="000000"/>
                  <w:sz w:val="22"/>
                  <w:szCs w:val="22"/>
                  <w:rPrChange w:id="1815"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816" w:author="Matthew McBee" w:date="2019-12-04T10:48:00Z">
              <w:tcPr>
                <w:tcW w:w="1300" w:type="dxa"/>
                <w:gridSpan w:val="3"/>
                <w:tcBorders>
                  <w:top w:val="nil"/>
                  <w:left w:val="nil"/>
                  <w:bottom w:val="nil"/>
                  <w:right w:val="nil"/>
                </w:tcBorders>
                <w:shd w:val="clear" w:color="auto" w:fill="auto"/>
                <w:noWrap/>
                <w:vAlign w:val="bottom"/>
                <w:hideMark/>
              </w:tcPr>
            </w:tcPrChange>
          </w:tcPr>
          <w:p w14:paraId="6652FB54" w14:textId="77777777" w:rsidR="002434FE" w:rsidRPr="00BB280A" w:rsidRDefault="002434FE">
            <w:pPr>
              <w:jc w:val="right"/>
              <w:rPr>
                <w:ins w:id="1817" w:author="Matthew McBee" w:date="2019-12-04T10:48:00Z"/>
                <w:color w:val="000000"/>
                <w:sz w:val="22"/>
                <w:szCs w:val="22"/>
                <w:rPrChange w:id="1818" w:author="Matthew McBee" w:date="2019-12-04T10:52:00Z">
                  <w:rPr>
                    <w:ins w:id="1819" w:author="Matthew McBee" w:date="2019-12-04T10:48:00Z"/>
                    <w:color w:val="000000"/>
                  </w:rPr>
                </w:rPrChange>
              </w:rPr>
            </w:pPr>
            <w:ins w:id="1820" w:author="Matthew McBee" w:date="2019-12-04T10:48:00Z">
              <w:r w:rsidRPr="00BB280A">
                <w:rPr>
                  <w:color w:val="000000"/>
                  <w:sz w:val="22"/>
                  <w:szCs w:val="22"/>
                  <w:rPrChange w:id="1821" w:author="Matthew McBee" w:date="2019-12-04T10:52:00Z">
                    <w:rPr>
                      <w:color w:val="000000"/>
                    </w:rPr>
                  </w:rPrChange>
                </w:rPr>
                <w:t>399</w:t>
              </w:r>
            </w:ins>
          </w:p>
        </w:tc>
        <w:tc>
          <w:tcPr>
            <w:tcW w:w="1300" w:type="dxa"/>
            <w:tcBorders>
              <w:top w:val="nil"/>
              <w:left w:val="nil"/>
              <w:bottom w:val="nil"/>
              <w:right w:val="nil"/>
            </w:tcBorders>
            <w:shd w:val="clear" w:color="auto" w:fill="auto"/>
            <w:noWrap/>
            <w:vAlign w:val="bottom"/>
            <w:hideMark/>
            <w:tcPrChange w:id="1822" w:author="Matthew McBee" w:date="2019-12-04T10:48:00Z">
              <w:tcPr>
                <w:tcW w:w="1300" w:type="dxa"/>
                <w:gridSpan w:val="2"/>
                <w:tcBorders>
                  <w:top w:val="nil"/>
                  <w:left w:val="nil"/>
                  <w:bottom w:val="nil"/>
                  <w:right w:val="nil"/>
                </w:tcBorders>
                <w:shd w:val="clear" w:color="auto" w:fill="auto"/>
                <w:noWrap/>
                <w:vAlign w:val="bottom"/>
                <w:hideMark/>
              </w:tcPr>
            </w:tcPrChange>
          </w:tcPr>
          <w:p w14:paraId="1880A9C6" w14:textId="77777777" w:rsidR="002434FE" w:rsidRPr="00BB280A" w:rsidRDefault="002434FE">
            <w:pPr>
              <w:jc w:val="right"/>
              <w:rPr>
                <w:ins w:id="1823" w:author="Matthew McBee" w:date="2019-12-04T10:48:00Z"/>
                <w:color w:val="000000"/>
                <w:sz w:val="22"/>
                <w:szCs w:val="22"/>
                <w:rPrChange w:id="1824" w:author="Matthew McBee" w:date="2019-12-04T10:52:00Z">
                  <w:rPr>
                    <w:ins w:id="1825" w:author="Matthew McBee" w:date="2019-12-04T10:48:00Z"/>
                    <w:color w:val="000000"/>
                  </w:rPr>
                </w:rPrChange>
              </w:rPr>
            </w:pPr>
            <w:ins w:id="1826" w:author="Matthew McBee" w:date="2019-12-04T10:48:00Z">
              <w:r w:rsidRPr="00BB280A">
                <w:rPr>
                  <w:color w:val="000000"/>
                  <w:sz w:val="22"/>
                  <w:szCs w:val="22"/>
                  <w:rPrChange w:id="1827" w:author="Matthew McBee" w:date="2019-12-04T10:52:00Z">
                    <w:rPr>
                      <w:color w:val="000000"/>
                    </w:rPr>
                  </w:rPrChange>
                </w:rPr>
                <w:t>18.93%</w:t>
              </w:r>
            </w:ins>
          </w:p>
        </w:tc>
      </w:tr>
      <w:tr w:rsidR="002434FE" w:rsidRPr="00BB280A" w14:paraId="3467DD9A" w14:textId="77777777" w:rsidTr="002434FE">
        <w:tblPrEx>
          <w:tblW w:w="9040" w:type="dxa"/>
          <w:tblPrExChange w:id="1828" w:author="Matthew McBee" w:date="2019-12-04T10:48:00Z">
            <w:tblPrEx>
              <w:tblW w:w="9350" w:type="dxa"/>
            </w:tblPrEx>
          </w:tblPrExChange>
        </w:tblPrEx>
        <w:trPr>
          <w:trHeight w:val="320"/>
          <w:ins w:id="1829" w:author="Matthew McBee" w:date="2019-12-04T10:48:00Z"/>
          <w:trPrChange w:id="183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31" w:author="Matthew McBee" w:date="2019-12-04T10:48:00Z">
              <w:tcPr>
                <w:tcW w:w="3700" w:type="dxa"/>
                <w:tcBorders>
                  <w:top w:val="nil"/>
                  <w:left w:val="nil"/>
                  <w:bottom w:val="nil"/>
                  <w:right w:val="nil"/>
                </w:tcBorders>
                <w:shd w:val="clear" w:color="auto" w:fill="auto"/>
                <w:noWrap/>
                <w:vAlign w:val="bottom"/>
                <w:hideMark/>
              </w:tcPr>
            </w:tcPrChange>
          </w:tcPr>
          <w:p w14:paraId="14985921" w14:textId="77777777" w:rsidR="002434FE" w:rsidRPr="00BB280A" w:rsidRDefault="002434FE">
            <w:pPr>
              <w:jc w:val="right"/>
              <w:rPr>
                <w:ins w:id="1832" w:author="Matthew McBee" w:date="2019-12-04T10:48:00Z"/>
                <w:color w:val="000000"/>
                <w:sz w:val="22"/>
                <w:szCs w:val="22"/>
                <w:rPrChange w:id="1833" w:author="Matthew McBee" w:date="2019-12-04T10:52:00Z">
                  <w:rPr>
                    <w:ins w:id="183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35" w:author="Matthew McBee" w:date="2019-12-04T10:48:00Z">
              <w:tcPr>
                <w:tcW w:w="3050" w:type="dxa"/>
                <w:tcBorders>
                  <w:top w:val="nil"/>
                  <w:left w:val="nil"/>
                  <w:bottom w:val="nil"/>
                  <w:right w:val="nil"/>
                </w:tcBorders>
                <w:shd w:val="clear" w:color="auto" w:fill="auto"/>
                <w:noWrap/>
                <w:vAlign w:val="bottom"/>
                <w:hideMark/>
              </w:tcPr>
            </w:tcPrChange>
          </w:tcPr>
          <w:p w14:paraId="339FFC90" w14:textId="317462BE" w:rsidR="002434FE" w:rsidRPr="00BB280A" w:rsidRDefault="00BB280A">
            <w:pPr>
              <w:rPr>
                <w:ins w:id="1836" w:author="Matthew McBee" w:date="2019-12-04T10:48:00Z"/>
                <w:color w:val="000000"/>
                <w:sz w:val="22"/>
                <w:szCs w:val="22"/>
                <w:rPrChange w:id="1837" w:author="Matthew McBee" w:date="2019-12-04T10:52:00Z">
                  <w:rPr>
                    <w:ins w:id="1838" w:author="Matthew McBee" w:date="2019-12-04T10:48:00Z"/>
                    <w:color w:val="000000"/>
                  </w:rPr>
                </w:rPrChange>
              </w:rPr>
            </w:pPr>
            <w:ins w:id="1839"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1840" w:author="Matthew McBee" w:date="2019-12-04T10:48:00Z">
              <w:tcPr>
                <w:tcW w:w="1300" w:type="dxa"/>
                <w:gridSpan w:val="3"/>
                <w:tcBorders>
                  <w:top w:val="nil"/>
                  <w:left w:val="nil"/>
                  <w:bottom w:val="nil"/>
                  <w:right w:val="nil"/>
                </w:tcBorders>
                <w:shd w:val="clear" w:color="auto" w:fill="auto"/>
                <w:noWrap/>
                <w:vAlign w:val="bottom"/>
                <w:hideMark/>
              </w:tcPr>
            </w:tcPrChange>
          </w:tcPr>
          <w:p w14:paraId="1BA8F549" w14:textId="77777777" w:rsidR="002434FE" w:rsidRPr="00BB280A" w:rsidRDefault="002434FE">
            <w:pPr>
              <w:jc w:val="right"/>
              <w:rPr>
                <w:ins w:id="1841" w:author="Matthew McBee" w:date="2019-12-04T10:48:00Z"/>
                <w:color w:val="000000"/>
                <w:sz w:val="22"/>
                <w:szCs w:val="22"/>
                <w:rPrChange w:id="1842" w:author="Matthew McBee" w:date="2019-12-04T10:52:00Z">
                  <w:rPr>
                    <w:ins w:id="1843" w:author="Matthew McBee" w:date="2019-12-04T10:48:00Z"/>
                    <w:color w:val="000000"/>
                  </w:rPr>
                </w:rPrChange>
              </w:rPr>
            </w:pPr>
            <w:ins w:id="1844" w:author="Matthew McBee" w:date="2019-12-04T10:48:00Z">
              <w:r w:rsidRPr="00BB280A">
                <w:rPr>
                  <w:color w:val="000000"/>
                  <w:sz w:val="22"/>
                  <w:szCs w:val="22"/>
                  <w:rPrChange w:id="1845" w:author="Matthew McBee" w:date="2019-12-04T10:52:00Z">
                    <w:rPr>
                      <w:color w:val="000000"/>
                    </w:rPr>
                  </w:rPrChange>
                </w:rPr>
                <w:t>28</w:t>
              </w:r>
            </w:ins>
          </w:p>
        </w:tc>
        <w:tc>
          <w:tcPr>
            <w:tcW w:w="1300" w:type="dxa"/>
            <w:tcBorders>
              <w:top w:val="nil"/>
              <w:left w:val="nil"/>
              <w:bottom w:val="nil"/>
              <w:right w:val="nil"/>
            </w:tcBorders>
            <w:shd w:val="clear" w:color="auto" w:fill="auto"/>
            <w:noWrap/>
            <w:vAlign w:val="bottom"/>
            <w:hideMark/>
            <w:tcPrChange w:id="1846" w:author="Matthew McBee" w:date="2019-12-04T10:48:00Z">
              <w:tcPr>
                <w:tcW w:w="1300" w:type="dxa"/>
                <w:gridSpan w:val="2"/>
                <w:tcBorders>
                  <w:top w:val="nil"/>
                  <w:left w:val="nil"/>
                  <w:bottom w:val="nil"/>
                  <w:right w:val="nil"/>
                </w:tcBorders>
                <w:shd w:val="clear" w:color="auto" w:fill="auto"/>
                <w:noWrap/>
                <w:vAlign w:val="bottom"/>
                <w:hideMark/>
              </w:tcPr>
            </w:tcPrChange>
          </w:tcPr>
          <w:p w14:paraId="3BD6A43F" w14:textId="77777777" w:rsidR="002434FE" w:rsidRPr="00BB280A" w:rsidRDefault="002434FE">
            <w:pPr>
              <w:jc w:val="right"/>
              <w:rPr>
                <w:ins w:id="1847" w:author="Matthew McBee" w:date="2019-12-04T10:48:00Z"/>
                <w:color w:val="000000"/>
                <w:sz w:val="22"/>
                <w:szCs w:val="22"/>
                <w:rPrChange w:id="1848" w:author="Matthew McBee" w:date="2019-12-04T10:52:00Z">
                  <w:rPr>
                    <w:ins w:id="1849" w:author="Matthew McBee" w:date="2019-12-04T10:48:00Z"/>
                    <w:color w:val="000000"/>
                  </w:rPr>
                </w:rPrChange>
              </w:rPr>
            </w:pPr>
            <w:ins w:id="1850" w:author="Matthew McBee" w:date="2019-12-04T10:48:00Z">
              <w:r w:rsidRPr="00BB280A">
                <w:rPr>
                  <w:color w:val="000000"/>
                  <w:sz w:val="22"/>
                  <w:szCs w:val="22"/>
                  <w:rPrChange w:id="1851" w:author="Matthew McBee" w:date="2019-12-04T10:52:00Z">
                    <w:rPr>
                      <w:color w:val="000000"/>
                    </w:rPr>
                  </w:rPrChange>
                </w:rPr>
                <w:t>1.33%</w:t>
              </w:r>
            </w:ins>
          </w:p>
        </w:tc>
      </w:tr>
      <w:tr w:rsidR="002434FE" w:rsidRPr="00BB280A" w14:paraId="0783D39B" w14:textId="77777777" w:rsidTr="002434FE">
        <w:tblPrEx>
          <w:tblW w:w="9040" w:type="dxa"/>
          <w:tblPrExChange w:id="1852" w:author="Matthew McBee" w:date="2019-12-04T10:48:00Z">
            <w:tblPrEx>
              <w:tblW w:w="9350" w:type="dxa"/>
            </w:tblPrEx>
          </w:tblPrExChange>
        </w:tblPrEx>
        <w:trPr>
          <w:trHeight w:val="320"/>
          <w:ins w:id="1853" w:author="Matthew McBee" w:date="2019-12-04T10:48:00Z"/>
          <w:trPrChange w:id="185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55" w:author="Matthew McBee" w:date="2019-12-04T10:48:00Z">
              <w:tcPr>
                <w:tcW w:w="3700" w:type="dxa"/>
                <w:tcBorders>
                  <w:top w:val="nil"/>
                  <w:left w:val="nil"/>
                  <w:bottom w:val="nil"/>
                  <w:right w:val="nil"/>
                </w:tcBorders>
                <w:shd w:val="clear" w:color="auto" w:fill="auto"/>
                <w:noWrap/>
                <w:vAlign w:val="bottom"/>
                <w:hideMark/>
              </w:tcPr>
            </w:tcPrChange>
          </w:tcPr>
          <w:p w14:paraId="0FAD392F" w14:textId="77777777" w:rsidR="002434FE" w:rsidRPr="00BB280A" w:rsidRDefault="002434FE">
            <w:pPr>
              <w:jc w:val="right"/>
              <w:rPr>
                <w:ins w:id="1856" w:author="Matthew McBee" w:date="2019-12-04T10:48:00Z"/>
                <w:color w:val="000000"/>
                <w:sz w:val="22"/>
                <w:szCs w:val="22"/>
                <w:rPrChange w:id="1857" w:author="Matthew McBee" w:date="2019-12-04T10:52:00Z">
                  <w:rPr>
                    <w:ins w:id="185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859" w:author="Matthew McBee" w:date="2019-12-04T10:48:00Z">
              <w:tcPr>
                <w:tcW w:w="3050" w:type="dxa"/>
                <w:tcBorders>
                  <w:top w:val="nil"/>
                  <w:left w:val="nil"/>
                  <w:bottom w:val="nil"/>
                  <w:right w:val="nil"/>
                </w:tcBorders>
                <w:shd w:val="clear" w:color="auto" w:fill="auto"/>
                <w:noWrap/>
                <w:vAlign w:val="bottom"/>
                <w:hideMark/>
              </w:tcPr>
            </w:tcPrChange>
          </w:tcPr>
          <w:p w14:paraId="03778A8F" w14:textId="77777777" w:rsidR="002434FE" w:rsidRPr="00BB280A" w:rsidRDefault="002434FE">
            <w:pPr>
              <w:rPr>
                <w:ins w:id="1860" w:author="Matthew McBee" w:date="2019-12-04T10:48:00Z"/>
                <w:sz w:val="22"/>
                <w:szCs w:val="22"/>
                <w:rPrChange w:id="1861" w:author="Matthew McBee" w:date="2019-12-04T10:52:00Z">
                  <w:rPr>
                    <w:ins w:id="1862"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863" w:author="Matthew McBee" w:date="2019-12-04T10:48:00Z">
              <w:tcPr>
                <w:tcW w:w="1300" w:type="dxa"/>
                <w:gridSpan w:val="3"/>
                <w:tcBorders>
                  <w:top w:val="nil"/>
                  <w:left w:val="nil"/>
                  <w:bottom w:val="nil"/>
                  <w:right w:val="nil"/>
                </w:tcBorders>
                <w:shd w:val="clear" w:color="auto" w:fill="auto"/>
                <w:noWrap/>
                <w:vAlign w:val="bottom"/>
                <w:hideMark/>
              </w:tcPr>
            </w:tcPrChange>
          </w:tcPr>
          <w:p w14:paraId="1C0B3232" w14:textId="77777777" w:rsidR="002434FE" w:rsidRPr="00BB280A" w:rsidRDefault="002434FE">
            <w:pPr>
              <w:rPr>
                <w:ins w:id="1864" w:author="Matthew McBee" w:date="2019-12-04T10:48:00Z"/>
                <w:sz w:val="22"/>
                <w:szCs w:val="22"/>
                <w:rPrChange w:id="1865" w:author="Matthew McBee" w:date="2019-12-04T10:52:00Z">
                  <w:rPr>
                    <w:ins w:id="1866"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867" w:author="Matthew McBee" w:date="2019-12-04T10:48:00Z">
              <w:tcPr>
                <w:tcW w:w="1300" w:type="dxa"/>
                <w:gridSpan w:val="2"/>
                <w:tcBorders>
                  <w:top w:val="nil"/>
                  <w:left w:val="nil"/>
                  <w:bottom w:val="nil"/>
                  <w:right w:val="nil"/>
                </w:tcBorders>
                <w:shd w:val="clear" w:color="auto" w:fill="auto"/>
                <w:noWrap/>
                <w:vAlign w:val="bottom"/>
                <w:hideMark/>
              </w:tcPr>
            </w:tcPrChange>
          </w:tcPr>
          <w:p w14:paraId="74915C03" w14:textId="77777777" w:rsidR="002434FE" w:rsidRPr="00BB280A" w:rsidRDefault="002434FE">
            <w:pPr>
              <w:rPr>
                <w:ins w:id="1868" w:author="Matthew McBee" w:date="2019-12-04T10:48:00Z"/>
                <w:sz w:val="22"/>
                <w:szCs w:val="22"/>
                <w:rPrChange w:id="1869" w:author="Matthew McBee" w:date="2019-12-04T10:52:00Z">
                  <w:rPr>
                    <w:ins w:id="1870" w:author="Matthew McBee" w:date="2019-12-04T10:48:00Z"/>
                    <w:sz w:val="20"/>
                    <w:szCs w:val="20"/>
                  </w:rPr>
                </w:rPrChange>
              </w:rPr>
            </w:pPr>
          </w:p>
        </w:tc>
      </w:tr>
      <w:tr w:rsidR="002434FE" w:rsidRPr="00BB280A" w14:paraId="62B9B359" w14:textId="77777777" w:rsidTr="002434FE">
        <w:tblPrEx>
          <w:tblW w:w="9040" w:type="dxa"/>
          <w:tblPrExChange w:id="1871" w:author="Matthew McBee" w:date="2019-12-04T10:48:00Z">
            <w:tblPrEx>
              <w:tblW w:w="9350" w:type="dxa"/>
            </w:tblPrEx>
          </w:tblPrExChange>
        </w:tblPrEx>
        <w:trPr>
          <w:trHeight w:val="320"/>
          <w:ins w:id="1872" w:author="Matthew McBee" w:date="2019-12-04T10:48:00Z"/>
          <w:trPrChange w:id="187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874" w:author="Matthew McBee" w:date="2019-12-04T10:48:00Z">
              <w:tcPr>
                <w:tcW w:w="3700" w:type="dxa"/>
                <w:tcBorders>
                  <w:top w:val="nil"/>
                  <w:left w:val="nil"/>
                  <w:bottom w:val="nil"/>
                  <w:right w:val="nil"/>
                </w:tcBorders>
                <w:shd w:val="clear" w:color="auto" w:fill="auto"/>
                <w:noWrap/>
                <w:vAlign w:val="bottom"/>
                <w:hideMark/>
              </w:tcPr>
            </w:tcPrChange>
          </w:tcPr>
          <w:p w14:paraId="6759A62A" w14:textId="77777777" w:rsidR="002434FE" w:rsidRPr="00BB280A" w:rsidRDefault="002434FE">
            <w:pPr>
              <w:rPr>
                <w:ins w:id="1875" w:author="Matthew McBee" w:date="2019-12-04T10:48:00Z"/>
                <w:color w:val="000000"/>
                <w:sz w:val="22"/>
                <w:szCs w:val="22"/>
                <w:rPrChange w:id="1876" w:author="Matthew McBee" w:date="2019-12-04T10:52:00Z">
                  <w:rPr>
                    <w:ins w:id="1877" w:author="Matthew McBee" w:date="2019-12-04T10:48:00Z"/>
                    <w:color w:val="000000"/>
                  </w:rPr>
                </w:rPrChange>
              </w:rPr>
            </w:pPr>
            <w:ins w:id="1878" w:author="Matthew McBee" w:date="2019-12-04T10:48:00Z">
              <w:r w:rsidRPr="00BB280A">
                <w:rPr>
                  <w:color w:val="000000"/>
                  <w:sz w:val="22"/>
                  <w:szCs w:val="22"/>
                  <w:rPrChange w:id="1879" w:author="Matthew McBee" w:date="2019-12-04T10:52:00Z">
                    <w:rPr>
                      <w:color w:val="000000"/>
                    </w:rPr>
                  </w:rPrChange>
                </w:rPr>
                <w:t>Child sex</w:t>
              </w:r>
            </w:ins>
          </w:p>
        </w:tc>
        <w:tc>
          <w:tcPr>
            <w:tcW w:w="3140" w:type="dxa"/>
            <w:tcBorders>
              <w:top w:val="nil"/>
              <w:left w:val="nil"/>
              <w:bottom w:val="nil"/>
              <w:right w:val="nil"/>
            </w:tcBorders>
            <w:shd w:val="clear" w:color="auto" w:fill="auto"/>
            <w:noWrap/>
            <w:vAlign w:val="bottom"/>
            <w:hideMark/>
            <w:tcPrChange w:id="1880" w:author="Matthew McBee" w:date="2019-12-04T10:48:00Z">
              <w:tcPr>
                <w:tcW w:w="3050" w:type="dxa"/>
                <w:tcBorders>
                  <w:top w:val="nil"/>
                  <w:left w:val="nil"/>
                  <w:bottom w:val="nil"/>
                  <w:right w:val="nil"/>
                </w:tcBorders>
                <w:shd w:val="clear" w:color="auto" w:fill="auto"/>
                <w:noWrap/>
                <w:vAlign w:val="bottom"/>
                <w:hideMark/>
              </w:tcPr>
            </w:tcPrChange>
          </w:tcPr>
          <w:p w14:paraId="754896AF" w14:textId="77777777" w:rsidR="002434FE" w:rsidRPr="00BB280A" w:rsidRDefault="002434FE">
            <w:pPr>
              <w:rPr>
                <w:ins w:id="1881" w:author="Matthew McBee" w:date="2019-12-04T10:48:00Z"/>
                <w:color w:val="000000"/>
                <w:sz w:val="22"/>
                <w:szCs w:val="22"/>
                <w:rPrChange w:id="1882" w:author="Matthew McBee" w:date="2019-12-04T10:52:00Z">
                  <w:rPr>
                    <w:ins w:id="1883" w:author="Matthew McBee" w:date="2019-12-04T10:48:00Z"/>
                    <w:color w:val="000000"/>
                  </w:rPr>
                </w:rPrChange>
              </w:rPr>
            </w:pPr>
            <w:ins w:id="1884" w:author="Matthew McBee" w:date="2019-12-04T10:48:00Z">
              <w:r w:rsidRPr="00BB280A">
                <w:rPr>
                  <w:color w:val="000000"/>
                  <w:sz w:val="22"/>
                  <w:szCs w:val="22"/>
                  <w:rPrChange w:id="1885" w:author="Matthew McBee" w:date="2019-12-04T10:52:00Z">
                    <w:rPr>
                      <w:color w:val="000000"/>
                    </w:rPr>
                  </w:rPrChange>
                </w:rPr>
                <w:t>Female</w:t>
              </w:r>
            </w:ins>
          </w:p>
        </w:tc>
        <w:tc>
          <w:tcPr>
            <w:tcW w:w="900" w:type="dxa"/>
            <w:tcBorders>
              <w:top w:val="nil"/>
              <w:left w:val="nil"/>
              <w:bottom w:val="nil"/>
              <w:right w:val="nil"/>
            </w:tcBorders>
            <w:shd w:val="clear" w:color="auto" w:fill="auto"/>
            <w:noWrap/>
            <w:vAlign w:val="bottom"/>
            <w:hideMark/>
            <w:tcPrChange w:id="1886" w:author="Matthew McBee" w:date="2019-12-04T10:48:00Z">
              <w:tcPr>
                <w:tcW w:w="1300" w:type="dxa"/>
                <w:gridSpan w:val="3"/>
                <w:tcBorders>
                  <w:top w:val="nil"/>
                  <w:left w:val="nil"/>
                  <w:bottom w:val="nil"/>
                  <w:right w:val="nil"/>
                </w:tcBorders>
                <w:shd w:val="clear" w:color="auto" w:fill="auto"/>
                <w:noWrap/>
                <w:vAlign w:val="bottom"/>
                <w:hideMark/>
              </w:tcPr>
            </w:tcPrChange>
          </w:tcPr>
          <w:p w14:paraId="7CC9BA52" w14:textId="77777777" w:rsidR="002434FE" w:rsidRPr="00BB280A" w:rsidRDefault="002434FE">
            <w:pPr>
              <w:jc w:val="right"/>
              <w:rPr>
                <w:ins w:id="1887" w:author="Matthew McBee" w:date="2019-12-04T10:48:00Z"/>
                <w:color w:val="000000"/>
                <w:sz w:val="22"/>
                <w:szCs w:val="22"/>
                <w:rPrChange w:id="1888" w:author="Matthew McBee" w:date="2019-12-04T10:52:00Z">
                  <w:rPr>
                    <w:ins w:id="1889" w:author="Matthew McBee" w:date="2019-12-04T10:48:00Z"/>
                    <w:color w:val="000000"/>
                  </w:rPr>
                </w:rPrChange>
              </w:rPr>
            </w:pPr>
            <w:ins w:id="1890" w:author="Matthew McBee" w:date="2019-12-04T10:48:00Z">
              <w:r w:rsidRPr="00BB280A">
                <w:rPr>
                  <w:color w:val="000000"/>
                  <w:sz w:val="22"/>
                  <w:szCs w:val="22"/>
                  <w:rPrChange w:id="1891" w:author="Matthew McBee" w:date="2019-12-04T10:52:00Z">
                    <w:rPr>
                      <w:color w:val="000000"/>
                    </w:rPr>
                  </w:rPrChange>
                </w:rPr>
                <w:t>1034</w:t>
              </w:r>
            </w:ins>
          </w:p>
        </w:tc>
        <w:tc>
          <w:tcPr>
            <w:tcW w:w="1300" w:type="dxa"/>
            <w:tcBorders>
              <w:top w:val="nil"/>
              <w:left w:val="nil"/>
              <w:bottom w:val="nil"/>
              <w:right w:val="nil"/>
            </w:tcBorders>
            <w:shd w:val="clear" w:color="auto" w:fill="auto"/>
            <w:noWrap/>
            <w:vAlign w:val="bottom"/>
            <w:hideMark/>
            <w:tcPrChange w:id="1892" w:author="Matthew McBee" w:date="2019-12-04T10:48:00Z">
              <w:tcPr>
                <w:tcW w:w="1300" w:type="dxa"/>
                <w:gridSpan w:val="2"/>
                <w:tcBorders>
                  <w:top w:val="nil"/>
                  <w:left w:val="nil"/>
                  <w:bottom w:val="nil"/>
                  <w:right w:val="nil"/>
                </w:tcBorders>
                <w:shd w:val="clear" w:color="auto" w:fill="auto"/>
                <w:noWrap/>
                <w:vAlign w:val="bottom"/>
                <w:hideMark/>
              </w:tcPr>
            </w:tcPrChange>
          </w:tcPr>
          <w:p w14:paraId="61FDDAA4" w14:textId="77777777" w:rsidR="002434FE" w:rsidRPr="00BB280A" w:rsidRDefault="002434FE">
            <w:pPr>
              <w:jc w:val="right"/>
              <w:rPr>
                <w:ins w:id="1893" w:author="Matthew McBee" w:date="2019-12-04T10:48:00Z"/>
                <w:color w:val="000000"/>
                <w:sz w:val="22"/>
                <w:szCs w:val="22"/>
                <w:rPrChange w:id="1894" w:author="Matthew McBee" w:date="2019-12-04T10:52:00Z">
                  <w:rPr>
                    <w:ins w:id="1895" w:author="Matthew McBee" w:date="2019-12-04T10:48:00Z"/>
                    <w:color w:val="000000"/>
                  </w:rPr>
                </w:rPrChange>
              </w:rPr>
            </w:pPr>
            <w:ins w:id="1896" w:author="Matthew McBee" w:date="2019-12-04T10:48:00Z">
              <w:r w:rsidRPr="00BB280A">
                <w:rPr>
                  <w:color w:val="000000"/>
                  <w:sz w:val="22"/>
                  <w:szCs w:val="22"/>
                  <w:rPrChange w:id="1897" w:author="Matthew McBee" w:date="2019-12-04T10:52:00Z">
                    <w:rPr>
                      <w:color w:val="000000"/>
                    </w:rPr>
                  </w:rPrChange>
                </w:rPr>
                <w:t>49.05%</w:t>
              </w:r>
            </w:ins>
          </w:p>
        </w:tc>
      </w:tr>
      <w:tr w:rsidR="002434FE" w:rsidRPr="00BB280A" w14:paraId="5442AFAD" w14:textId="77777777" w:rsidTr="002434FE">
        <w:tblPrEx>
          <w:tblW w:w="9040" w:type="dxa"/>
          <w:tblPrExChange w:id="1898" w:author="Matthew McBee" w:date="2019-12-04T10:48:00Z">
            <w:tblPrEx>
              <w:tblW w:w="9350" w:type="dxa"/>
            </w:tblPrEx>
          </w:tblPrExChange>
        </w:tblPrEx>
        <w:trPr>
          <w:trHeight w:val="320"/>
          <w:ins w:id="1899" w:author="Matthew McBee" w:date="2019-12-04T10:48:00Z"/>
          <w:trPrChange w:id="190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01" w:author="Matthew McBee" w:date="2019-12-04T10:48:00Z">
              <w:tcPr>
                <w:tcW w:w="3700" w:type="dxa"/>
                <w:tcBorders>
                  <w:top w:val="nil"/>
                  <w:left w:val="nil"/>
                  <w:bottom w:val="nil"/>
                  <w:right w:val="nil"/>
                </w:tcBorders>
                <w:shd w:val="clear" w:color="auto" w:fill="auto"/>
                <w:noWrap/>
                <w:vAlign w:val="bottom"/>
                <w:hideMark/>
              </w:tcPr>
            </w:tcPrChange>
          </w:tcPr>
          <w:p w14:paraId="09223B25" w14:textId="77777777" w:rsidR="002434FE" w:rsidRPr="00BB280A" w:rsidRDefault="002434FE">
            <w:pPr>
              <w:jc w:val="right"/>
              <w:rPr>
                <w:ins w:id="1902" w:author="Matthew McBee" w:date="2019-12-04T10:48:00Z"/>
                <w:color w:val="000000"/>
                <w:sz w:val="22"/>
                <w:szCs w:val="22"/>
                <w:rPrChange w:id="1903" w:author="Matthew McBee" w:date="2019-12-04T10:52:00Z">
                  <w:rPr>
                    <w:ins w:id="190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05" w:author="Matthew McBee" w:date="2019-12-04T10:48:00Z">
              <w:tcPr>
                <w:tcW w:w="3050" w:type="dxa"/>
                <w:tcBorders>
                  <w:top w:val="nil"/>
                  <w:left w:val="nil"/>
                  <w:bottom w:val="nil"/>
                  <w:right w:val="nil"/>
                </w:tcBorders>
                <w:shd w:val="clear" w:color="auto" w:fill="auto"/>
                <w:noWrap/>
                <w:vAlign w:val="bottom"/>
                <w:hideMark/>
              </w:tcPr>
            </w:tcPrChange>
          </w:tcPr>
          <w:p w14:paraId="0143BDCE" w14:textId="77777777" w:rsidR="002434FE" w:rsidRPr="00BB280A" w:rsidRDefault="002434FE">
            <w:pPr>
              <w:rPr>
                <w:ins w:id="1906" w:author="Matthew McBee" w:date="2019-12-04T10:48:00Z"/>
                <w:color w:val="000000"/>
                <w:sz w:val="22"/>
                <w:szCs w:val="22"/>
                <w:rPrChange w:id="1907" w:author="Matthew McBee" w:date="2019-12-04T10:52:00Z">
                  <w:rPr>
                    <w:ins w:id="1908" w:author="Matthew McBee" w:date="2019-12-04T10:48:00Z"/>
                    <w:color w:val="000000"/>
                  </w:rPr>
                </w:rPrChange>
              </w:rPr>
            </w:pPr>
            <w:ins w:id="1909" w:author="Matthew McBee" w:date="2019-12-04T10:48:00Z">
              <w:r w:rsidRPr="00BB280A">
                <w:rPr>
                  <w:color w:val="000000"/>
                  <w:sz w:val="22"/>
                  <w:szCs w:val="22"/>
                  <w:rPrChange w:id="1910" w:author="Matthew McBee" w:date="2019-12-04T10:52:00Z">
                    <w:rPr>
                      <w:color w:val="000000"/>
                    </w:rPr>
                  </w:rPrChange>
                </w:rPr>
                <w:t>Male</w:t>
              </w:r>
            </w:ins>
          </w:p>
        </w:tc>
        <w:tc>
          <w:tcPr>
            <w:tcW w:w="900" w:type="dxa"/>
            <w:tcBorders>
              <w:top w:val="nil"/>
              <w:left w:val="nil"/>
              <w:bottom w:val="nil"/>
              <w:right w:val="nil"/>
            </w:tcBorders>
            <w:shd w:val="clear" w:color="auto" w:fill="auto"/>
            <w:noWrap/>
            <w:vAlign w:val="bottom"/>
            <w:hideMark/>
            <w:tcPrChange w:id="1911" w:author="Matthew McBee" w:date="2019-12-04T10:48:00Z">
              <w:tcPr>
                <w:tcW w:w="1300" w:type="dxa"/>
                <w:gridSpan w:val="3"/>
                <w:tcBorders>
                  <w:top w:val="nil"/>
                  <w:left w:val="nil"/>
                  <w:bottom w:val="nil"/>
                  <w:right w:val="nil"/>
                </w:tcBorders>
                <w:shd w:val="clear" w:color="auto" w:fill="auto"/>
                <w:noWrap/>
                <w:vAlign w:val="bottom"/>
                <w:hideMark/>
              </w:tcPr>
            </w:tcPrChange>
          </w:tcPr>
          <w:p w14:paraId="1ED546A1" w14:textId="77777777" w:rsidR="002434FE" w:rsidRPr="00BB280A" w:rsidRDefault="002434FE">
            <w:pPr>
              <w:jc w:val="right"/>
              <w:rPr>
                <w:ins w:id="1912" w:author="Matthew McBee" w:date="2019-12-04T10:48:00Z"/>
                <w:color w:val="000000"/>
                <w:sz w:val="22"/>
                <w:szCs w:val="22"/>
                <w:rPrChange w:id="1913" w:author="Matthew McBee" w:date="2019-12-04T10:52:00Z">
                  <w:rPr>
                    <w:ins w:id="1914" w:author="Matthew McBee" w:date="2019-12-04T10:48:00Z"/>
                    <w:color w:val="000000"/>
                  </w:rPr>
                </w:rPrChange>
              </w:rPr>
            </w:pPr>
            <w:ins w:id="1915" w:author="Matthew McBee" w:date="2019-12-04T10:48:00Z">
              <w:r w:rsidRPr="00BB280A">
                <w:rPr>
                  <w:color w:val="000000"/>
                  <w:sz w:val="22"/>
                  <w:szCs w:val="22"/>
                  <w:rPrChange w:id="1916" w:author="Matthew McBee" w:date="2019-12-04T10:52:00Z">
                    <w:rPr>
                      <w:color w:val="000000"/>
                    </w:rPr>
                  </w:rPrChange>
                </w:rPr>
                <w:t>1074</w:t>
              </w:r>
            </w:ins>
          </w:p>
        </w:tc>
        <w:tc>
          <w:tcPr>
            <w:tcW w:w="1300" w:type="dxa"/>
            <w:tcBorders>
              <w:top w:val="nil"/>
              <w:left w:val="nil"/>
              <w:bottom w:val="nil"/>
              <w:right w:val="nil"/>
            </w:tcBorders>
            <w:shd w:val="clear" w:color="auto" w:fill="auto"/>
            <w:noWrap/>
            <w:vAlign w:val="bottom"/>
            <w:hideMark/>
            <w:tcPrChange w:id="1917" w:author="Matthew McBee" w:date="2019-12-04T10:48:00Z">
              <w:tcPr>
                <w:tcW w:w="1300" w:type="dxa"/>
                <w:gridSpan w:val="2"/>
                <w:tcBorders>
                  <w:top w:val="nil"/>
                  <w:left w:val="nil"/>
                  <w:bottom w:val="nil"/>
                  <w:right w:val="nil"/>
                </w:tcBorders>
                <w:shd w:val="clear" w:color="auto" w:fill="auto"/>
                <w:noWrap/>
                <w:vAlign w:val="bottom"/>
                <w:hideMark/>
              </w:tcPr>
            </w:tcPrChange>
          </w:tcPr>
          <w:p w14:paraId="77034A34" w14:textId="77777777" w:rsidR="002434FE" w:rsidRPr="00BB280A" w:rsidRDefault="002434FE">
            <w:pPr>
              <w:jc w:val="right"/>
              <w:rPr>
                <w:ins w:id="1918" w:author="Matthew McBee" w:date="2019-12-04T10:48:00Z"/>
                <w:color w:val="000000"/>
                <w:sz w:val="22"/>
                <w:szCs w:val="22"/>
                <w:rPrChange w:id="1919" w:author="Matthew McBee" w:date="2019-12-04T10:52:00Z">
                  <w:rPr>
                    <w:ins w:id="1920" w:author="Matthew McBee" w:date="2019-12-04T10:48:00Z"/>
                    <w:color w:val="000000"/>
                  </w:rPr>
                </w:rPrChange>
              </w:rPr>
            </w:pPr>
            <w:ins w:id="1921" w:author="Matthew McBee" w:date="2019-12-04T10:48:00Z">
              <w:r w:rsidRPr="00BB280A">
                <w:rPr>
                  <w:color w:val="000000"/>
                  <w:sz w:val="22"/>
                  <w:szCs w:val="22"/>
                  <w:rPrChange w:id="1922" w:author="Matthew McBee" w:date="2019-12-04T10:52:00Z">
                    <w:rPr>
                      <w:color w:val="000000"/>
                    </w:rPr>
                  </w:rPrChange>
                </w:rPr>
                <w:t>50.95%</w:t>
              </w:r>
            </w:ins>
          </w:p>
        </w:tc>
      </w:tr>
      <w:tr w:rsidR="002434FE" w:rsidRPr="00BB280A" w14:paraId="599C442E" w14:textId="77777777" w:rsidTr="002434FE">
        <w:tblPrEx>
          <w:tblW w:w="9040" w:type="dxa"/>
          <w:tblPrExChange w:id="1923" w:author="Matthew McBee" w:date="2019-12-04T10:48:00Z">
            <w:tblPrEx>
              <w:tblW w:w="9350" w:type="dxa"/>
            </w:tblPrEx>
          </w:tblPrExChange>
        </w:tblPrEx>
        <w:trPr>
          <w:trHeight w:val="320"/>
          <w:ins w:id="1924" w:author="Matthew McBee" w:date="2019-12-04T10:48:00Z"/>
          <w:trPrChange w:id="1925"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26" w:author="Matthew McBee" w:date="2019-12-04T10:48:00Z">
              <w:tcPr>
                <w:tcW w:w="3700" w:type="dxa"/>
                <w:tcBorders>
                  <w:top w:val="nil"/>
                  <w:left w:val="nil"/>
                  <w:bottom w:val="nil"/>
                  <w:right w:val="nil"/>
                </w:tcBorders>
                <w:shd w:val="clear" w:color="auto" w:fill="auto"/>
                <w:noWrap/>
                <w:vAlign w:val="bottom"/>
                <w:hideMark/>
              </w:tcPr>
            </w:tcPrChange>
          </w:tcPr>
          <w:p w14:paraId="1D5A6EF8" w14:textId="77777777" w:rsidR="002434FE" w:rsidRPr="00BB280A" w:rsidRDefault="002434FE">
            <w:pPr>
              <w:jc w:val="right"/>
              <w:rPr>
                <w:ins w:id="1927" w:author="Matthew McBee" w:date="2019-12-04T10:48:00Z"/>
                <w:color w:val="000000"/>
                <w:sz w:val="22"/>
                <w:szCs w:val="22"/>
                <w:rPrChange w:id="1928" w:author="Matthew McBee" w:date="2019-12-04T10:52:00Z">
                  <w:rPr>
                    <w:ins w:id="1929"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30" w:author="Matthew McBee" w:date="2019-12-04T10:48:00Z">
              <w:tcPr>
                <w:tcW w:w="3050" w:type="dxa"/>
                <w:tcBorders>
                  <w:top w:val="nil"/>
                  <w:left w:val="nil"/>
                  <w:bottom w:val="nil"/>
                  <w:right w:val="nil"/>
                </w:tcBorders>
                <w:shd w:val="clear" w:color="auto" w:fill="auto"/>
                <w:noWrap/>
                <w:vAlign w:val="bottom"/>
                <w:hideMark/>
              </w:tcPr>
            </w:tcPrChange>
          </w:tcPr>
          <w:p w14:paraId="315FE1E2" w14:textId="77777777" w:rsidR="002434FE" w:rsidRPr="00BB280A" w:rsidRDefault="002434FE">
            <w:pPr>
              <w:rPr>
                <w:ins w:id="1931" w:author="Matthew McBee" w:date="2019-12-04T10:48:00Z"/>
                <w:sz w:val="22"/>
                <w:szCs w:val="22"/>
                <w:rPrChange w:id="1932" w:author="Matthew McBee" w:date="2019-12-04T10:52:00Z">
                  <w:rPr>
                    <w:ins w:id="1933"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1934" w:author="Matthew McBee" w:date="2019-12-04T10:48:00Z">
              <w:tcPr>
                <w:tcW w:w="1300" w:type="dxa"/>
                <w:gridSpan w:val="3"/>
                <w:tcBorders>
                  <w:top w:val="nil"/>
                  <w:left w:val="nil"/>
                  <w:bottom w:val="nil"/>
                  <w:right w:val="nil"/>
                </w:tcBorders>
                <w:shd w:val="clear" w:color="auto" w:fill="auto"/>
                <w:noWrap/>
                <w:vAlign w:val="bottom"/>
                <w:hideMark/>
              </w:tcPr>
            </w:tcPrChange>
          </w:tcPr>
          <w:p w14:paraId="46696102" w14:textId="77777777" w:rsidR="002434FE" w:rsidRPr="00BB280A" w:rsidRDefault="002434FE">
            <w:pPr>
              <w:rPr>
                <w:ins w:id="1935" w:author="Matthew McBee" w:date="2019-12-04T10:48:00Z"/>
                <w:sz w:val="22"/>
                <w:szCs w:val="22"/>
                <w:rPrChange w:id="1936" w:author="Matthew McBee" w:date="2019-12-04T10:52:00Z">
                  <w:rPr>
                    <w:ins w:id="1937"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1938" w:author="Matthew McBee" w:date="2019-12-04T10:48:00Z">
              <w:tcPr>
                <w:tcW w:w="1300" w:type="dxa"/>
                <w:gridSpan w:val="2"/>
                <w:tcBorders>
                  <w:top w:val="nil"/>
                  <w:left w:val="nil"/>
                  <w:bottom w:val="nil"/>
                  <w:right w:val="nil"/>
                </w:tcBorders>
                <w:shd w:val="clear" w:color="auto" w:fill="auto"/>
                <w:noWrap/>
                <w:vAlign w:val="bottom"/>
                <w:hideMark/>
              </w:tcPr>
            </w:tcPrChange>
          </w:tcPr>
          <w:p w14:paraId="53BB759F" w14:textId="77777777" w:rsidR="002434FE" w:rsidRPr="00BB280A" w:rsidRDefault="002434FE">
            <w:pPr>
              <w:rPr>
                <w:ins w:id="1939" w:author="Matthew McBee" w:date="2019-12-04T10:48:00Z"/>
                <w:sz w:val="22"/>
                <w:szCs w:val="22"/>
                <w:rPrChange w:id="1940" w:author="Matthew McBee" w:date="2019-12-04T10:52:00Z">
                  <w:rPr>
                    <w:ins w:id="1941" w:author="Matthew McBee" w:date="2019-12-04T10:48:00Z"/>
                    <w:sz w:val="20"/>
                    <w:szCs w:val="20"/>
                  </w:rPr>
                </w:rPrChange>
              </w:rPr>
            </w:pPr>
          </w:p>
        </w:tc>
      </w:tr>
      <w:tr w:rsidR="002434FE" w:rsidRPr="00BB280A" w14:paraId="3EE376B5" w14:textId="77777777" w:rsidTr="002434FE">
        <w:tblPrEx>
          <w:tblW w:w="9040" w:type="dxa"/>
          <w:tblPrExChange w:id="1942" w:author="Matthew McBee" w:date="2019-12-04T10:48:00Z">
            <w:tblPrEx>
              <w:tblW w:w="9350" w:type="dxa"/>
            </w:tblPrEx>
          </w:tblPrExChange>
        </w:tblPrEx>
        <w:trPr>
          <w:trHeight w:val="320"/>
          <w:ins w:id="1943" w:author="Matthew McBee" w:date="2019-12-04T10:48:00Z"/>
          <w:trPrChange w:id="194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45" w:author="Matthew McBee" w:date="2019-12-04T10:48:00Z">
              <w:tcPr>
                <w:tcW w:w="3700" w:type="dxa"/>
                <w:tcBorders>
                  <w:top w:val="nil"/>
                  <w:left w:val="nil"/>
                  <w:bottom w:val="nil"/>
                  <w:right w:val="nil"/>
                </w:tcBorders>
                <w:shd w:val="clear" w:color="auto" w:fill="auto"/>
                <w:noWrap/>
                <w:vAlign w:val="bottom"/>
                <w:hideMark/>
              </w:tcPr>
            </w:tcPrChange>
          </w:tcPr>
          <w:p w14:paraId="5AF0765F" w14:textId="77777777" w:rsidR="002434FE" w:rsidRPr="00BB280A" w:rsidRDefault="002434FE">
            <w:pPr>
              <w:rPr>
                <w:ins w:id="1946" w:author="Matthew McBee" w:date="2019-12-04T10:48:00Z"/>
                <w:color w:val="000000"/>
                <w:sz w:val="22"/>
                <w:szCs w:val="22"/>
                <w:rPrChange w:id="1947" w:author="Matthew McBee" w:date="2019-12-04T10:52:00Z">
                  <w:rPr>
                    <w:ins w:id="1948" w:author="Matthew McBee" w:date="2019-12-04T10:48:00Z"/>
                    <w:color w:val="000000"/>
                  </w:rPr>
                </w:rPrChange>
              </w:rPr>
            </w:pPr>
            <w:ins w:id="1949" w:author="Matthew McBee" w:date="2019-12-04T10:48:00Z">
              <w:r w:rsidRPr="00BB280A">
                <w:rPr>
                  <w:color w:val="000000"/>
                  <w:sz w:val="22"/>
                  <w:szCs w:val="22"/>
                  <w:rPrChange w:id="1950" w:author="Matthew McBee" w:date="2019-12-04T10:52:00Z">
                    <w:rPr>
                      <w:color w:val="000000"/>
                    </w:rPr>
                  </w:rPrChange>
                </w:rPr>
                <w:t>Low birth weight (&lt; 2500g)</w:t>
              </w:r>
            </w:ins>
          </w:p>
        </w:tc>
        <w:tc>
          <w:tcPr>
            <w:tcW w:w="3140" w:type="dxa"/>
            <w:tcBorders>
              <w:top w:val="nil"/>
              <w:left w:val="nil"/>
              <w:bottom w:val="nil"/>
              <w:right w:val="nil"/>
            </w:tcBorders>
            <w:shd w:val="clear" w:color="auto" w:fill="auto"/>
            <w:noWrap/>
            <w:vAlign w:val="bottom"/>
            <w:hideMark/>
            <w:tcPrChange w:id="1951" w:author="Matthew McBee" w:date="2019-12-04T10:48:00Z">
              <w:tcPr>
                <w:tcW w:w="3050" w:type="dxa"/>
                <w:tcBorders>
                  <w:top w:val="nil"/>
                  <w:left w:val="nil"/>
                  <w:bottom w:val="nil"/>
                  <w:right w:val="nil"/>
                </w:tcBorders>
                <w:shd w:val="clear" w:color="auto" w:fill="auto"/>
                <w:noWrap/>
                <w:vAlign w:val="bottom"/>
                <w:hideMark/>
              </w:tcPr>
            </w:tcPrChange>
          </w:tcPr>
          <w:p w14:paraId="55F9F64C" w14:textId="77777777" w:rsidR="002434FE" w:rsidRPr="00BB280A" w:rsidRDefault="002434FE">
            <w:pPr>
              <w:rPr>
                <w:ins w:id="1952" w:author="Matthew McBee" w:date="2019-12-04T10:48:00Z"/>
                <w:color w:val="000000"/>
                <w:sz w:val="22"/>
                <w:szCs w:val="22"/>
                <w:rPrChange w:id="1953" w:author="Matthew McBee" w:date="2019-12-04T10:52:00Z">
                  <w:rPr>
                    <w:ins w:id="1954" w:author="Matthew McBee" w:date="2019-12-04T10:48:00Z"/>
                    <w:color w:val="000000"/>
                  </w:rPr>
                </w:rPrChange>
              </w:rPr>
            </w:pPr>
            <w:ins w:id="1955" w:author="Matthew McBee" w:date="2019-12-04T10:48:00Z">
              <w:r w:rsidRPr="00BB280A">
                <w:rPr>
                  <w:color w:val="000000"/>
                  <w:sz w:val="22"/>
                  <w:szCs w:val="22"/>
                  <w:rPrChange w:id="1956"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1957" w:author="Matthew McBee" w:date="2019-12-04T10:48:00Z">
              <w:tcPr>
                <w:tcW w:w="1300" w:type="dxa"/>
                <w:gridSpan w:val="3"/>
                <w:tcBorders>
                  <w:top w:val="nil"/>
                  <w:left w:val="nil"/>
                  <w:bottom w:val="nil"/>
                  <w:right w:val="nil"/>
                </w:tcBorders>
                <w:shd w:val="clear" w:color="auto" w:fill="auto"/>
                <w:noWrap/>
                <w:vAlign w:val="bottom"/>
                <w:hideMark/>
              </w:tcPr>
            </w:tcPrChange>
          </w:tcPr>
          <w:p w14:paraId="716AAF01" w14:textId="77777777" w:rsidR="002434FE" w:rsidRPr="00BB280A" w:rsidRDefault="002434FE">
            <w:pPr>
              <w:jc w:val="right"/>
              <w:rPr>
                <w:ins w:id="1958" w:author="Matthew McBee" w:date="2019-12-04T10:48:00Z"/>
                <w:color w:val="000000"/>
                <w:sz w:val="22"/>
                <w:szCs w:val="22"/>
                <w:rPrChange w:id="1959" w:author="Matthew McBee" w:date="2019-12-04T10:52:00Z">
                  <w:rPr>
                    <w:ins w:id="1960" w:author="Matthew McBee" w:date="2019-12-04T10:48:00Z"/>
                    <w:color w:val="000000"/>
                  </w:rPr>
                </w:rPrChange>
              </w:rPr>
            </w:pPr>
            <w:ins w:id="1961" w:author="Matthew McBee" w:date="2019-12-04T10:48:00Z">
              <w:r w:rsidRPr="00BB280A">
                <w:rPr>
                  <w:color w:val="000000"/>
                  <w:sz w:val="22"/>
                  <w:szCs w:val="22"/>
                  <w:rPrChange w:id="1962" w:author="Matthew McBee" w:date="2019-12-04T10:52:00Z">
                    <w:rPr>
                      <w:color w:val="000000"/>
                    </w:rPr>
                  </w:rPrChange>
                </w:rPr>
                <w:t>1812</w:t>
              </w:r>
            </w:ins>
          </w:p>
        </w:tc>
        <w:tc>
          <w:tcPr>
            <w:tcW w:w="1300" w:type="dxa"/>
            <w:tcBorders>
              <w:top w:val="nil"/>
              <w:left w:val="nil"/>
              <w:bottom w:val="nil"/>
              <w:right w:val="nil"/>
            </w:tcBorders>
            <w:shd w:val="clear" w:color="auto" w:fill="auto"/>
            <w:noWrap/>
            <w:vAlign w:val="bottom"/>
            <w:hideMark/>
            <w:tcPrChange w:id="1963" w:author="Matthew McBee" w:date="2019-12-04T10:48:00Z">
              <w:tcPr>
                <w:tcW w:w="1300" w:type="dxa"/>
                <w:gridSpan w:val="2"/>
                <w:tcBorders>
                  <w:top w:val="nil"/>
                  <w:left w:val="nil"/>
                  <w:bottom w:val="nil"/>
                  <w:right w:val="nil"/>
                </w:tcBorders>
                <w:shd w:val="clear" w:color="auto" w:fill="auto"/>
                <w:noWrap/>
                <w:vAlign w:val="bottom"/>
                <w:hideMark/>
              </w:tcPr>
            </w:tcPrChange>
          </w:tcPr>
          <w:p w14:paraId="24C89AB2" w14:textId="77777777" w:rsidR="002434FE" w:rsidRPr="00BB280A" w:rsidRDefault="002434FE">
            <w:pPr>
              <w:jc w:val="right"/>
              <w:rPr>
                <w:ins w:id="1964" w:author="Matthew McBee" w:date="2019-12-04T10:48:00Z"/>
                <w:color w:val="000000"/>
                <w:sz w:val="22"/>
                <w:szCs w:val="22"/>
                <w:rPrChange w:id="1965" w:author="Matthew McBee" w:date="2019-12-04T10:52:00Z">
                  <w:rPr>
                    <w:ins w:id="1966" w:author="Matthew McBee" w:date="2019-12-04T10:48:00Z"/>
                    <w:color w:val="000000"/>
                  </w:rPr>
                </w:rPrChange>
              </w:rPr>
            </w:pPr>
            <w:ins w:id="1967" w:author="Matthew McBee" w:date="2019-12-04T10:48:00Z">
              <w:r w:rsidRPr="00BB280A">
                <w:rPr>
                  <w:color w:val="000000"/>
                  <w:sz w:val="22"/>
                  <w:szCs w:val="22"/>
                  <w:rPrChange w:id="1968" w:author="Matthew McBee" w:date="2019-12-04T10:52:00Z">
                    <w:rPr>
                      <w:color w:val="000000"/>
                    </w:rPr>
                  </w:rPrChange>
                </w:rPr>
                <w:t>85.96%</w:t>
              </w:r>
            </w:ins>
          </w:p>
        </w:tc>
      </w:tr>
      <w:tr w:rsidR="002434FE" w:rsidRPr="00BB280A" w14:paraId="0188FAAE" w14:textId="77777777" w:rsidTr="002434FE">
        <w:tblPrEx>
          <w:tblW w:w="9040" w:type="dxa"/>
          <w:tblPrExChange w:id="1969" w:author="Matthew McBee" w:date="2019-12-04T10:48:00Z">
            <w:tblPrEx>
              <w:tblW w:w="9350" w:type="dxa"/>
            </w:tblPrEx>
          </w:tblPrExChange>
        </w:tblPrEx>
        <w:trPr>
          <w:trHeight w:val="320"/>
          <w:ins w:id="1970" w:author="Matthew McBee" w:date="2019-12-04T10:48:00Z"/>
          <w:trPrChange w:id="1971"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72" w:author="Matthew McBee" w:date="2019-12-04T10:48:00Z">
              <w:tcPr>
                <w:tcW w:w="3700" w:type="dxa"/>
                <w:tcBorders>
                  <w:top w:val="nil"/>
                  <w:left w:val="nil"/>
                  <w:bottom w:val="nil"/>
                  <w:right w:val="nil"/>
                </w:tcBorders>
                <w:shd w:val="clear" w:color="auto" w:fill="auto"/>
                <w:noWrap/>
                <w:vAlign w:val="bottom"/>
                <w:hideMark/>
              </w:tcPr>
            </w:tcPrChange>
          </w:tcPr>
          <w:p w14:paraId="374DC1A4" w14:textId="77777777" w:rsidR="002434FE" w:rsidRPr="00BB280A" w:rsidRDefault="002434FE">
            <w:pPr>
              <w:jc w:val="right"/>
              <w:rPr>
                <w:ins w:id="1973" w:author="Matthew McBee" w:date="2019-12-04T10:48:00Z"/>
                <w:color w:val="000000"/>
                <w:sz w:val="22"/>
                <w:szCs w:val="22"/>
                <w:rPrChange w:id="1974" w:author="Matthew McBee" w:date="2019-12-04T10:52:00Z">
                  <w:rPr>
                    <w:ins w:id="1975"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1976" w:author="Matthew McBee" w:date="2019-12-04T10:48:00Z">
              <w:tcPr>
                <w:tcW w:w="3050" w:type="dxa"/>
                <w:tcBorders>
                  <w:top w:val="nil"/>
                  <w:left w:val="nil"/>
                  <w:bottom w:val="nil"/>
                  <w:right w:val="nil"/>
                </w:tcBorders>
                <w:shd w:val="clear" w:color="auto" w:fill="auto"/>
                <w:noWrap/>
                <w:vAlign w:val="bottom"/>
                <w:hideMark/>
              </w:tcPr>
            </w:tcPrChange>
          </w:tcPr>
          <w:p w14:paraId="3D0A79C9" w14:textId="77777777" w:rsidR="002434FE" w:rsidRPr="00BB280A" w:rsidRDefault="002434FE">
            <w:pPr>
              <w:rPr>
                <w:ins w:id="1977" w:author="Matthew McBee" w:date="2019-12-04T10:48:00Z"/>
                <w:color w:val="000000"/>
                <w:sz w:val="22"/>
                <w:szCs w:val="22"/>
                <w:rPrChange w:id="1978" w:author="Matthew McBee" w:date="2019-12-04T10:52:00Z">
                  <w:rPr>
                    <w:ins w:id="1979" w:author="Matthew McBee" w:date="2019-12-04T10:48:00Z"/>
                    <w:color w:val="000000"/>
                  </w:rPr>
                </w:rPrChange>
              </w:rPr>
            </w:pPr>
            <w:ins w:id="1980" w:author="Matthew McBee" w:date="2019-12-04T10:48:00Z">
              <w:r w:rsidRPr="00BB280A">
                <w:rPr>
                  <w:color w:val="000000"/>
                  <w:sz w:val="22"/>
                  <w:szCs w:val="22"/>
                  <w:rPrChange w:id="1981"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1982" w:author="Matthew McBee" w:date="2019-12-04T10:48:00Z">
              <w:tcPr>
                <w:tcW w:w="1300" w:type="dxa"/>
                <w:gridSpan w:val="3"/>
                <w:tcBorders>
                  <w:top w:val="nil"/>
                  <w:left w:val="nil"/>
                  <w:bottom w:val="nil"/>
                  <w:right w:val="nil"/>
                </w:tcBorders>
                <w:shd w:val="clear" w:color="auto" w:fill="auto"/>
                <w:noWrap/>
                <w:vAlign w:val="bottom"/>
                <w:hideMark/>
              </w:tcPr>
            </w:tcPrChange>
          </w:tcPr>
          <w:p w14:paraId="55EED941" w14:textId="77777777" w:rsidR="002434FE" w:rsidRPr="00BB280A" w:rsidRDefault="002434FE">
            <w:pPr>
              <w:jc w:val="right"/>
              <w:rPr>
                <w:ins w:id="1983" w:author="Matthew McBee" w:date="2019-12-04T10:48:00Z"/>
                <w:color w:val="000000"/>
                <w:sz w:val="22"/>
                <w:szCs w:val="22"/>
                <w:rPrChange w:id="1984" w:author="Matthew McBee" w:date="2019-12-04T10:52:00Z">
                  <w:rPr>
                    <w:ins w:id="1985" w:author="Matthew McBee" w:date="2019-12-04T10:48:00Z"/>
                    <w:color w:val="000000"/>
                  </w:rPr>
                </w:rPrChange>
              </w:rPr>
            </w:pPr>
            <w:ins w:id="1986" w:author="Matthew McBee" w:date="2019-12-04T10:48:00Z">
              <w:r w:rsidRPr="00BB280A">
                <w:rPr>
                  <w:color w:val="000000"/>
                  <w:sz w:val="22"/>
                  <w:szCs w:val="22"/>
                  <w:rPrChange w:id="1987" w:author="Matthew McBee" w:date="2019-12-04T10:52:00Z">
                    <w:rPr>
                      <w:color w:val="000000"/>
                    </w:rPr>
                  </w:rPrChange>
                </w:rPr>
                <w:t>138</w:t>
              </w:r>
            </w:ins>
          </w:p>
        </w:tc>
        <w:tc>
          <w:tcPr>
            <w:tcW w:w="1300" w:type="dxa"/>
            <w:tcBorders>
              <w:top w:val="nil"/>
              <w:left w:val="nil"/>
              <w:bottom w:val="nil"/>
              <w:right w:val="nil"/>
            </w:tcBorders>
            <w:shd w:val="clear" w:color="auto" w:fill="auto"/>
            <w:noWrap/>
            <w:vAlign w:val="bottom"/>
            <w:hideMark/>
            <w:tcPrChange w:id="1988" w:author="Matthew McBee" w:date="2019-12-04T10:48:00Z">
              <w:tcPr>
                <w:tcW w:w="1300" w:type="dxa"/>
                <w:gridSpan w:val="2"/>
                <w:tcBorders>
                  <w:top w:val="nil"/>
                  <w:left w:val="nil"/>
                  <w:bottom w:val="nil"/>
                  <w:right w:val="nil"/>
                </w:tcBorders>
                <w:shd w:val="clear" w:color="auto" w:fill="auto"/>
                <w:noWrap/>
                <w:vAlign w:val="bottom"/>
                <w:hideMark/>
              </w:tcPr>
            </w:tcPrChange>
          </w:tcPr>
          <w:p w14:paraId="47116629" w14:textId="77777777" w:rsidR="002434FE" w:rsidRPr="00BB280A" w:rsidRDefault="002434FE">
            <w:pPr>
              <w:jc w:val="right"/>
              <w:rPr>
                <w:ins w:id="1989" w:author="Matthew McBee" w:date="2019-12-04T10:48:00Z"/>
                <w:color w:val="000000"/>
                <w:sz w:val="22"/>
                <w:szCs w:val="22"/>
                <w:rPrChange w:id="1990" w:author="Matthew McBee" w:date="2019-12-04T10:52:00Z">
                  <w:rPr>
                    <w:ins w:id="1991" w:author="Matthew McBee" w:date="2019-12-04T10:48:00Z"/>
                    <w:color w:val="000000"/>
                  </w:rPr>
                </w:rPrChange>
              </w:rPr>
            </w:pPr>
            <w:ins w:id="1992" w:author="Matthew McBee" w:date="2019-12-04T10:48:00Z">
              <w:r w:rsidRPr="00BB280A">
                <w:rPr>
                  <w:color w:val="000000"/>
                  <w:sz w:val="22"/>
                  <w:szCs w:val="22"/>
                  <w:rPrChange w:id="1993" w:author="Matthew McBee" w:date="2019-12-04T10:52:00Z">
                    <w:rPr>
                      <w:color w:val="000000"/>
                    </w:rPr>
                  </w:rPrChange>
                </w:rPr>
                <w:t>6.55%</w:t>
              </w:r>
            </w:ins>
          </w:p>
        </w:tc>
      </w:tr>
      <w:tr w:rsidR="002434FE" w:rsidRPr="00BB280A" w14:paraId="007585C4" w14:textId="77777777" w:rsidTr="002434FE">
        <w:tblPrEx>
          <w:tblW w:w="9040" w:type="dxa"/>
          <w:tblPrExChange w:id="1994" w:author="Matthew McBee" w:date="2019-12-04T10:48:00Z">
            <w:tblPrEx>
              <w:tblW w:w="9350" w:type="dxa"/>
            </w:tblPrEx>
          </w:tblPrExChange>
        </w:tblPrEx>
        <w:trPr>
          <w:trHeight w:val="320"/>
          <w:ins w:id="1995" w:author="Matthew McBee" w:date="2019-12-04T10:48:00Z"/>
          <w:trPrChange w:id="199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1997" w:author="Matthew McBee" w:date="2019-12-04T10:48:00Z">
              <w:tcPr>
                <w:tcW w:w="3700" w:type="dxa"/>
                <w:tcBorders>
                  <w:top w:val="nil"/>
                  <w:left w:val="nil"/>
                  <w:bottom w:val="nil"/>
                  <w:right w:val="nil"/>
                </w:tcBorders>
                <w:shd w:val="clear" w:color="auto" w:fill="auto"/>
                <w:noWrap/>
                <w:vAlign w:val="bottom"/>
                <w:hideMark/>
              </w:tcPr>
            </w:tcPrChange>
          </w:tcPr>
          <w:p w14:paraId="7F059922" w14:textId="77777777" w:rsidR="002434FE" w:rsidRPr="00BB280A" w:rsidRDefault="002434FE">
            <w:pPr>
              <w:jc w:val="right"/>
              <w:rPr>
                <w:ins w:id="1998" w:author="Matthew McBee" w:date="2019-12-04T10:48:00Z"/>
                <w:color w:val="000000"/>
                <w:sz w:val="22"/>
                <w:szCs w:val="22"/>
                <w:rPrChange w:id="1999" w:author="Matthew McBee" w:date="2019-12-04T10:52:00Z">
                  <w:rPr>
                    <w:ins w:id="2000"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01" w:author="Matthew McBee" w:date="2019-12-04T10:48:00Z">
              <w:tcPr>
                <w:tcW w:w="3050" w:type="dxa"/>
                <w:tcBorders>
                  <w:top w:val="nil"/>
                  <w:left w:val="nil"/>
                  <w:bottom w:val="nil"/>
                  <w:right w:val="nil"/>
                </w:tcBorders>
                <w:shd w:val="clear" w:color="auto" w:fill="auto"/>
                <w:noWrap/>
                <w:vAlign w:val="bottom"/>
                <w:hideMark/>
              </w:tcPr>
            </w:tcPrChange>
          </w:tcPr>
          <w:p w14:paraId="14D0A8D6" w14:textId="5A16EE0B" w:rsidR="002434FE" w:rsidRPr="00BB280A" w:rsidRDefault="00BB280A">
            <w:pPr>
              <w:rPr>
                <w:ins w:id="2002" w:author="Matthew McBee" w:date="2019-12-04T10:48:00Z"/>
                <w:color w:val="000000"/>
                <w:sz w:val="22"/>
                <w:szCs w:val="22"/>
                <w:rPrChange w:id="2003" w:author="Matthew McBee" w:date="2019-12-04T10:52:00Z">
                  <w:rPr>
                    <w:ins w:id="2004" w:author="Matthew McBee" w:date="2019-12-04T10:48:00Z"/>
                    <w:color w:val="000000"/>
                  </w:rPr>
                </w:rPrChange>
              </w:rPr>
            </w:pPr>
            <w:ins w:id="2005"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2006" w:author="Matthew McBee" w:date="2019-12-04T10:48:00Z">
              <w:tcPr>
                <w:tcW w:w="1300" w:type="dxa"/>
                <w:gridSpan w:val="3"/>
                <w:tcBorders>
                  <w:top w:val="nil"/>
                  <w:left w:val="nil"/>
                  <w:bottom w:val="nil"/>
                  <w:right w:val="nil"/>
                </w:tcBorders>
                <w:shd w:val="clear" w:color="auto" w:fill="auto"/>
                <w:noWrap/>
                <w:vAlign w:val="bottom"/>
                <w:hideMark/>
              </w:tcPr>
            </w:tcPrChange>
          </w:tcPr>
          <w:p w14:paraId="23E9E5F2" w14:textId="77777777" w:rsidR="002434FE" w:rsidRPr="00BB280A" w:rsidRDefault="002434FE">
            <w:pPr>
              <w:jc w:val="right"/>
              <w:rPr>
                <w:ins w:id="2007" w:author="Matthew McBee" w:date="2019-12-04T10:48:00Z"/>
                <w:color w:val="000000"/>
                <w:sz w:val="22"/>
                <w:szCs w:val="22"/>
                <w:rPrChange w:id="2008" w:author="Matthew McBee" w:date="2019-12-04T10:52:00Z">
                  <w:rPr>
                    <w:ins w:id="2009" w:author="Matthew McBee" w:date="2019-12-04T10:48:00Z"/>
                    <w:color w:val="000000"/>
                  </w:rPr>
                </w:rPrChange>
              </w:rPr>
            </w:pPr>
            <w:ins w:id="2010" w:author="Matthew McBee" w:date="2019-12-04T10:48:00Z">
              <w:r w:rsidRPr="00BB280A">
                <w:rPr>
                  <w:color w:val="000000"/>
                  <w:sz w:val="22"/>
                  <w:szCs w:val="22"/>
                  <w:rPrChange w:id="2011" w:author="Matthew McBee" w:date="2019-12-04T10:52:00Z">
                    <w:rPr>
                      <w:color w:val="000000"/>
                    </w:rPr>
                  </w:rPrChange>
                </w:rPr>
                <w:t>158</w:t>
              </w:r>
            </w:ins>
          </w:p>
        </w:tc>
        <w:tc>
          <w:tcPr>
            <w:tcW w:w="1300" w:type="dxa"/>
            <w:tcBorders>
              <w:top w:val="nil"/>
              <w:left w:val="nil"/>
              <w:bottom w:val="nil"/>
              <w:right w:val="nil"/>
            </w:tcBorders>
            <w:shd w:val="clear" w:color="auto" w:fill="auto"/>
            <w:noWrap/>
            <w:vAlign w:val="bottom"/>
            <w:hideMark/>
            <w:tcPrChange w:id="2012" w:author="Matthew McBee" w:date="2019-12-04T10:48:00Z">
              <w:tcPr>
                <w:tcW w:w="1300" w:type="dxa"/>
                <w:gridSpan w:val="2"/>
                <w:tcBorders>
                  <w:top w:val="nil"/>
                  <w:left w:val="nil"/>
                  <w:bottom w:val="nil"/>
                  <w:right w:val="nil"/>
                </w:tcBorders>
                <w:shd w:val="clear" w:color="auto" w:fill="auto"/>
                <w:noWrap/>
                <w:vAlign w:val="bottom"/>
                <w:hideMark/>
              </w:tcPr>
            </w:tcPrChange>
          </w:tcPr>
          <w:p w14:paraId="5F274456" w14:textId="77777777" w:rsidR="002434FE" w:rsidRPr="00BB280A" w:rsidRDefault="002434FE">
            <w:pPr>
              <w:jc w:val="right"/>
              <w:rPr>
                <w:ins w:id="2013" w:author="Matthew McBee" w:date="2019-12-04T10:48:00Z"/>
                <w:color w:val="000000"/>
                <w:sz w:val="22"/>
                <w:szCs w:val="22"/>
                <w:rPrChange w:id="2014" w:author="Matthew McBee" w:date="2019-12-04T10:52:00Z">
                  <w:rPr>
                    <w:ins w:id="2015" w:author="Matthew McBee" w:date="2019-12-04T10:48:00Z"/>
                    <w:color w:val="000000"/>
                  </w:rPr>
                </w:rPrChange>
              </w:rPr>
            </w:pPr>
            <w:ins w:id="2016" w:author="Matthew McBee" w:date="2019-12-04T10:48:00Z">
              <w:r w:rsidRPr="00BB280A">
                <w:rPr>
                  <w:color w:val="000000"/>
                  <w:sz w:val="22"/>
                  <w:szCs w:val="22"/>
                  <w:rPrChange w:id="2017" w:author="Matthew McBee" w:date="2019-12-04T10:52:00Z">
                    <w:rPr>
                      <w:color w:val="000000"/>
                    </w:rPr>
                  </w:rPrChange>
                </w:rPr>
                <w:t>7.50%</w:t>
              </w:r>
            </w:ins>
          </w:p>
        </w:tc>
      </w:tr>
      <w:tr w:rsidR="002434FE" w:rsidRPr="00BB280A" w14:paraId="30BC7CE5" w14:textId="77777777" w:rsidTr="002434FE">
        <w:tblPrEx>
          <w:tblW w:w="9040" w:type="dxa"/>
          <w:tblPrExChange w:id="2018" w:author="Matthew McBee" w:date="2019-12-04T10:48:00Z">
            <w:tblPrEx>
              <w:tblW w:w="9350" w:type="dxa"/>
            </w:tblPrEx>
          </w:tblPrExChange>
        </w:tblPrEx>
        <w:trPr>
          <w:trHeight w:val="320"/>
          <w:ins w:id="2019" w:author="Matthew McBee" w:date="2019-12-04T10:48:00Z"/>
          <w:trPrChange w:id="2020"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021" w:author="Matthew McBee" w:date="2019-12-04T10:48:00Z">
              <w:tcPr>
                <w:tcW w:w="3700" w:type="dxa"/>
                <w:tcBorders>
                  <w:top w:val="nil"/>
                  <w:left w:val="nil"/>
                  <w:bottom w:val="nil"/>
                  <w:right w:val="nil"/>
                </w:tcBorders>
                <w:shd w:val="clear" w:color="auto" w:fill="auto"/>
                <w:noWrap/>
                <w:vAlign w:val="bottom"/>
                <w:hideMark/>
              </w:tcPr>
            </w:tcPrChange>
          </w:tcPr>
          <w:p w14:paraId="3799609C" w14:textId="77777777" w:rsidR="002434FE" w:rsidRPr="00BB280A" w:rsidRDefault="002434FE">
            <w:pPr>
              <w:jc w:val="right"/>
              <w:rPr>
                <w:ins w:id="2022" w:author="Matthew McBee" w:date="2019-12-04T10:48:00Z"/>
                <w:color w:val="000000"/>
                <w:sz w:val="22"/>
                <w:szCs w:val="22"/>
                <w:rPrChange w:id="2023" w:author="Matthew McBee" w:date="2019-12-04T10:52:00Z">
                  <w:rPr>
                    <w:ins w:id="2024"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025" w:author="Matthew McBee" w:date="2019-12-04T10:48:00Z">
              <w:tcPr>
                <w:tcW w:w="3050" w:type="dxa"/>
                <w:tcBorders>
                  <w:top w:val="nil"/>
                  <w:left w:val="nil"/>
                  <w:bottom w:val="nil"/>
                  <w:right w:val="nil"/>
                </w:tcBorders>
                <w:shd w:val="clear" w:color="auto" w:fill="auto"/>
                <w:noWrap/>
                <w:vAlign w:val="bottom"/>
                <w:hideMark/>
              </w:tcPr>
            </w:tcPrChange>
          </w:tcPr>
          <w:p w14:paraId="121C0130" w14:textId="77777777" w:rsidR="002434FE" w:rsidRPr="00BB280A" w:rsidRDefault="002434FE">
            <w:pPr>
              <w:rPr>
                <w:ins w:id="2026" w:author="Matthew McBee" w:date="2019-12-04T10:48:00Z"/>
                <w:sz w:val="22"/>
                <w:szCs w:val="22"/>
                <w:rPrChange w:id="2027" w:author="Matthew McBee" w:date="2019-12-04T10:52:00Z">
                  <w:rPr>
                    <w:ins w:id="2028"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029" w:author="Matthew McBee" w:date="2019-12-04T10:48:00Z">
              <w:tcPr>
                <w:tcW w:w="1300" w:type="dxa"/>
                <w:gridSpan w:val="3"/>
                <w:tcBorders>
                  <w:top w:val="nil"/>
                  <w:left w:val="nil"/>
                  <w:bottom w:val="nil"/>
                  <w:right w:val="nil"/>
                </w:tcBorders>
                <w:shd w:val="clear" w:color="auto" w:fill="auto"/>
                <w:noWrap/>
                <w:vAlign w:val="bottom"/>
                <w:hideMark/>
              </w:tcPr>
            </w:tcPrChange>
          </w:tcPr>
          <w:p w14:paraId="57665C70" w14:textId="77777777" w:rsidR="002434FE" w:rsidRPr="00BB280A" w:rsidRDefault="002434FE">
            <w:pPr>
              <w:rPr>
                <w:ins w:id="2030" w:author="Matthew McBee" w:date="2019-12-04T10:48:00Z"/>
                <w:sz w:val="22"/>
                <w:szCs w:val="22"/>
                <w:rPrChange w:id="2031" w:author="Matthew McBee" w:date="2019-12-04T10:52:00Z">
                  <w:rPr>
                    <w:ins w:id="2032"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033" w:author="Matthew McBee" w:date="2019-12-04T10:48:00Z">
              <w:tcPr>
                <w:tcW w:w="1300" w:type="dxa"/>
                <w:gridSpan w:val="2"/>
                <w:tcBorders>
                  <w:top w:val="nil"/>
                  <w:left w:val="nil"/>
                  <w:bottom w:val="nil"/>
                  <w:right w:val="nil"/>
                </w:tcBorders>
                <w:shd w:val="clear" w:color="auto" w:fill="auto"/>
                <w:noWrap/>
                <w:vAlign w:val="bottom"/>
                <w:hideMark/>
              </w:tcPr>
            </w:tcPrChange>
          </w:tcPr>
          <w:p w14:paraId="0CF511E7" w14:textId="77777777" w:rsidR="002434FE" w:rsidRPr="00BB280A" w:rsidRDefault="002434FE">
            <w:pPr>
              <w:rPr>
                <w:ins w:id="2034" w:author="Matthew McBee" w:date="2019-12-04T10:48:00Z"/>
                <w:sz w:val="22"/>
                <w:szCs w:val="22"/>
                <w:rPrChange w:id="2035" w:author="Matthew McBee" w:date="2019-12-04T10:52:00Z">
                  <w:rPr>
                    <w:ins w:id="2036" w:author="Matthew McBee" w:date="2019-12-04T10:48:00Z"/>
                    <w:sz w:val="20"/>
                    <w:szCs w:val="20"/>
                  </w:rPr>
                </w:rPrChange>
              </w:rPr>
            </w:pPr>
          </w:p>
        </w:tc>
      </w:tr>
      <w:tr w:rsidR="002434FE" w:rsidRPr="00BB280A" w14:paraId="2A663069" w14:textId="77777777" w:rsidTr="002434FE">
        <w:trPr>
          <w:trHeight w:val="320"/>
          <w:ins w:id="2037" w:author="Matthew McBee" w:date="2019-12-04T10:48:00Z"/>
        </w:trPr>
        <w:tc>
          <w:tcPr>
            <w:tcW w:w="3700" w:type="dxa"/>
            <w:vMerge w:val="restart"/>
            <w:tcBorders>
              <w:top w:val="nil"/>
              <w:left w:val="nil"/>
              <w:bottom w:val="nil"/>
              <w:right w:val="nil"/>
            </w:tcBorders>
            <w:shd w:val="clear" w:color="auto" w:fill="auto"/>
            <w:hideMark/>
          </w:tcPr>
          <w:p w14:paraId="4A103CF3" w14:textId="77777777" w:rsidR="002434FE" w:rsidRPr="00BB280A" w:rsidRDefault="002434FE">
            <w:pPr>
              <w:rPr>
                <w:ins w:id="2038" w:author="Matthew McBee" w:date="2019-12-04T10:48:00Z"/>
                <w:color w:val="000000"/>
                <w:sz w:val="22"/>
                <w:szCs w:val="22"/>
                <w:rPrChange w:id="2039" w:author="Matthew McBee" w:date="2019-12-04T10:52:00Z">
                  <w:rPr>
                    <w:ins w:id="2040" w:author="Matthew McBee" w:date="2019-12-04T10:48:00Z"/>
                    <w:color w:val="000000"/>
                  </w:rPr>
                </w:rPrChange>
              </w:rPr>
            </w:pPr>
            <w:ins w:id="2041" w:author="Matthew McBee" w:date="2019-12-04T10:48:00Z">
              <w:r w:rsidRPr="00BB280A">
                <w:rPr>
                  <w:color w:val="000000"/>
                  <w:sz w:val="22"/>
                  <w:szCs w:val="22"/>
                  <w:rPrChange w:id="2042" w:author="Matthew McBee" w:date="2019-12-04T10:52:00Z">
                    <w:rPr>
                      <w:color w:val="000000"/>
                    </w:rPr>
                  </w:rPrChange>
                </w:rPr>
                <w:t>Health condition that limits school or play</w:t>
              </w:r>
            </w:ins>
          </w:p>
        </w:tc>
        <w:tc>
          <w:tcPr>
            <w:tcW w:w="3140" w:type="dxa"/>
            <w:tcBorders>
              <w:top w:val="nil"/>
              <w:left w:val="nil"/>
              <w:bottom w:val="nil"/>
              <w:right w:val="nil"/>
            </w:tcBorders>
            <w:shd w:val="clear" w:color="auto" w:fill="auto"/>
            <w:noWrap/>
            <w:vAlign w:val="bottom"/>
            <w:hideMark/>
          </w:tcPr>
          <w:p w14:paraId="6BFF155C" w14:textId="77777777" w:rsidR="002434FE" w:rsidRPr="00BB280A" w:rsidRDefault="002434FE">
            <w:pPr>
              <w:rPr>
                <w:ins w:id="2043" w:author="Matthew McBee" w:date="2019-12-04T10:48:00Z"/>
                <w:color w:val="000000"/>
                <w:sz w:val="22"/>
                <w:szCs w:val="22"/>
                <w:rPrChange w:id="2044" w:author="Matthew McBee" w:date="2019-12-04T10:52:00Z">
                  <w:rPr>
                    <w:ins w:id="2045" w:author="Matthew McBee" w:date="2019-12-04T10:48:00Z"/>
                    <w:color w:val="000000"/>
                  </w:rPr>
                </w:rPrChange>
              </w:rPr>
            </w:pPr>
            <w:ins w:id="2046" w:author="Matthew McBee" w:date="2019-12-04T10:48:00Z">
              <w:r w:rsidRPr="00BB280A">
                <w:rPr>
                  <w:color w:val="000000"/>
                  <w:sz w:val="22"/>
                  <w:szCs w:val="22"/>
                  <w:rPrChange w:id="2047"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
          <w:p w14:paraId="33E35785" w14:textId="77777777" w:rsidR="002434FE" w:rsidRPr="00BB280A" w:rsidRDefault="002434FE">
            <w:pPr>
              <w:jc w:val="right"/>
              <w:rPr>
                <w:ins w:id="2048" w:author="Matthew McBee" w:date="2019-12-04T10:48:00Z"/>
                <w:color w:val="000000"/>
                <w:sz w:val="22"/>
                <w:szCs w:val="22"/>
                <w:rPrChange w:id="2049" w:author="Matthew McBee" w:date="2019-12-04T10:52:00Z">
                  <w:rPr>
                    <w:ins w:id="2050" w:author="Matthew McBee" w:date="2019-12-04T10:48:00Z"/>
                    <w:color w:val="000000"/>
                  </w:rPr>
                </w:rPrChange>
              </w:rPr>
            </w:pPr>
            <w:ins w:id="2051" w:author="Matthew McBee" w:date="2019-12-04T10:48:00Z">
              <w:r w:rsidRPr="00BB280A">
                <w:rPr>
                  <w:color w:val="000000"/>
                  <w:sz w:val="22"/>
                  <w:szCs w:val="22"/>
                  <w:rPrChange w:id="2052" w:author="Matthew McBee" w:date="2019-12-04T10:52:00Z">
                    <w:rPr>
                      <w:color w:val="000000"/>
                    </w:rPr>
                  </w:rPrChange>
                </w:rPr>
                <w:t>1917</w:t>
              </w:r>
            </w:ins>
          </w:p>
        </w:tc>
        <w:tc>
          <w:tcPr>
            <w:tcW w:w="1300" w:type="dxa"/>
            <w:tcBorders>
              <w:top w:val="nil"/>
              <w:left w:val="nil"/>
              <w:bottom w:val="nil"/>
              <w:right w:val="nil"/>
            </w:tcBorders>
            <w:shd w:val="clear" w:color="auto" w:fill="auto"/>
            <w:noWrap/>
            <w:vAlign w:val="bottom"/>
            <w:hideMark/>
          </w:tcPr>
          <w:p w14:paraId="33A14EC7" w14:textId="77777777" w:rsidR="002434FE" w:rsidRPr="00BB280A" w:rsidRDefault="002434FE">
            <w:pPr>
              <w:jc w:val="right"/>
              <w:rPr>
                <w:ins w:id="2053" w:author="Matthew McBee" w:date="2019-12-04T10:48:00Z"/>
                <w:color w:val="000000"/>
                <w:sz w:val="22"/>
                <w:szCs w:val="22"/>
                <w:rPrChange w:id="2054" w:author="Matthew McBee" w:date="2019-12-04T10:52:00Z">
                  <w:rPr>
                    <w:ins w:id="2055" w:author="Matthew McBee" w:date="2019-12-04T10:48:00Z"/>
                    <w:color w:val="000000"/>
                  </w:rPr>
                </w:rPrChange>
              </w:rPr>
            </w:pPr>
            <w:ins w:id="2056" w:author="Matthew McBee" w:date="2019-12-04T10:48:00Z">
              <w:r w:rsidRPr="00BB280A">
                <w:rPr>
                  <w:color w:val="000000"/>
                  <w:sz w:val="22"/>
                  <w:szCs w:val="22"/>
                  <w:rPrChange w:id="2057" w:author="Matthew McBee" w:date="2019-12-04T10:52:00Z">
                    <w:rPr>
                      <w:color w:val="000000"/>
                    </w:rPr>
                  </w:rPrChange>
                </w:rPr>
                <w:t>90.94%</w:t>
              </w:r>
            </w:ins>
          </w:p>
        </w:tc>
      </w:tr>
      <w:tr w:rsidR="002434FE" w:rsidRPr="00BB280A" w14:paraId="3E01EA44" w14:textId="77777777" w:rsidTr="002434FE">
        <w:trPr>
          <w:trHeight w:val="320"/>
          <w:ins w:id="2058" w:author="Matthew McBee" w:date="2019-12-04T10:48:00Z"/>
        </w:trPr>
        <w:tc>
          <w:tcPr>
            <w:tcW w:w="3700" w:type="dxa"/>
            <w:vMerge/>
            <w:tcBorders>
              <w:top w:val="nil"/>
              <w:left w:val="nil"/>
              <w:bottom w:val="nil"/>
              <w:right w:val="nil"/>
            </w:tcBorders>
            <w:vAlign w:val="center"/>
            <w:hideMark/>
          </w:tcPr>
          <w:p w14:paraId="1DC76D06" w14:textId="77777777" w:rsidR="002434FE" w:rsidRPr="00BB280A" w:rsidRDefault="002434FE">
            <w:pPr>
              <w:rPr>
                <w:ins w:id="2059" w:author="Matthew McBee" w:date="2019-12-04T10:48:00Z"/>
                <w:color w:val="000000"/>
                <w:sz w:val="22"/>
                <w:szCs w:val="22"/>
                <w:rPrChange w:id="2060" w:author="Matthew McBee" w:date="2019-12-04T10:52:00Z">
                  <w:rPr>
                    <w:ins w:id="2061"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06AE343C" w14:textId="77777777" w:rsidR="002434FE" w:rsidRPr="00BB280A" w:rsidRDefault="002434FE">
            <w:pPr>
              <w:rPr>
                <w:ins w:id="2062" w:author="Matthew McBee" w:date="2019-12-04T10:48:00Z"/>
                <w:color w:val="000000"/>
                <w:sz w:val="22"/>
                <w:szCs w:val="22"/>
                <w:rPrChange w:id="2063" w:author="Matthew McBee" w:date="2019-12-04T10:52:00Z">
                  <w:rPr>
                    <w:ins w:id="2064" w:author="Matthew McBee" w:date="2019-12-04T10:48:00Z"/>
                    <w:color w:val="000000"/>
                  </w:rPr>
                </w:rPrChange>
              </w:rPr>
            </w:pPr>
            <w:ins w:id="2065" w:author="Matthew McBee" w:date="2019-12-04T10:48:00Z">
              <w:r w:rsidRPr="00BB280A">
                <w:rPr>
                  <w:color w:val="000000"/>
                  <w:sz w:val="22"/>
                  <w:szCs w:val="22"/>
                  <w:rPrChange w:id="2066"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
          <w:p w14:paraId="641685FC" w14:textId="77777777" w:rsidR="002434FE" w:rsidRPr="00BB280A" w:rsidRDefault="002434FE">
            <w:pPr>
              <w:jc w:val="right"/>
              <w:rPr>
                <w:ins w:id="2067" w:author="Matthew McBee" w:date="2019-12-04T10:48:00Z"/>
                <w:color w:val="000000"/>
                <w:sz w:val="22"/>
                <w:szCs w:val="22"/>
                <w:rPrChange w:id="2068" w:author="Matthew McBee" w:date="2019-12-04T10:52:00Z">
                  <w:rPr>
                    <w:ins w:id="2069" w:author="Matthew McBee" w:date="2019-12-04T10:48:00Z"/>
                    <w:color w:val="000000"/>
                  </w:rPr>
                </w:rPrChange>
              </w:rPr>
            </w:pPr>
            <w:ins w:id="2070" w:author="Matthew McBee" w:date="2019-12-04T10:48:00Z">
              <w:r w:rsidRPr="00BB280A">
                <w:rPr>
                  <w:color w:val="000000"/>
                  <w:sz w:val="22"/>
                  <w:szCs w:val="22"/>
                  <w:rPrChange w:id="2071" w:author="Matthew McBee" w:date="2019-12-04T10:52:00Z">
                    <w:rPr>
                      <w:color w:val="000000"/>
                    </w:rPr>
                  </w:rPrChange>
                </w:rPr>
                <w:t>122</w:t>
              </w:r>
            </w:ins>
          </w:p>
        </w:tc>
        <w:tc>
          <w:tcPr>
            <w:tcW w:w="1300" w:type="dxa"/>
            <w:tcBorders>
              <w:top w:val="nil"/>
              <w:left w:val="nil"/>
              <w:bottom w:val="nil"/>
              <w:right w:val="nil"/>
            </w:tcBorders>
            <w:shd w:val="clear" w:color="auto" w:fill="auto"/>
            <w:noWrap/>
            <w:vAlign w:val="bottom"/>
            <w:hideMark/>
          </w:tcPr>
          <w:p w14:paraId="4F1F0A7C" w14:textId="77777777" w:rsidR="002434FE" w:rsidRPr="00BB280A" w:rsidRDefault="002434FE">
            <w:pPr>
              <w:jc w:val="right"/>
              <w:rPr>
                <w:ins w:id="2072" w:author="Matthew McBee" w:date="2019-12-04T10:48:00Z"/>
                <w:color w:val="000000"/>
                <w:sz w:val="22"/>
                <w:szCs w:val="22"/>
                <w:rPrChange w:id="2073" w:author="Matthew McBee" w:date="2019-12-04T10:52:00Z">
                  <w:rPr>
                    <w:ins w:id="2074" w:author="Matthew McBee" w:date="2019-12-04T10:48:00Z"/>
                    <w:color w:val="000000"/>
                  </w:rPr>
                </w:rPrChange>
              </w:rPr>
            </w:pPr>
            <w:ins w:id="2075" w:author="Matthew McBee" w:date="2019-12-04T10:48:00Z">
              <w:r w:rsidRPr="00BB280A">
                <w:rPr>
                  <w:color w:val="000000"/>
                  <w:sz w:val="22"/>
                  <w:szCs w:val="22"/>
                  <w:rPrChange w:id="2076" w:author="Matthew McBee" w:date="2019-12-04T10:52:00Z">
                    <w:rPr>
                      <w:color w:val="000000"/>
                    </w:rPr>
                  </w:rPrChange>
                </w:rPr>
                <w:t>5.79%</w:t>
              </w:r>
            </w:ins>
          </w:p>
        </w:tc>
      </w:tr>
      <w:tr w:rsidR="002434FE" w:rsidRPr="00BB280A" w14:paraId="0A3F911E" w14:textId="77777777" w:rsidTr="002434FE">
        <w:trPr>
          <w:trHeight w:val="160"/>
          <w:ins w:id="2077" w:author="Matthew McBee" w:date="2019-12-04T10:48:00Z"/>
        </w:trPr>
        <w:tc>
          <w:tcPr>
            <w:tcW w:w="3700" w:type="dxa"/>
            <w:tcBorders>
              <w:top w:val="nil"/>
              <w:left w:val="nil"/>
              <w:bottom w:val="nil"/>
              <w:right w:val="nil"/>
            </w:tcBorders>
            <w:shd w:val="clear" w:color="auto" w:fill="auto"/>
            <w:noWrap/>
            <w:vAlign w:val="bottom"/>
            <w:hideMark/>
          </w:tcPr>
          <w:p w14:paraId="1F1EEC9B" w14:textId="77777777" w:rsidR="002434FE" w:rsidRPr="00BB280A" w:rsidRDefault="002434FE">
            <w:pPr>
              <w:jc w:val="right"/>
              <w:rPr>
                <w:ins w:id="2078" w:author="Matthew McBee" w:date="2019-12-04T10:48:00Z"/>
                <w:color w:val="000000"/>
                <w:sz w:val="22"/>
                <w:szCs w:val="22"/>
                <w:rPrChange w:id="2079" w:author="Matthew McBee" w:date="2019-12-04T10:52:00Z">
                  <w:rPr>
                    <w:ins w:id="2080"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0067B793" w14:textId="5E97AB1A" w:rsidR="002434FE" w:rsidRPr="00BB280A" w:rsidRDefault="00053464">
            <w:pPr>
              <w:rPr>
                <w:ins w:id="2081" w:author="Matthew McBee" w:date="2019-12-04T10:48:00Z"/>
                <w:sz w:val="22"/>
                <w:szCs w:val="22"/>
                <w:rPrChange w:id="2082" w:author="Matthew McBee" w:date="2019-12-04T10:52:00Z">
                  <w:rPr>
                    <w:ins w:id="2083" w:author="Matthew McBee" w:date="2019-12-04T10:48:00Z"/>
                    <w:sz w:val="20"/>
                    <w:szCs w:val="20"/>
                  </w:rPr>
                </w:rPrChange>
              </w:rPr>
            </w:pPr>
            <w:ins w:id="2084" w:author="Matthew McBee" w:date="2019-12-04T14:18:00Z">
              <w:r w:rsidRPr="0069431E">
                <w:rPr>
                  <w:sz w:val="22"/>
                  <w:szCs w:val="22"/>
                </w:rPr>
                <w:t>(missing)</w:t>
              </w:r>
            </w:ins>
          </w:p>
        </w:tc>
        <w:tc>
          <w:tcPr>
            <w:tcW w:w="900" w:type="dxa"/>
            <w:tcBorders>
              <w:top w:val="nil"/>
              <w:left w:val="nil"/>
              <w:bottom w:val="nil"/>
              <w:right w:val="nil"/>
            </w:tcBorders>
            <w:shd w:val="clear" w:color="auto" w:fill="auto"/>
            <w:noWrap/>
            <w:vAlign w:val="bottom"/>
            <w:hideMark/>
          </w:tcPr>
          <w:p w14:paraId="25FA3DE6" w14:textId="77777777" w:rsidR="002434FE" w:rsidRPr="00BB280A" w:rsidRDefault="002434FE">
            <w:pPr>
              <w:jc w:val="right"/>
              <w:rPr>
                <w:ins w:id="2085" w:author="Matthew McBee" w:date="2019-12-04T10:48:00Z"/>
                <w:color w:val="000000"/>
                <w:sz w:val="22"/>
                <w:szCs w:val="22"/>
                <w:rPrChange w:id="2086" w:author="Matthew McBee" w:date="2019-12-04T10:52:00Z">
                  <w:rPr>
                    <w:ins w:id="2087" w:author="Matthew McBee" w:date="2019-12-04T10:48:00Z"/>
                    <w:color w:val="000000"/>
                  </w:rPr>
                </w:rPrChange>
              </w:rPr>
            </w:pPr>
            <w:ins w:id="2088" w:author="Matthew McBee" w:date="2019-12-04T10:48:00Z">
              <w:r w:rsidRPr="00BB280A">
                <w:rPr>
                  <w:color w:val="000000"/>
                  <w:sz w:val="22"/>
                  <w:szCs w:val="22"/>
                  <w:rPrChange w:id="2089" w:author="Matthew McBee" w:date="2019-12-04T10:52:00Z">
                    <w:rPr>
                      <w:color w:val="000000"/>
                    </w:rPr>
                  </w:rPrChange>
                </w:rPr>
                <w:t>69</w:t>
              </w:r>
            </w:ins>
          </w:p>
        </w:tc>
        <w:tc>
          <w:tcPr>
            <w:tcW w:w="1300" w:type="dxa"/>
            <w:tcBorders>
              <w:top w:val="nil"/>
              <w:left w:val="nil"/>
              <w:bottom w:val="nil"/>
              <w:right w:val="nil"/>
            </w:tcBorders>
            <w:shd w:val="clear" w:color="auto" w:fill="auto"/>
            <w:noWrap/>
            <w:vAlign w:val="bottom"/>
            <w:hideMark/>
          </w:tcPr>
          <w:p w14:paraId="0C255C94" w14:textId="77777777" w:rsidR="002434FE" w:rsidRPr="00BB280A" w:rsidRDefault="002434FE">
            <w:pPr>
              <w:jc w:val="right"/>
              <w:rPr>
                <w:ins w:id="2090" w:author="Matthew McBee" w:date="2019-12-04T10:48:00Z"/>
                <w:color w:val="000000"/>
                <w:sz w:val="22"/>
                <w:szCs w:val="22"/>
                <w:rPrChange w:id="2091" w:author="Matthew McBee" w:date="2019-12-04T10:52:00Z">
                  <w:rPr>
                    <w:ins w:id="2092" w:author="Matthew McBee" w:date="2019-12-04T10:48:00Z"/>
                    <w:color w:val="000000"/>
                  </w:rPr>
                </w:rPrChange>
              </w:rPr>
            </w:pPr>
            <w:ins w:id="2093" w:author="Matthew McBee" w:date="2019-12-04T10:48:00Z">
              <w:r w:rsidRPr="00BB280A">
                <w:rPr>
                  <w:color w:val="000000"/>
                  <w:sz w:val="22"/>
                  <w:szCs w:val="22"/>
                  <w:rPrChange w:id="2094" w:author="Matthew McBee" w:date="2019-12-04T10:52:00Z">
                    <w:rPr>
                      <w:color w:val="000000"/>
                    </w:rPr>
                  </w:rPrChange>
                </w:rPr>
                <w:t>3.27%</w:t>
              </w:r>
            </w:ins>
          </w:p>
        </w:tc>
      </w:tr>
      <w:tr w:rsidR="002434FE" w:rsidRPr="00BB280A" w14:paraId="53D67CAC" w14:textId="77777777" w:rsidTr="002434FE">
        <w:tblPrEx>
          <w:tblW w:w="9040" w:type="dxa"/>
          <w:tblPrExChange w:id="2095" w:author="Matthew McBee" w:date="2019-12-04T10:48:00Z">
            <w:tblPrEx>
              <w:tblW w:w="9350" w:type="dxa"/>
            </w:tblPrEx>
          </w:tblPrExChange>
        </w:tblPrEx>
        <w:trPr>
          <w:trHeight w:val="160"/>
          <w:ins w:id="2096" w:author="Matthew McBee" w:date="2019-12-04T10:48:00Z"/>
          <w:trPrChange w:id="2097" w:author="Matthew McBee" w:date="2019-12-04T10:48:00Z">
            <w:trPr>
              <w:trHeight w:val="160"/>
            </w:trPr>
          </w:trPrChange>
        </w:trPr>
        <w:tc>
          <w:tcPr>
            <w:tcW w:w="3700" w:type="dxa"/>
            <w:tcBorders>
              <w:top w:val="nil"/>
              <w:left w:val="nil"/>
              <w:bottom w:val="nil"/>
              <w:right w:val="nil"/>
            </w:tcBorders>
            <w:shd w:val="clear" w:color="auto" w:fill="auto"/>
            <w:noWrap/>
            <w:vAlign w:val="bottom"/>
            <w:hideMark/>
            <w:tcPrChange w:id="2098" w:author="Matthew McBee" w:date="2019-12-04T10:48:00Z">
              <w:tcPr>
                <w:tcW w:w="3700" w:type="dxa"/>
                <w:tcBorders>
                  <w:top w:val="nil"/>
                  <w:left w:val="nil"/>
                  <w:bottom w:val="nil"/>
                  <w:right w:val="nil"/>
                </w:tcBorders>
                <w:shd w:val="clear" w:color="auto" w:fill="auto"/>
                <w:noWrap/>
                <w:vAlign w:val="bottom"/>
                <w:hideMark/>
              </w:tcPr>
            </w:tcPrChange>
          </w:tcPr>
          <w:p w14:paraId="65A87DDC" w14:textId="77777777" w:rsidR="002434FE" w:rsidRPr="00BB280A" w:rsidRDefault="002434FE">
            <w:pPr>
              <w:jc w:val="right"/>
              <w:rPr>
                <w:ins w:id="2099" w:author="Matthew McBee" w:date="2019-12-04T10:48:00Z"/>
                <w:color w:val="000000"/>
                <w:sz w:val="22"/>
                <w:szCs w:val="22"/>
                <w:rPrChange w:id="2100" w:author="Matthew McBee" w:date="2019-12-04T10:52:00Z">
                  <w:rPr>
                    <w:ins w:id="2101"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02" w:author="Matthew McBee" w:date="2019-12-04T10:48:00Z">
              <w:tcPr>
                <w:tcW w:w="3050" w:type="dxa"/>
                <w:tcBorders>
                  <w:top w:val="nil"/>
                  <w:left w:val="nil"/>
                  <w:bottom w:val="nil"/>
                  <w:right w:val="nil"/>
                </w:tcBorders>
                <w:shd w:val="clear" w:color="auto" w:fill="auto"/>
                <w:noWrap/>
                <w:vAlign w:val="bottom"/>
                <w:hideMark/>
              </w:tcPr>
            </w:tcPrChange>
          </w:tcPr>
          <w:p w14:paraId="0BF141E2" w14:textId="77777777" w:rsidR="002434FE" w:rsidRPr="00BB280A" w:rsidRDefault="002434FE">
            <w:pPr>
              <w:rPr>
                <w:ins w:id="2103" w:author="Matthew McBee" w:date="2019-12-04T10:48:00Z"/>
                <w:sz w:val="22"/>
                <w:szCs w:val="22"/>
                <w:rPrChange w:id="2104" w:author="Matthew McBee" w:date="2019-12-04T10:52:00Z">
                  <w:rPr>
                    <w:ins w:id="2105"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106" w:author="Matthew McBee" w:date="2019-12-04T10:48:00Z">
              <w:tcPr>
                <w:tcW w:w="1300" w:type="dxa"/>
                <w:gridSpan w:val="3"/>
                <w:tcBorders>
                  <w:top w:val="nil"/>
                  <w:left w:val="nil"/>
                  <w:bottom w:val="nil"/>
                  <w:right w:val="nil"/>
                </w:tcBorders>
                <w:shd w:val="clear" w:color="auto" w:fill="auto"/>
                <w:noWrap/>
                <w:vAlign w:val="bottom"/>
                <w:hideMark/>
              </w:tcPr>
            </w:tcPrChange>
          </w:tcPr>
          <w:p w14:paraId="4179303A" w14:textId="77777777" w:rsidR="002434FE" w:rsidRPr="00BB280A" w:rsidRDefault="002434FE">
            <w:pPr>
              <w:rPr>
                <w:ins w:id="2107" w:author="Matthew McBee" w:date="2019-12-04T10:48:00Z"/>
                <w:sz w:val="22"/>
                <w:szCs w:val="22"/>
                <w:rPrChange w:id="2108" w:author="Matthew McBee" w:date="2019-12-04T10:52:00Z">
                  <w:rPr>
                    <w:ins w:id="2109"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110" w:author="Matthew McBee" w:date="2019-12-04T10:48:00Z">
              <w:tcPr>
                <w:tcW w:w="1300" w:type="dxa"/>
                <w:gridSpan w:val="2"/>
                <w:tcBorders>
                  <w:top w:val="nil"/>
                  <w:left w:val="nil"/>
                  <w:bottom w:val="nil"/>
                  <w:right w:val="nil"/>
                </w:tcBorders>
                <w:shd w:val="clear" w:color="auto" w:fill="auto"/>
                <w:noWrap/>
                <w:vAlign w:val="bottom"/>
                <w:hideMark/>
              </w:tcPr>
            </w:tcPrChange>
          </w:tcPr>
          <w:p w14:paraId="613BF297" w14:textId="77777777" w:rsidR="002434FE" w:rsidRPr="00BB280A" w:rsidRDefault="002434FE">
            <w:pPr>
              <w:rPr>
                <w:ins w:id="2111" w:author="Matthew McBee" w:date="2019-12-04T10:48:00Z"/>
                <w:sz w:val="22"/>
                <w:szCs w:val="22"/>
                <w:rPrChange w:id="2112" w:author="Matthew McBee" w:date="2019-12-04T10:52:00Z">
                  <w:rPr>
                    <w:ins w:id="2113" w:author="Matthew McBee" w:date="2019-12-04T10:48:00Z"/>
                    <w:sz w:val="20"/>
                    <w:szCs w:val="20"/>
                  </w:rPr>
                </w:rPrChange>
              </w:rPr>
            </w:pPr>
          </w:p>
        </w:tc>
      </w:tr>
      <w:tr w:rsidR="002434FE" w:rsidRPr="00BB280A" w14:paraId="0F9987EF" w14:textId="77777777" w:rsidTr="002434FE">
        <w:tblPrEx>
          <w:tblW w:w="9040" w:type="dxa"/>
          <w:tblPrExChange w:id="2114" w:author="Matthew McBee" w:date="2019-12-04T10:48:00Z">
            <w:tblPrEx>
              <w:tblW w:w="9350" w:type="dxa"/>
            </w:tblPrEx>
          </w:tblPrExChange>
        </w:tblPrEx>
        <w:trPr>
          <w:trHeight w:val="320"/>
          <w:ins w:id="2115" w:author="Matthew McBee" w:date="2019-12-04T10:48:00Z"/>
          <w:trPrChange w:id="211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17" w:author="Matthew McBee" w:date="2019-12-04T10:48:00Z">
              <w:tcPr>
                <w:tcW w:w="3700" w:type="dxa"/>
                <w:tcBorders>
                  <w:top w:val="nil"/>
                  <w:left w:val="nil"/>
                  <w:bottom w:val="nil"/>
                  <w:right w:val="nil"/>
                </w:tcBorders>
                <w:shd w:val="clear" w:color="auto" w:fill="auto"/>
                <w:noWrap/>
                <w:vAlign w:val="bottom"/>
                <w:hideMark/>
              </w:tcPr>
            </w:tcPrChange>
          </w:tcPr>
          <w:p w14:paraId="6679A8F3" w14:textId="77777777" w:rsidR="002434FE" w:rsidRPr="00BB280A" w:rsidRDefault="002434FE">
            <w:pPr>
              <w:rPr>
                <w:ins w:id="2118" w:author="Matthew McBee" w:date="2019-12-04T10:48:00Z"/>
                <w:color w:val="000000"/>
                <w:sz w:val="22"/>
                <w:szCs w:val="22"/>
                <w:rPrChange w:id="2119" w:author="Matthew McBee" w:date="2019-12-04T10:52:00Z">
                  <w:rPr>
                    <w:ins w:id="2120" w:author="Matthew McBee" w:date="2019-12-04T10:48:00Z"/>
                    <w:color w:val="000000"/>
                  </w:rPr>
                </w:rPrChange>
              </w:rPr>
            </w:pPr>
            <w:ins w:id="2121" w:author="Matthew McBee" w:date="2019-12-04T10:48:00Z">
              <w:r w:rsidRPr="00BB280A">
                <w:rPr>
                  <w:color w:val="000000"/>
                  <w:sz w:val="22"/>
                  <w:szCs w:val="22"/>
                  <w:rPrChange w:id="2122" w:author="Matthew McBee" w:date="2019-12-04T10:52:00Z">
                    <w:rPr>
                      <w:color w:val="000000"/>
                    </w:rPr>
                  </w:rPrChange>
                </w:rPr>
                <w:t>Premature birth</w:t>
              </w:r>
            </w:ins>
          </w:p>
        </w:tc>
        <w:tc>
          <w:tcPr>
            <w:tcW w:w="3140" w:type="dxa"/>
            <w:tcBorders>
              <w:top w:val="nil"/>
              <w:left w:val="nil"/>
              <w:bottom w:val="nil"/>
              <w:right w:val="nil"/>
            </w:tcBorders>
            <w:shd w:val="clear" w:color="auto" w:fill="auto"/>
            <w:noWrap/>
            <w:vAlign w:val="bottom"/>
            <w:hideMark/>
            <w:tcPrChange w:id="2123" w:author="Matthew McBee" w:date="2019-12-04T10:48:00Z">
              <w:tcPr>
                <w:tcW w:w="3050" w:type="dxa"/>
                <w:tcBorders>
                  <w:top w:val="nil"/>
                  <w:left w:val="nil"/>
                  <w:bottom w:val="nil"/>
                  <w:right w:val="nil"/>
                </w:tcBorders>
                <w:shd w:val="clear" w:color="auto" w:fill="auto"/>
                <w:noWrap/>
                <w:vAlign w:val="bottom"/>
                <w:hideMark/>
              </w:tcPr>
            </w:tcPrChange>
          </w:tcPr>
          <w:p w14:paraId="645363A4" w14:textId="77777777" w:rsidR="002434FE" w:rsidRPr="00BB280A" w:rsidRDefault="002434FE">
            <w:pPr>
              <w:rPr>
                <w:ins w:id="2124" w:author="Matthew McBee" w:date="2019-12-04T10:48:00Z"/>
                <w:color w:val="000000"/>
                <w:sz w:val="22"/>
                <w:szCs w:val="22"/>
                <w:rPrChange w:id="2125" w:author="Matthew McBee" w:date="2019-12-04T10:52:00Z">
                  <w:rPr>
                    <w:ins w:id="2126" w:author="Matthew McBee" w:date="2019-12-04T10:48:00Z"/>
                    <w:color w:val="000000"/>
                  </w:rPr>
                </w:rPrChange>
              </w:rPr>
            </w:pPr>
            <w:ins w:id="2127" w:author="Matthew McBee" w:date="2019-12-04T10:48:00Z">
              <w:r w:rsidRPr="00BB280A">
                <w:rPr>
                  <w:color w:val="000000"/>
                  <w:sz w:val="22"/>
                  <w:szCs w:val="22"/>
                  <w:rPrChange w:id="2128"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2129" w:author="Matthew McBee" w:date="2019-12-04T10:48:00Z">
              <w:tcPr>
                <w:tcW w:w="1300" w:type="dxa"/>
                <w:gridSpan w:val="3"/>
                <w:tcBorders>
                  <w:top w:val="nil"/>
                  <w:left w:val="nil"/>
                  <w:bottom w:val="nil"/>
                  <w:right w:val="nil"/>
                </w:tcBorders>
                <w:shd w:val="clear" w:color="auto" w:fill="auto"/>
                <w:noWrap/>
                <w:vAlign w:val="bottom"/>
                <w:hideMark/>
              </w:tcPr>
            </w:tcPrChange>
          </w:tcPr>
          <w:p w14:paraId="6E2283F6" w14:textId="77777777" w:rsidR="002434FE" w:rsidRPr="00BB280A" w:rsidRDefault="002434FE">
            <w:pPr>
              <w:jc w:val="right"/>
              <w:rPr>
                <w:ins w:id="2130" w:author="Matthew McBee" w:date="2019-12-04T10:48:00Z"/>
                <w:color w:val="000000"/>
                <w:sz w:val="22"/>
                <w:szCs w:val="22"/>
                <w:rPrChange w:id="2131" w:author="Matthew McBee" w:date="2019-12-04T10:52:00Z">
                  <w:rPr>
                    <w:ins w:id="2132" w:author="Matthew McBee" w:date="2019-12-04T10:48:00Z"/>
                    <w:color w:val="000000"/>
                  </w:rPr>
                </w:rPrChange>
              </w:rPr>
            </w:pPr>
            <w:ins w:id="2133" w:author="Matthew McBee" w:date="2019-12-04T10:48:00Z">
              <w:r w:rsidRPr="00BB280A">
                <w:rPr>
                  <w:color w:val="000000"/>
                  <w:sz w:val="22"/>
                  <w:szCs w:val="22"/>
                  <w:rPrChange w:id="2134" w:author="Matthew McBee" w:date="2019-12-04T10:52:00Z">
                    <w:rPr>
                      <w:color w:val="000000"/>
                    </w:rPr>
                  </w:rPrChange>
                </w:rPr>
                <w:t>1744</w:t>
              </w:r>
            </w:ins>
          </w:p>
        </w:tc>
        <w:tc>
          <w:tcPr>
            <w:tcW w:w="1300" w:type="dxa"/>
            <w:tcBorders>
              <w:top w:val="nil"/>
              <w:left w:val="nil"/>
              <w:bottom w:val="nil"/>
              <w:right w:val="nil"/>
            </w:tcBorders>
            <w:shd w:val="clear" w:color="auto" w:fill="auto"/>
            <w:noWrap/>
            <w:vAlign w:val="bottom"/>
            <w:hideMark/>
            <w:tcPrChange w:id="2135" w:author="Matthew McBee" w:date="2019-12-04T10:48:00Z">
              <w:tcPr>
                <w:tcW w:w="1300" w:type="dxa"/>
                <w:gridSpan w:val="2"/>
                <w:tcBorders>
                  <w:top w:val="nil"/>
                  <w:left w:val="nil"/>
                  <w:bottom w:val="nil"/>
                  <w:right w:val="nil"/>
                </w:tcBorders>
                <w:shd w:val="clear" w:color="auto" w:fill="auto"/>
                <w:noWrap/>
                <w:vAlign w:val="bottom"/>
                <w:hideMark/>
              </w:tcPr>
            </w:tcPrChange>
          </w:tcPr>
          <w:p w14:paraId="3D2D5819" w14:textId="77777777" w:rsidR="002434FE" w:rsidRPr="00BB280A" w:rsidRDefault="002434FE">
            <w:pPr>
              <w:jc w:val="right"/>
              <w:rPr>
                <w:ins w:id="2136" w:author="Matthew McBee" w:date="2019-12-04T10:48:00Z"/>
                <w:color w:val="000000"/>
                <w:sz w:val="22"/>
                <w:szCs w:val="22"/>
                <w:rPrChange w:id="2137" w:author="Matthew McBee" w:date="2019-12-04T10:52:00Z">
                  <w:rPr>
                    <w:ins w:id="2138" w:author="Matthew McBee" w:date="2019-12-04T10:48:00Z"/>
                    <w:color w:val="000000"/>
                  </w:rPr>
                </w:rPrChange>
              </w:rPr>
            </w:pPr>
            <w:ins w:id="2139" w:author="Matthew McBee" w:date="2019-12-04T10:48:00Z">
              <w:r w:rsidRPr="00BB280A">
                <w:rPr>
                  <w:color w:val="000000"/>
                  <w:sz w:val="22"/>
                  <w:szCs w:val="22"/>
                  <w:rPrChange w:id="2140" w:author="Matthew McBee" w:date="2019-12-04T10:52:00Z">
                    <w:rPr>
                      <w:color w:val="000000"/>
                    </w:rPr>
                  </w:rPrChange>
                </w:rPr>
                <w:t>82.73%</w:t>
              </w:r>
            </w:ins>
          </w:p>
        </w:tc>
      </w:tr>
      <w:tr w:rsidR="002434FE" w:rsidRPr="00BB280A" w14:paraId="116D1E39" w14:textId="77777777" w:rsidTr="002434FE">
        <w:tblPrEx>
          <w:tblW w:w="9040" w:type="dxa"/>
          <w:tblPrExChange w:id="2141" w:author="Matthew McBee" w:date="2019-12-04T10:48:00Z">
            <w:tblPrEx>
              <w:tblW w:w="9350" w:type="dxa"/>
            </w:tblPrEx>
          </w:tblPrExChange>
        </w:tblPrEx>
        <w:trPr>
          <w:trHeight w:val="320"/>
          <w:ins w:id="2142" w:author="Matthew McBee" w:date="2019-12-04T10:48:00Z"/>
          <w:trPrChange w:id="214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44" w:author="Matthew McBee" w:date="2019-12-04T10:48:00Z">
              <w:tcPr>
                <w:tcW w:w="3700" w:type="dxa"/>
                <w:tcBorders>
                  <w:top w:val="nil"/>
                  <w:left w:val="nil"/>
                  <w:bottom w:val="nil"/>
                  <w:right w:val="nil"/>
                </w:tcBorders>
                <w:shd w:val="clear" w:color="auto" w:fill="auto"/>
                <w:noWrap/>
                <w:vAlign w:val="bottom"/>
                <w:hideMark/>
              </w:tcPr>
            </w:tcPrChange>
          </w:tcPr>
          <w:p w14:paraId="10008EEE" w14:textId="77777777" w:rsidR="002434FE" w:rsidRPr="00BB280A" w:rsidRDefault="002434FE">
            <w:pPr>
              <w:jc w:val="right"/>
              <w:rPr>
                <w:ins w:id="2145" w:author="Matthew McBee" w:date="2019-12-04T10:48:00Z"/>
                <w:color w:val="000000"/>
                <w:sz w:val="22"/>
                <w:szCs w:val="22"/>
                <w:rPrChange w:id="2146" w:author="Matthew McBee" w:date="2019-12-04T10:52:00Z">
                  <w:rPr>
                    <w:ins w:id="214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48" w:author="Matthew McBee" w:date="2019-12-04T10:48:00Z">
              <w:tcPr>
                <w:tcW w:w="3050" w:type="dxa"/>
                <w:tcBorders>
                  <w:top w:val="nil"/>
                  <w:left w:val="nil"/>
                  <w:bottom w:val="nil"/>
                  <w:right w:val="nil"/>
                </w:tcBorders>
                <w:shd w:val="clear" w:color="auto" w:fill="auto"/>
                <w:noWrap/>
                <w:vAlign w:val="bottom"/>
                <w:hideMark/>
              </w:tcPr>
            </w:tcPrChange>
          </w:tcPr>
          <w:p w14:paraId="0077EF4C" w14:textId="77777777" w:rsidR="002434FE" w:rsidRPr="00BB280A" w:rsidRDefault="002434FE">
            <w:pPr>
              <w:rPr>
                <w:ins w:id="2149" w:author="Matthew McBee" w:date="2019-12-04T10:48:00Z"/>
                <w:color w:val="000000"/>
                <w:sz w:val="22"/>
                <w:szCs w:val="22"/>
                <w:rPrChange w:id="2150" w:author="Matthew McBee" w:date="2019-12-04T10:52:00Z">
                  <w:rPr>
                    <w:ins w:id="2151" w:author="Matthew McBee" w:date="2019-12-04T10:48:00Z"/>
                    <w:color w:val="000000"/>
                  </w:rPr>
                </w:rPrChange>
              </w:rPr>
            </w:pPr>
            <w:ins w:id="2152" w:author="Matthew McBee" w:date="2019-12-04T10:48:00Z">
              <w:r w:rsidRPr="00BB280A">
                <w:rPr>
                  <w:color w:val="000000"/>
                  <w:sz w:val="22"/>
                  <w:szCs w:val="22"/>
                  <w:rPrChange w:id="2153"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2154" w:author="Matthew McBee" w:date="2019-12-04T10:48:00Z">
              <w:tcPr>
                <w:tcW w:w="1300" w:type="dxa"/>
                <w:gridSpan w:val="3"/>
                <w:tcBorders>
                  <w:top w:val="nil"/>
                  <w:left w:val="nil"/>
                  <w:bottom w:val="nil"/>
                  <w:right w:val="nil"/>
                </w:tcBorders>
                <w:shd w:val="clear" w:color="auto" w:fill="auto"/>
                <w:noWrap/>
                <w:vAlign w:val="bottom"/>
                <w:hideMark/>
              </w:tcPr>
            </w:tcPrChange>
          </w:tcPr>
          <w:p w14:paraId="1423D7E1" w14:textId="77777777" w:rsidR="002434FE" w:rsidRPr="00BB280A" w:rsidRDefault="002434FE">
            <w:pPr>
              <w:jc w:val="right"/>
              <w:rPr>
                <w:ins w:id="2155" w:author="Matthew McBee" w:date="2019-12-04T10:48:00Z"/>
                <w:color w:val="000000"/>
                <w:sz w:val="22"/>
                <w:szCs w:val="22"/>
                <w:rPrChange w:id="2156" w:author="Matthew McBee" w:date="2019-12-04T10:52:00Z">
                  <w:rPr>
                    <w:ins w:id="2157" w:author="Matthew McBee" w:date="2019-12-04T10:48:00Z"/>
                    <w:color w:val="000000"/>
                  </w:rPr>
                </w:rPrChange>
              </w:rPr>
            </w:pPr>
            <w:ins w:id="2158" w:author="Matthew McBee" w:date="2019-12-04T10:48:00Z">
              <w:r w:rsidRPr="00BB280A">
                <w:rPr>
                  <w:color w:val="000000"/>
                  <w:sz w:val="22"/>
                  <w:szCs w:val="22"/>
                  <w:rPrChange w:id="2159" w:author="Matthew McBee" w:date="2019-12-04T10:52:00Z">
                    <w:rPr>
                      <w:color w:val="000000"/>
                    </w:rPr>
                  </w:rPrChange>
                </w:rPr>
                <w:t>216</w:t>
              </w:r>
            </w:ins>
          </w:p>
        </w:tc>
        <w:tc>
          <w:tcPr>
            <w:tcW w:w="1300" w:type="dxa"/>
            <w:tcBorders>
              <w:top w:val="nil"/>
              <w:left w:val="nil"/>
              <w:bottom w:val="nil"/>
              <w:right w:val="nil"/>
            </w:tcBorders>
            <w:shd w:val="clear" w:color="auto" w:fill="auto"/>
            <w:noWrap/>
            <w:vAlign w:val="bottom"/>
            <w:hideMark/>
            <w:tcPrChange w:id="2160" w:author="Matthew McBee" w:date="2019-12-04T10:48:00Z">
              <w:tcPr>
                <w:tcW w:w="1300" w:type="dxa"/>
                <w:gridSpan w:val="2"/>
                <w:tcBorders>
                  <w:top w:val="nil"/>
                  <w:left w:val="nil"/>
                  <w:bottom w:val="nil"/>
                  <w:right w:val="nil"/>
                </w:tcBorders>
                <w:shd w:val="clear" w:color="auto" w:fill="auto"/>
                <w:noWrap/>
                <w:vAlign w:val="bottom"/>
                <w:hideMark/>
              </w:tcPr>
            </w:tcPrChange>
          </w:tcPr>
          <w:p w14:paraId="3E1D9F18" w14:textId="77777777" w:rsidR="002434FE" w:rsidRPr="00BB280A" w:rsidRDefault="002434FE">
            <w:pPr>
              <w:jc w:val="right"/>
              <w:rPr>
                <w:ins w:id="2161" w:author="Matthew McBee" w:date="2019-12-04T10:48:00Z"/>
                <w:color w:val="000000"/>
                <w:sz w:val="22"/>
                <w:szCs w:val="22"/>
                <w:rPrChange w:id="2162" w:author="Matthew McBee" w:date="2019-12-04T10:52:00Z">
                  <w:rPr>
                    <w:ins w:id="2163" w:author="Matthew McBee" w:date="2019-12-04T10:48:00Z"/>
                    <w:color w:val="000000"/>
                  </w:rPr>
                </w:rPrChange>
              </w:rPr>
            </w:pPr>
            <w:ins w:id="2164" w:author="Matthew McBee" w:date="2019-12-04T10:48:00Z">
              <w:r w:rsidRPr="00BB280A">
                <w:rPr>
                  <w:color w:val="000000"/>
                  <w:sz w:val="22"/>
                  <w:szCs w:val="22"/>
                  <w:rPrChange w:id="2165" w:author="Matthew McBee" w:date="2019-12-04T10:52:00Z">
                    <w:rPr>
                      <w:color w:val="000000"/>
                    </w:rPr>
                  </w:rPrChange>
                </w:rPr>
                <w:t>10.25%</w:t>
              </w:r>
            </w:ins>
          </w:p>
        </w:tc>
      </w:tr>
      <w:tr w:rsidR="002434FE" w:rsidRPr="00BB280A" w14:paraId="4D3EB95A" w14:textId="77777777" w:rsidTr="002434FE">
        <w:tblPrEx>
          <w:tblW w:w="9040" w:type="dxa"/>
          <w:tblPrExChange w:id="2166" w:author="Matthew McBee" w:date="2019-12-04T10:48:00Z">
            <w:tblPrEx>
              <w:tblW w:w="9350" w:type="dxa"/>
            </w:tblPrEx>
          </w:tblPrExChange>
        </w:tblPrEx>
        <w:trPr>
          <w:trHeight w:val="320"/>
          <w:ins w:id="2167" w:author="Matthew McBee" w:date="2019-12-04T10:48:00Z"/>
          <w:trPrChange w:id="216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69" w:author="Matthew McBee" w:date="2019-12-04T10:48:00Z">
              <w:tcPr>
                <w:tcW w:w="3700" w:type="dxa"/>
                <w:tcBorders>
                  <w:top w:val="nil"/>
                  <w:left w:val="nil"/>
                  <w:bottom w:val="nil"/>
                  <w:right w:val="nil"/>
                </w:tcBorders>
                <w:shd w:val="clear" w:color="auto" w:fill="auto"/>
                <w:noWrap/>
                <w:vAlign w:val="bottom"/>
                <w:hideMark/>
              </w:tcPr>
            </w:tcPrChange>
          </w:tcPr>
          <w:p w14:paraId="222D18DF" w14:textId="77777777" w:rsidR="002434FE" w:rsidRPr="00BB280A" w:rsidRDefault="002434FE">
            <w:pPr>
              <w:jc w:val="right"/>
              <w:rPr>
                <w:ins w:id="2170" w:author="Matthew McBee" w:date="2019-12-04T10:48:00Z"/>
                <w:color w:val="000000"/>
                <w:sz w:val="22"/>
                <w:szCs w:val="22"/>
                <w:rPrChange w:id="2171" w:author="Matthew McBee" w:date="2019-12-04T10:52:00Z">
                  <w:rPr>
                    <w:ins w:id="217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73" w:author="Matthew McBee" w:date="2019-12-04T10:48:00Z">
              <w:tcPr>
                <w:tcW w:w="3050" w:type="dxa"/>
                <w:tcBorders>
                  <w:top w:val="nil"/>
                  <w:left w:val="nil"/>
                  <w:bottom w:val="nil"/>
                  <w:right w:val="nil"/>
                </w:tcBorders>
                <w:shd w:val="clear" w:color="auto" w:fill="auto"/>
                <w:noWrap/>
                <w:vAlign w:val="bottom"/>
                <w:hideMark/>
              </w:tcPr>
            </w:tcPrChange>
          </w:tcPr>
          <w:p w14:paraId="371FE446" w14:textId="73F72B34" w:rsidR="002434FE" w:rsidRPr="00BB280A" w:rsidRDefault="00BB280A">
            <w:pPr>
              <w:rPr>
                <w:ins w:id="2174" w:author="Matthew McBee" w:date="2019-12-04T10:48:00Z"/>
                <w:color w:val="000000"/>
                <w:sz w:val="22"/>
                <w:szCs w:val="22"/>
                <w:rPrChange w:id="2175" w:author="Matthew McBee" w:date="2019-12-04T10:52:00Z">
                  <w:rPr>
                    <w:ins w:id="2176" w:author="Matthew McBee" w:date="2019-12-04T10:48:00Z"/>
                    <w:color w:val="000000"/>
                  </w:rPr>
                </w:rPrChange>
              </w:rPr>
            </w:pPr>
            <w:ins w:id="2177"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Change w:id="2178" w:author="Matthew McBee" w:date="2019-12-04T10:48:00Z">
              <w:tcPr>
                <w:tcW w:w="1300" w:type="dxa"/>
                <w:gridSpan w:val="3"/>
                <w:tcBorders>
                  <w:top w:val="nil"/>
                  <w:left w:val="nil"/>
                  <w:bottom w:val="nil"/>
                  <w:right w:val="nil"/>
                </w:tcBorders>
                <w:shd w:val="clear" w:color="auto" w:fill="auto"/>
                <w:noWrap/>
                <w:vAlign w:val="bottom"/>
                <w:hideMark/>
              </w:tcPr>
            </w:tcPrChange>
          </w:tcPr>
          <w:p w14:paraId="5D853349" w14:textId="77777777" w:rsidR="002434FE" w:rsidRPr="00BB280A" w:rsidRDefault="002434FE">
            <w:pPr>
              <w:jc w:val="right"/>
              <w:rPr>
                <w:ins w:id="2179" w:author="Matthew McBee" w:date="2019-12-04T10:48:00Z"/>
                <w:color w:val="000000"/>
                <w:sz w:val="22"/>
                <w:szCs w:val="22"/>
                <w:rPrChange w:id="2180" w:author="Matthew McBee" w:date="2019-12-04T10:52:00Z">
                  <w:rPr>
                    <w:ins w:id="2181" w:author="Matthew McBee" w:date="2019-12-04T10:48:00Z"/>
                    <w:color w:val="000000"/>
                  </w:rPr>
                </w:rPrChange>
              </w:rPr>
            </w:pPr>
            <w:ins w:id="2182" w:author="Matthew McBee" w:date="2019-12-04T10:48:00Z">
              <w:r w:rsidRPr="00BB280A">
                <w:rPr>
                  <w:color w:val="000000"/>
                  <w:sz w:val="22"/>
                  <w:szCs w:val="22"/>
                  <w:rPrChange w:id="2183" w:author="Matthew McBee" w:date="2019-12-04T10:52:00Z">
                    <w:rPr>
                      <w:color w:val="000000"/>
                    </w:rPr>
                  </w:rPrChange>
                </w:rPr>
                <w:t>148</w:t>
              </w:r>
            </w:ins>
          </w:p>
        </w:tc>
        <w:tc>
          <w:tcPr>
            <w:tcW w:w="1300" w:type="dxa"/>
            <w:tcBorders>
              <w:top w:val="nil"/>
              <w:left w:val="nil"/>
              <w:bottom w:val="nil"/>
              <w:right w:val="nil"/>
            </w:tcBorders>
            <w:shd w:val="clear" w:color="auto" w:fill="auto"/>
            <w:noWrap/>
            <w:vAlign w:val="bottom"/>
            <w:hideMark/>
            <w:tcPrChange w:id="2184" w:author="Matthew McBee" w:date="2019-12-04T10:48:00Z">
              <w:tcPr>
                <w:tcW w:w="1300" w:type="dxa"/>
                <w:gridSpan w:val="2"/>
                <w:tcBorders>
                  <w:top w:val="nil"/>
                  <w:left w:val="nil"/>
                  <w:bottom w:val="nil"/>
                  <w:right w:val="nil"/>
                </w:tcBorders>
                <w:shd w:val="clear" w:color="auto" w:fill="auto"/>
                <w:noWrap/>
                <w:vAlign w:val="bottom"/>
                <w:hideMark/>
              </w:tcPr>
            </w:tcPrChange>
          </w:tcPr>
          <w:p w14:paraId="5A0D59E6" w14:textId="77777777" w:rsidR="002434FE" w:rsidRPr="00BB280A" w:rsidRDefault="002434FE">
            <w:pPr>
              <w:jc w:val="right"/>
              <w:rPr>
                <w:ins w:id="2185" w:author="Matthew McBee" w:date="2019-12-04T10:48:00Z"/>
                <w:color w:val="000000"/>
                <w:sz w:val="22"/>
                <w:szCs w:val="22"/>
                <w:rPrChange w:id="2186" w:author="Matthew McBee" w:date="2019-12-04T10:52:00Z">
                  <w:rPr>
                    <w:ins w:id="2187" w:author="Matthew McBee" w:date="2019-12-04T10:48:00Z"/>
                    <w:color w:val="000000"/>
                  </w:rPr>
                </w:rPrChange>
              </w:rPr>
            </w:pPr>
            <w:ins w:id="2188" w:author="Matthew McBee" w:date="2019-12-04T10:48:00Z">
              <w:r w:rsidRPr="00BB280A">
                <w:rPr>
                  <w:color w:val="000000"/>
                  <w:sz w:val="22"/>
                  <w:szCs w:val="22"/>
                  <w:rPrChange w:id="2189" w:author="Matthew McBee" w:date="2019-12-04T10:52:00Z">
                    <w:rPr>
                      <w:color w:val="000000"/>
                    </w:rPr>
                  </w:rPrChange>
                </w:rPr>
                <w:t>7.02%</w:t>
              </w:r>
            </w:ins>
          </w:p>
        </w:tc>
      </w:tr>
      <w:tr w:rsidR="002434FE" w:rsidRPr="00BB280A" w14:paraId="09D11FC6" w14:textId="77777777" w:rsidTr="002434FE">
        <w:tblPrEx>
          <w:tblW w:w="9040" w:type="dxa"/>
          <w:tblPrExChange w:id="2190" w:author="Matthew McBee" w:date="2019-12-04T10:48:00Z">
            <w:tblPrEx>
              <w:tblW w:w="9350" w:type="dxa"/>
            </w:tblPrEx>
          </w:tblPrExChange>
        </w:tblPrEx>
        <w:trPr>
          <w:trHeight w:val="320"/>
          <w:ins w:id="2191" w:author="Matthew McBee" w:date="2019-12-04T10:48:00Z"/>
          <w:trPrChange w:id="2192"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193" w:author="Matthew McBee" w:date="2019-12-04T10:48:00Z">
              <w:tcPr>
                <w:tcW w:w="3700" w:type="dxa"/>
                <w:tcBorders>
                  <w:top w:val="nil"/>
                  <w:left w:val="nil"/>
                  <w:bottom w:val="nil"/>
                  <w:right w:val="nil"/>
                </w:tcBorders>
                <w:shd w:val="clear" w:color="auto" w:fill="auto"/>
                <w:noWrap/>
                <w:vAlign w:val="bottom"/>
                <w:hideMark/>
              </w:tcPr>
            </w:tcPrChange>
          </w:tcPr>
          <w:p w14:paraId="7A5981A4" w14:textId="77777777" w:rsidR="002434FE" w:rsidRPr="00BB280A" w:rsidRDefault="002434FE">
            <w:pPr>
              <w:jc w:val="right"/>
              <w:rPr>
                <w:ins w:id="2194" w:author="Matthew McBee" w:date="2019-12-04T10:48:00Z"/>
                <w:color w:val="000000"/>
                <w:sz w:val="22"/>
                <w:szCs w:val="22"/>
                <w:rPrChange w:id="2195" w:author="Matthew McBee" w:date="2019-12-04T10:52:00Z">
                  <w:rPr>
                    <w:ins w:id="2196"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197" w:author="Matthew McBee" w:date="2019-12-04T10:48:00Z">
              <w:tcPr>
                <w:tcW w:w="3050" w:type="dxa"/>
                <w:tcBorders>
                  <w:top w:val="nil"/>
                  <w:left w:val="nil"/>
                  <w:bottom w:val="nil"/>
                  <w:right w:val="nil"/>
                </w:tcBorders>
                <w:shd w:val="clear" w:color="auto" w:fill="auto"/>
                <w:noWrap/>
                <w:vAlign w:val="bottom"/>
                <w:hideMark/>
              </w:tcPr>
            </w:tcPrChange>
          </w:tcPr>
          <w:p w14:paraId="56CF6983" w14:textId="77777777" w:rsidR="002434FE" w:rsidRPr="00BB280A" w:rsidRDefault="002434FE">
            <w:pPr>
              <w:rPr>
                <w:ins w:id="2198" w:author="Matthew McBee" w:date="2019-12-04T10:48:00Z"/>
                <w:sz w:val="22"/>
                <w:szCs w:val="22"/>
                <w:rPrChange w:id="2199" w:author="Matthew McBee" w:date="2019-12-04T10:52:00Z">
                  <w:rPr>
                    <w:ins w:id="2200"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201" w:author="Matthew McBee" w:date="2019-12-04T10:48:00Z">
              <w:tcPr>
                <w:tcW w:w="1300" w:type="dxa"/>
                <w:gridSpan w:val="3"/>
                <w:tcBorders>
                  <w:top w:val="nil"/>
                  <w:left w:val="nil"/>
                  <w:bottom w:val="nil"/>
                  <w:right w:val="nil"/>
                </w:tcBorders>
                <w:shd w:val="clear" w:color="auto" w:fill="auto"/>
                <w:noWrap/>
                <w:vAlign w:val="bottom"/>
                <w:hideMark/>
              </w:tcPr>
            </w:tcPrChange>
          </w:tcPr>
          <w:p w14:paraId="6E0FA705" w14:textId="77777777" w:rsidR="002434FE" w:rsidRPr="00BB280A" w:rsidRDefault="002434FE">
            <w:pPr>
              <w:rPr>
                <w:ins w:id="2202" w:author="Matthew McBee" w:date="2019-12-04T10:48:00Z"/>
                <w:sz w:val="22"/>
                <w:szCs w:val="22"/>
                <w:rPrChange w:id="2203" w:author="Matthew McBee" w:date="2019-12-04T10:52:00Z">
                  <w:rPr>
                    <w:ins w:id="2204"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205" w:author="Matthew McBee" w:date="2019-12-04T10:48:00Z">
              <w:tcPr>
                <w:tcW w:w="1300" w:type="dxa"/>
                <w:gridSpan w:val="2"/>
                <w:tcBorders>
                  <w:top w:val="nil"/>
                  <w:left w:val="nil"/>
                  <w:bottom w:val="nil"/>
                  <w:right w:val="nil"/>
                </w:tcBorders>
                <w:shd w:val="clear" w:color="auto" w:fill="auto"/>
                <w:noWrap/>
                <w:vAlign w:val="bottom"/>
                <w:hideMark/>
              </w:tcPr>
            </w:tcPrChange>
          </w:tcPr>
          <w:p w14:paraId="69876240" w14:textId="77777777" w:rsidR="002434FE" w:rsidRPr="00BB280A" w:rsidRDefault="002434FE">
            <w:pPr>
              <w:rPr>
                <w:ins w:id="2206" w:author="Matthew McBee" w:date="2019-12-04T10:48:00Z"/>
                <w:sz w:val="22"/>
                <w:szCs w:val="22"/>
                <w:rPrChange w:id="2207" w:author="Matthew McBee" w:date="2019-12-04T10:52:00Z">
                  <w:rPr>
                    <w:ins w:id="2208" w:author="Matthew McBee" w:date="2019-12-04T10:48:00Z"/>
                    <w:sz w:val="20"/>
                    <w:szCs w:val="20"/>
                  </w:rPr>
                </w:rPrChange>
              </w:rPr>
            </w:pPr>
          </w:p>
        </w:tc>
      </w:tr>
      <w:tr w:rsidR="002434FE" w:rsidRPr="00BB280A" w14:paraId="66EA3F79" w14:textId="77777777" w:rsidTr="002434FE">
        <w:tblPrEx>
          <w:tblW w:w="9040" w:type="dxa"/>
          <w:tblPrExChange w:id="2209" w:author="Matthew McBee" w:date="2019-12-04T10:48:00Z">
            <w:tblPrEx>
              <w:tblW w:w="9350" w:type="dxa"/>
            </w:tblPrEx>
          </w:tblPrExChange>
        </w:tblPrEx>
        <w:trPr>
          <w:trHeight w:val="320"/>
          <w:ins w:id="2210" w:author="Matthew McBee" w:date="2019-12-04T10:48:00Z"/>
          <w:trPrChange w:id="2211"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12" w:author="Matthew McBee" w:date="2019-12-04T10:48:00Z">
              <w:tcPr>
                <w:tcW w:w="3700" w:type="dxa"/>
                <w:tcBorders>
                  <w:top w:val="nil"/>
                  <w:left w:val="nil"/>
                  <w:bottom w:val="nil"/>
                  <w:right w:val="nil"/>
                </w:tcBorders>
                <w:shd w:val="clear" w:color="auto" w:fill="auto"/>
                <w:noWrap/>
                <w:vAlign w:val="bottom"/>
                <w:hideMark/>
              </w:tcPr>
            </w:tcPrChange>
          </w:tcPr>
          <w:p w14:paraId="36BC9F56" w14:textId="77777777" w:rsidR="002434FE" w:rsidRPr="00BB280A" w:rsidRDefault="002434FE">
            <w:pPr>
              <w:rPr>
                <w:ins w:id="2213" w:author="Matthew McBee" w:date="2019-12-04T10:48:00Z"/>
                <w:color w:val="000000"/>
                <w:sz w:val="22"/>
                <w:szCs w:val="22"/>
                <w:rPrChange w:id="2214" w:author="Matthew McBee" w:date="2019-12-04T10:52:00Z">
                  <w:rPr>
                    <w:ins w:id="2215" w:author="Matthew McBee" w:date="2019-12-04T10:48:00Z"/>
                    <w:color w:val="000000"/>
                  </w:rPr>
                </w:rPrChange>
              </w:rPr>
            </w:pPr>
            <w:ins w:id="2216" w:author="Matthew McBee" w:date="2019-12-04T10:48:00Z">
              <w:r w:rsidRPr="00BB280A">
                <w:rPr>
                  <w:color w:val="000000"/>
                  <w:sz w:val="22"/>
                  <w:szCs w:val="22"/>
                  <w:rPrChange w:id="2217" w:author="Matthew McBee" w:date="2019-12-04T10:52:00Z">
                    <w:rPr>
                      <w:color w:val="000000"/>
                    </w:rPr>
                  </w:rPrChange>
                </w:rPr>
                <w:t>Child race</w:t>
              </w:r>
            </w:ins>
          </w:p>
        </w:tc>
        <w:tc>
          <w:tcPr>
            <w:tcW w:w="3140" w:type="dxa"/>
            <w:tcBorders>
              <w:top w:val="nil"/>
              <w:left w:val="nil"/>
              <w:bottom w:val="nil"/>
              <w:right w:val="nil"/>
            </w:tcBorders>
            <w:shd w:val="clear" w:color="auto" w:fill="auto"/>
            <w:noWrap/>
            <w:vAlign w:val="bottom"/>
            <w:hideMark/>
            <w:tcPrChange w:id="2218" w:author="Matthew McBee" w:date="2019-12-04T10:48:00Z">
              <w:tcPr>
                <w:tcW w:w="3050" w:type="dxa"/>
                <w:tcBorders>
                  <w:top w:val="nil"/>
                  <w:left w:val="nil"/>
                  <w:bottom w:val="nil"/>
                  <w:right w:val="nil"/>
                </w:tcBorders>
                <w:shd w:val="clear" w:color="auto" w:fill="auto"/>
                <w:noWrap/>
                <w:vAlign w:val="bottom"/>
                <w:hideMark/>
              </w:tcPr>
            </w:tcPrChange>
          </w:tcPr>
          <w:p w14:paraId="7D3966C1" w14:textId="77777777" w:rsidR="002434FE" w:rsidRPr="00BB280A" w:rsidRDefault="002434FE">
            <w:pPr>
              <w:rPr>
                <w:ins w:id="2219" w:author="Matthew McBee" w:date="2019-12-04T10:48:00Z"/>
                <w:color w:val="000000"/>
                <w:sz w:val="22"/>
                <w:szCs w:val="22"/>
                <w:rPrChange w:id="2220" w:author="Matthew McBee" w:date="2019-12-04T10:52:00Z">
                  <w:rPr>
                    <w:ins w:id="2221" w:author="Matthew McBee" w:date="2019-12-04T10:48:00Z"/>
                    <w:color w:val="000000"/>
                  </w:rPr>
                </w:rPrChange>
              </w:rPr>
            </w:pPr>
            <w:ins w:id="2222" w:author="Matthew McBee" w:date="2019-12-04T10:48:00Z">
              <w:r w:rsidRPr="00BB280A">
                <w:rPr>
                  <w:color w:val="000000"/>
                  <w:sz w:val="22"/>
                  <w:szCs w:val="22"/>
                  <w:rPrChange w:id="2223" w:author="Matthew McBee" w:date="2019-12-04T10:52:00Z">
                    <w:rPr>
                      <w:color w:val="000000"/>
                    </w:rPr>
                  </w:rPrChange>
                </w:rPr>
                <w:t>Black</w:t>
              </w:r>
            </w:ins>
          </w:p>
        </w:tc>
        <w:tc>
          <w:tcPr>
            <w:tcW w:w="900" w:type="dxa"/>
            <w:tcBorders>
              <w:top w:val="nil"/>
              <w:left w:val="nil"/>
              <w:bottom w:val="nil"/>
              <w:right w:val="nil"/>
            </w:tcBorders>
            <w:shd w:val="clear" w:color="auto" w:fill="auto"/>
            <w:noWrap/>
            <w:vAlign w:val="bottom"/>
            <w:hideMark/>
            <w:tcPrChange w:id="2224" w:author="Matthew McBee" w:date="2019-12-04T10:48:00Z">
              <w:tcPr>
                <w:tcW w:w="1300" w:type="dxa"/>
                <w:gridSpan w:val="3"/>
                <w:tcBorders>
                  <w:top w:val="nil"/>
                  <w:left w:val="nil"/>
                  <w:bottom w:val="nil"/>
                  <w:right w:val="nil"/>
                </w:tcBorders>
                <w:shd w:val="clear" w:color="auto" w:fill="auto"/>
                <w:noWrap/>
                <w:vAlign w:val="bottom"/>
                <w:hideMark/>
              </w:tcPr>
            </w:tcPrChange>
          </w:tcPr>
          <w:p w14:paraId="1E27E304" w14:textId="77777777" w:rsidR="002434FE" w:rsidRPr="00BB280A" w:rsidRDefault="002434FE">
            <w:pPr>
              <w:jc w:val="right"/>
              <w:rPr>
                <w:ins w:id="2225" w:author="Matthew McBee" w:date="2019-12-04T10:48:00Z"/>
                <w:color w:val="000000"/>
                <w:sz w:val="22"/>
                <w:szCs w:val="22"/>
                <w:rPrChange w:id="2226" w:author="Matthew McBee" w:date="2019-12-04T10:52:00Z">
                  <w:rPr>
                    <w:ins w:id="2227" w:author="Matthew McBee" w:date="2019-12-04T10:48:00Z"/>
                    <w:color w:val="000000"/>
                  </w:rPr>
                </w:rPrChange>
              </w:rPr>
            </w:pPr>
            <w:ins w:id="2228" w:author="Matthew McBee" w:date="2019-12-04T10:48:00Z">
              <w:r w:rsidRPr="00BB280A">
                <w:rPr>
                  <w:color w:val="000000"/>
                  <w:sz w:val="22"/>
                  <w:szCs w:val="22"/>
                  <w:rPrChange w:id="2229" w:author="Matthew McBee" w:date="2019-12-04T10:52:00Z">
                    <w:rPr>
                      <w:color w:val="000000"/>
                    </w:rPr>
                  </w:rPrChange>
                </w:rPr>
                <w:t>572</w:t>
              </w:r>
            </w:ins>
          </w:p>
        </w:tc>
        <w:tc>
          <w:tcPr>
            <w:tcW w:w="1300" w:type="dxa"/>
            <w:tcBorders>
              <w:top w:val="nil"/>
              <w:left w:val="nil"/>
              <w:bottom w:val="nil"/>
              <w:right w:val="nil"/>
            </w:tcBorders>
            <w:shd w:val="clear" w:color="auto" w:fill="auto"/>
            <w:noWrap/>
            <w:vAlign w:val="bottom"/>
            <w:hideMark/>
            <w:tcPrChange w:id="2230" w:author="Matthew McBee" w:date="2019-12-04T10:48:00Z">
              <w:tcPr>
                <w:tcW w:w="1300" w:type="dxa"/>
                <w:gridSpan w:val="2"/>
                <w:tcBorders>
                  <w:top w:val="nil"/>
                  <w:left w:val="nil"/>
                  <w:bottom w:val="nil"/>
                  <w:right w:val="nil"/>
                </w:tcBorders>
                <w:shd w:val="clear" w:color="auto" w:fill="auto"/>
                <w:noWrap/>
                <w:vAlign w:val="bottom"/>
                <w:hideMark/>
              </w:tcPr>
            </w:tcPrChange>
          </w:tcPr>
          <w:p w14:paraId="7B3CCF51" w14:textId="77777777" w:rsidR="002434FE" w:rsidRPr="00BB280A" w:rsidRDefault="002434FE">
            <w:pPr>
              <w:jc w:val="right"/>
              <w:rPr>
                <w:ins w:id="2231" w:author="Matthew McBee" w:date="2019-12-04T10:48:00Z"/>
                <w:color w:val="000000"/>
                <w:sz w:val="22"/>
                <w:szCs w:val="22"/>
                <w:rPrChange w:id="2232" w:author="Matthew McBee" w:date="2019-12-04T10:52:00Z">
                  <w:rPr>
                    <w:ins w:id="2233" w:author="Matthew McBee" w:date="2019-12-04T10:48:00Z"/>
                    <w:color w:val="000000"/>
                  </w:rPr>
                </w:rPrChange>
              </w:rPr>
            </w:pPr>
            <w:ins w:id="2234" w:author="Matthew McBee" w:date="2019-12-04T10:48:00Z">
              <w:r w:rsidRPr="00BB280A">
                <w:rPr>
                  <w:color w:val="000000"/>
                  <w:sz w:val="22"/>
                  <w:szCs w:val="22"/>
                  <w:rPrChange w:id="2235" w:author="Matthew McBee" w:date="2019-12-04T10:52:00Z">
                    <w:rPr>
                      <w:color w:val="000000"/>
                    </w:rPr>
                  </w:rPrChange>
                </w:rPr>
                <w:t>27.13%</w:t>
              </w:r>
            </w:ins>
          </w:p>
        </w:tc>
      </w:tr>
      <w:tr w:rsidR="002434FE" w:rsidRPr="00BB280A" w14:paraId="282D50B4" w14:textId="77777777" w:rsidTr="002434FE">
        <w:tblPrEx>
          <w:tblW w:w="9040" w:type="dxa"/>
          <w:tblPrExChange w:id="2236" w:author="Matthew McBee" w:date="2019-12-04T10:48:00Z">
            <w:tblPrEx>
              <w:tblW w:w="9350" w:type="dxa"/>
            </w:tblPrEx>
          </w:tblPrExChange>
        </w:tblPrEx>
        <w:trPr>
          <w:trHeight w:val="320"/>
          <w:ins w:id="2237" w:author="Matthew McBee" w:date="2019-12-04T10:48:00Z"/>
          <w:trPrChange w:id="223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39" w:author="Matthew McBee" w:date="2019-12-04T10:48:00Z">
              <w:tcPr>
                <w:tcW w:w="3700" w:type="dxa"/>
                <w:tcBorders>
                  <w:top w:val="nil"/>
                  <w:left w:val="nil"/>
                  <w:bottom w:val="nil"/>
                  <w:right w:val="nil"/>
                </w:tcBorders>
                <w:shd w:val="clear" w:color="auto" w:fill="auto"/>
                <w:noWrap/>
                <w:vAlign w:val="bottom"/>
                <w:hideMark/>
              </w:tcPr>
            </w:tcPrChange>
          </w:tcPr>
          <w:p w14:paraId="4391F846" w14:textId="77777777" w:rsidR="002434FE" w:rsidRPr="00BB280A" w:rsidRDefault="002434FE">
            <w:pPr>
              <w:jc w:val="right"/>
              <w:rPr>
                <w:ins w:id="2240" w:author="Matthew McBee" w:date="2019-12-04T10:48:00Z"/>
                <w:color w:val="000000"/>
                <w:sz w:val="22"/>
                <w:szCs w:val="22"/>
                <w:rPrChange w:id="2241" w:author="Matthew McBee" w:date="2019-12-04T10:52:00Z">
                  <w:rPr>
                    <w:ins w:id="224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43" w:author="Matthew McBee" w:date="2019-12-04T10:48:00Z">
              <w:tcPr>
                <w:tcW w:w="3050" w:type="dxa"/>
                <w:tcBorders>
                  <w:top w:val="nil"/>
                  <w:left w:val="nil"/>
                  <w:bottom w:val="nil"/>
                  <w:right w:val="nil"/>
                </w:tcBorders>
                <w:shd w:val="clear" w:color="auto" w:fill="auto"/>
                <w:noWrap/>
                <w:vAlign w:val="bottom"/>
                <w:hideMark/>
              </w:tcPr>
            </w:tcPrChange>
          </w:tcPr>
          <w:p w14:paraId="51EE5DCF" w14:textId="77777777" w:rsidR="002434FE" w:rsidRPr="00BB280A" w:rsidRDefault="002434FE">
            <w:pPr>
              <w:rPr>
                <w:ins w:id="2244" w:author="Matthew McBee" w:date="2019-12-04T10:48:00Z"/>
                <w:color w:val="000000"/>
                <w:sz w:val="22"/>
                <w:szCs w:val="22"/>
                <w:rPrChange w:id="2245" w:author="Matthew McBee" w:date="2019-12-04T10:52:00Z">
                  <w:rPr>
                    <w:ins w:id="2246" w:author="Matthew McBee" w:date="2019-12-04T10:48:00Z"/>
                    <w:color w:val="000000"/>
                  </w:rPr>
                </w:rPrChange>
              </w:rPr>
            </w:pPr>
            <w:ins w:id="2247" w:author="Matthew McBee" w:date="2019-12-04T10:48:00Z">
              <w:r w:rsidRPr="00BB280A">
                <w:rPr>
                  <w:color w:val="000000"/>
                  <w:sz w:val="22"/>
                  <w:szCs w:val="22"/>
                  <w:rPrChange w:id="2248" w:author="Matthew McBee" w:date="2019-12-04T10:52:00Z">
                    <w:rPr>
                      <w:color w:val="000000"/>
                    </w:rPr>
                  </w:rPrChange>
                </w:rPr>
                <w:t>Hispanic</w:t>
              </w:r>
            </w:ins>
          </w:p>
        </w:tc>
        <w:tc>
          <w:tcPr>
            <w:tcW w:w="900" w:type="dxa"/>
            <w:tcBorders>
              <w:top w:val="nil"/>
              <w:left w:val="nil"/>
              <w:bottom w:val="nil"/>
              <w:right w:val="nil"/>
            </w:tcBorders>
            <w:shd w:val="clear" w:color="auto" w:fill="auto"/>
            <w:noWrap/>
            <w:vAlign w:val="bottom"/>
            <w:hideMark/>
            <w:tcPrChange w:id="2249" w:author="Matthew McBee" w:date="2019-12-04T10:48:00Z">
              <w:tcPr>
                <w:tcW w:w="1300" w:type="dxa"/>
                <w:gridSpan w:val="3"/>
                <w:tcBorders>
                  <w:top w:val="nil"/>
                  <w:left w:val="nil"/>
                  <w:bottom w:val="nil"/>
                  <w:right w:val="nil"/>
                </w:tcBorders>
                <w:shd w:val="clear" w:color="auto" w:fill="auto"/>
                <w:noWrap/>
                <w:vAlign w:val="bottom"/>
                <w:hideMark/>
              </w:tcPr>
            </w:tcPrChange>
          </w:tcPr>
          <w:p w14:paraId="4091B9DF" w14:textId="77777777" w:rsidR="002434FE" w:rsidRPr="00BB280A" w:rsidRDefault="002434FE">
            <w:pPr>
              <w:jc w:val="right"/>
              <w:rPr>
                <w:ins w:id="2250" w:author="Matthew McBee" w:date="2019-12-04T10:48:00Z"/>
                <w:color w:val="000000"/>
                <w:sz w:val="22"/>
                <w:szCs w:val="22"/>
                <w:rPrChange w:id="2251" w:author="Matthew McBee" w:date="2019-12-04T10:52:00Z">
                  <w:rPr>
                    <w:ins w:id="2252" w:author="Matthew McBee" w:date="2019-12-04T10:48:00Z"/>
                    <w:color w:val="000000"/>
                  </w:rPr>
                </w:rPrChange>
              </w:rPr>
            </w:pPr>
            <w:ins w:id="2253" w:author="Matthew McBee" w:date="2019-12-04T10:48:00Z">
              <w:r w:rsidRPr="00BB280A">
                <w:rPr>
                  <w:color w:val="000000"/>
                  <w:sz w:val="22"/>
                  <w:szCs w:val="22"/>
                  <w:rPrChange w:id="2254" w:author="Matthew McBee" w:date="2019-12-04T10:52:00Z">
                    <w:rPr>
                      <w:color w:val="000000"/>
                    </w:rPr>
                  </w:rPrChange>
                </w:rPr>
                <w:t>397</w:t>
              </w:r>
            </w:ins>
          </w:p>
        </w:tc>
        <w:tc>
          <w:tcPr>
            <w:tcW w:w="1300" w:type="dxa"/>
            <w:tcBorders>
              <w:top w:val="nil"/>
              <w:left w:val="nil"/>
              <w:bottom w:val="nil"/>
              <w:right w:val="nil"/>
            </w:tcBorders>
            <w:shd w:val="clear" w:color="auto" w:fill="auto"/>
            <w:noWrap/>
            <w:vAlign w:val="bottom"/>
            <w:hideMark/>
            <w:tcPrChange w:id="2255" w:author="Matthew McBee" w:date="2019-12-04T10:48:00Z">
              <w:tcPr>
                <w:tcW w:w="1300" w:type="dxa"/>
                <w:gridSpan w:val="2"/>
                <w:tcBorders>
                  <w:top w:val="nil"/>
                  <w:left w:val="nil"/>
                  <w:bottom w:val="nil"/>
                  <w:right w:val="nil"/>
                </w:tcBorders>
                <w:shd w:val="clear" w:color="auto" w:fill="auto"/>
                <w:noWrap/>
                <w:vAlign w:val="bottom"/>
                <w:hideMark/>
              </w:tcPr>
            </w:tcPrChange>
          </w:tcPr>
          <w:p w14:paraId="31947A87" w14:textId="77777777" w:rsidR="002434FE" w:rsidRPr="00BB280A" w:rsidRDefault="002434FE">
            <w:pPr>
              <w:jc w:val="right"/>
              <w:rPr>
                <w:ins w:id="2256" w:author="Matthew McBee" w:date="2019-12-04T10:48:00Z"/>
                <w:color w:val="000000"/>
                <w:sz w:val="22"/>
                <w:szCs w:val="22"/>
                <w:rPrChange w:id="2257" w:author="Matthew McBee" w:date="2019-12-04T10:52:00Z">
                  <w:rPr>
                    <w:ins w:id="2258" w:author="Matthew McBee" w:date="2019-12-04T10:48:00Z"/>
                    <w:color w:val="000000"/>
                  </w:rPr>
                </w:rPrChange>
              </w:rPr>
            </w:pPr>
            <w:ins w:id="2259" w:author="Matthew McBee" w:date="2019-12-04T10:48:00Z">
              <w:r w:rsidRPr="00BB280A">
                <w:rPr>
                  <w:color w:val="000000"/>
                  <w:sz w:val="22"/>
                  <w:szCs w:val="22"/>
                  <w:rPrChange w:id="2260" w:author="Matthew McBee" w:date="2019-12-04T10:52:00Z">
                    <w:rPr>
                      <w:color w:val="000000"/>
                    </w:rPr>
                  </w:rPrChange>
                </w:rPr>
                <w:t>18.83%</w:t>
              </w:r>
            </w:ins>
          </w:p>
        </w:tc>
      </w:tr>
      <w:tr w:rsidR="002434FE" w:rsidRPr="00BB280A" w14:paraId="6E9739D0" w14:textId="77777777" w:rsidTr="002434FE">
        <w:tblPrEx>
          <w:tblW w:w="9040" w:type="dxa"/>
          <w:tblPrExChange w:id="2261" w:author="Matthew McBee" w:date="2019-12-04T10:48:00Z">
            <w:tblPrEx>
              <w:tblW w:w="9350" w:type="dxa"/>
            </w:tblPrEx>
          </w:tblPrExChange>
        </w:tblPrEx>
        <w:trPr>
          <w:trHeight w:val="320"/>
          <w:ins w:id="2262" w:author="Matthew McBee" w:date="2019-12-04T10:48:00Z"/>
          <w:trPrChange w:id="2263"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64" w:author="Matthew McBee" w:date="2019-12-04T10:48:00Z">
              <w:tcPr>
                <w:tcW w:w="3700" w:type="dxa"/>
                <w:tcBorders>
                  <w:top w:val="nil"/>
                  <w:left w:val="nil"/>
                  <w:bottom w:val="nil"/>
                  <w:right w:val="nil"/>
                </w:tcBorders>
                <w:shd w:val="clear" w:color="auto" w:fill="auto"/>
                <w:noWrap/>
                <w:vAlign w:val="bottom"/>
                <w:hideMark/>
              </w:tcPr>
            </w:tcPrChange>
          </w:tcPr>
          <w:p w14:paraId="6D7DE40D" w14:textId="77777777" w:rsidR="002434FE" w:rsidRPr="00BB280A" w:rsidRDefault="002434FE">
            <w:pPr>
              <w:jc w:val="right"/>
              <w:rPr>
                <w:ins w:id="2265" w:author="Matthew McBee" w:date="2019-12-04T10:48:00Z"/>
                <w:color w:val="000000"/>
                <w:sz w:val="22"/>
                <w:szCs w:val="22"/>
                <w:rPrChange w:id="2266" w:author="Matthew McBee" w:date="2019-12-04T10:52:00Z">
                  <w:rPr>
                    <w:ins w:id="2267"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68" w:author="Matthew McBee" w:date="2019-12-04T10:48:00Z">
              <w:tcPr>
                <w:tcW w:w="3050" w:type="dxa"/>
                <w:tcBorders>
                  <w:top w:val="nil"/>
                  <w:left w:val="nil"/>
                  <w:bottom w:val="nil"/>
                  <w:right w:val="nil"/>
                </w:tcBorders>
                <w:shd w:val="clear" w:color="auto" w:fill="auto"/>
                <w:noWrap/>
                <w:vAlign w:val="bottom"/>
                <w:hideMark/>
              </w:tcPr>
            </w:tcPrChange>
          </w:tcPr>
          <w:p w14:paraId="11A2BEB0" w14:textId="77777777" w:rsidR="002434FE" w:rsidRPr="00BB280A" w:rsidRDefault="002434FE">
            <w:pPr>
              <w:rPr>
                <w:ins w:id="2269" w:author="Matthew McBee" w:date="2019-12-04T10:48:00Z"/>
                <w:color w:val="000000"/>
                <w:sz w:val="22"/>
                <w:szCs w:val="22"/>
                <w:rPrChange w:id="2270" w:author="Matthew McBee" w:date="2019-12-04T10:52:00Z">
                  <w:rPr>
                    <w:ins w:id="2271" w:author="Matthew McBee" w:date="2019-12-04T10:48:00Z"/>
                    <w:color w:val="000000"/>
                  </w:rPr>
                </w:rPrChange>
              </w:rPr>
            </w:pPr>
            <w:ins w:id="2272" w:author="Matthew McBee" w:date="2019-12-04T10:48:00Z">
              <w:r w:rsidRPr="00BB280A">
                <w:rPr>
                  <w:color w:val="000000"/>
                  <w:sz w:val="22"/>
                  <w:szCs w:val="22"/>
                  <w:rPrChange w:id="2273" w:author="Matthew McBee" w:date="2019-12-04T10:52:00Z">
                    <w:rPr>
                      <w:color w:val="000000"/>
                    </w:rPr>
                  </w:rPrChange>
                </w:rPr>
                <w:t>White</w:t>
              </w:r>
            </w:ins>
          </w:p>
        </w:tc>
        <w:tc>
          <w:tcPr>
            <w:tcW w:w="900" w:type="dxa"/>
            <w:tcBorders>
              <w:top w:val="nil"/>
              <w:left w:val="nil"/>
              <w:bottom w:val="nil"/>
              <w:right w:val="nil"/>
            </w:tcBorders>
            <w:shd w:val="clear" w:color="auto" w:fill="auto"/>
            <w:noWrap/>
            <w:vAlign w:val="bottom"/>
            <w:hideMark/>
            <w:tcPrChange w:id="2274" w:author="Matthew McBee" w:date="2019-12-04T10:48:00Z">
              <w:tcPr>
                <w:tcW w:w="1300" w:type="dxa"/>
                <w:gridSpan w:val="3"/>
                <w:tcBorders>
                  <w:top w:val="nil"/>
                  <w:left w:val="nil"/>
                  <w:bottom w:val="nil"/>
                  <w:right w:val="nil"/>
                </w:tcBorders>
                <w:shd w:val="clear" w:color="auto" w:fill="auto"/>
                <w:noWrap/>
                <w:vAlign w:val="bottom"/>
                <w:hideMark/>
              </w:tcPr>
            </w:tcPrChange>
          </w:tcPr>
          <w:p w14:paraId="2B7A1212" w14:textId="77777777" w:rsidR="002434FE" w:rsidRPr="00BB280A" w:rsidRDefault="002434FE">
            <w:pPr>
              <w:jc w:val="right"/>
              <w:rPr>
                <w:ins w:id="2275" w:author="Matthew McBee" w:date="2019-12-04T10:48:00Z"/>
                <w:color w:val="000000"/>
                <w:sz w:val="22"/>
                <w:szCs w:val="22"/>
                <w:rPrChange w:id="2276" w:author="Matthew McBee" w:date="2019-12-04T10:52:00Z">
                  <w:rPr>
                    <w:ins w:id="2277" w:author="Matthew McBee" w:date="2019-12-04T10:48:00Z"/>
                    <w:color w:val="000000"/>
                  </w:rPr>
                </w:rPrChange>
              </w:rPr>
            </w:pPr>
            <w:ins w:id="2278" w:author="Matthew McBee" w:date="2019-12-04T10:48:00Z">
              <w:r w:rsidRPr="00BB280A">
                <w:rPr>
                  <w:color w:val="000000"/>
                  <w:sz w:val="22"/>
                  <w:szCs w:val="22"/>
                  <w:rPrChange w:id="2279" w:author="Matthew McBee" w:date="2019-12-04T10:52:00Z">
                    <w:rPr>
                      <w:color w:val="000000"/>
                    </w:rPr>
                  </w:rPrChange>
                </w:rPr>
                <w:t>1139</w:t>
              </w:r>
            </w:ins>
          </w:p>
        </w:tc>
        <w:tc>
          <w:tcPr>
            <w:tcW w:w="1300" w:type="dxa"/>
            <w:tcBorders>
              <w:top w:val="nil"/>
              <w:left w:val="nil"/>
              <w:bottom w:val="nil"/>
              <w:right w:val="nil"/>
            </w:tcBorders>
            <w:shd w:val="clear" w:color="auto" w:fill="auto"/>
            <w:noWrap/>
            <w:vAlign w:val="bottom"/>
            <w:hideMark/>
            <w:tcPrChange w:id="2280" w:author="Matthew McBee" w:date="2019-12-04T10:48:00Z">
              <w:tcPr>
                <w:tcW w:w="1300" w:type="dxa"/>
                <w:gridSpan w:val="2"/>
                <w:tcBorders>
                  <w:top w:val="nil"/>
                  <w:left w:val="nil"/>
                  <w:bottom w:val="nil"/>
                  <w:right w:val="nil"/>
                </w:tcBorders>
                <w:shd w:val="clear" w:color="auto" w:fill="auto"/>
                <w:noWrap/>
                <w:vAlign w:val="bottom"/>
                <w:hideMark/>
              </w:tcPr>
            </w:tcPrChange>
          </w:tcPr>
          <w:p w14:paraId="051415DC" w14:textId="77777777" w:rsidR="002434FE" w:rsidRPr="00BB280A" w:rsidRDefault="002434FE">
            <w:pPr>
              <w:jc w:val="right"/>
              <w:rPr>
                <w:ins w:id="2281" w:author="Matthew McBee" w:date="2019-12-04T10:48:00Z"/>
                <w:color w:val="000000"/>
                <w:sz w:val="22"/>
                <w:szCs w:val="22"/>
                <w:rPrChange w:id="2282" w:author="Matthew McBee" w:date="2019-12-04T10:52:00Z">
                  <w:rPr>
                    <w:ins w:id="2283" w:author="Matthew McBee" w:date="2019-12-04T10:48:00Z"/>
                    <w:color w:val="000000"/>
                  </w:rPr>
                </w:rPrChange>
              </w:rPr>
            </w:pPr>
            <w:ins w:id="2284" w:author="Matthew McBee" w:date="2019-12-04T10:48:00Z">
              <w:r w:rsidRPr="00BB280A">
                <w:rPr>
                  <w:color w:val="000000"/>
                  <w:sz w:val="22"/>
                  <w:szCs w:val="22"/>
                  <w:rPrChange w:id="2285" w:author="Matthew McBee" w:date="2019-12-04T10:52:00Z">
                    <w:rPr>
                      <w:color w:val="000000"/>
                    </w:rPr>
                  </w:rPrChange>
                </w:rPr>
                <w:t>54.03%</w:t>
              </w:r>
            </w:ins>
          </w:p>
        </w:tc>
      </w:tr>
      <w:tr w:rsidR="002434FE" w:rsidRPr="00BB280A" w14:paraId="1264670C" w14:textId="77777777" w:rsidTr="002434FE">
        <w:tblPrEx>
          <w:tblW w:w="9040" w:type="dxa"/>
          <w:tblPrExChange w:id="2286" w:author="Matthew McBee" w:date="2019-12-04T10:48:00Z">
            <w:tblPrEx>
              <w:tblW w:w="9350" w:type="dxa"/>
            </w:tblPrEx>
          </w:tblPrExChange>
        </w:tblPrEx>
        <w:trPr>
          <w:trHeight w:val="320"/>
          <w:ins w:id="2287" w:author="Matthew McBee" w:date="2019-12-04T10:48:00Z"/>
          <w:trPrChange w:id="2288"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289" w:author="Matthew McBee" w:date="2019-12-04T10:48:00Z">
              <w:tcPr>
                <w:tcW w:w="3700" w:type="dxa"/>
                <w:tcBorders>
                  <w:top w:val="nil"/>
                  <w:left w:val="nil"/>
                  <w:bottom w:val="nil"/>
                  <w:right w:val="nil"/>
                </w:tcBorders>
                <w:shd w:val="clear" w:color="auto" w:fill="auto"/>
                <w:noWrap/>
                <w:vAlign w:val="bottom"/>
                <w:hideMark/>
              </w:tcPr>
            </w:tcPrChange>
          </w:tcPr>
          <w:p w14:paraId="3A91D6CD" w14:textId="77777777" w:rsidR="002434FE" w:rsidRPr="00BB280A" w:rsidRDefault="002434FE">
            <w:pPr>
              <w:jc w:val="right"/>
              <w:rPr>
                <w:ins w:id="2290" w:author="Matthew McBee" w:date="2019-12-04T10:48:00Z"/>
                <w:color w:val="000000"/>
                <w:sz w:val="22"/>
                <w:szCs w:val="22"/>
                <w:rPrChange w:id="2291" w:author="Matthew McBee" w:date="2019-12-04T10:52:00Z">
                  <w:rPr>
                    <w:ins w:id="229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293" w:author="Matthew McBee" w:date="2019-12-04T10:48:00Z">
              <w:tcPr>
                <w:tcW w:w="3050" w:type="dxa"/>
                <w:tcBorders>
                  <w:top w:val="nil"/>
                  <w:left w:val="nil"/>
                  <w:bottom w:val="nil"/>
                  <w:right w:val="nil"/>
                </w:tcBorders>
                <w:shd w:val="clear" w:color="auto" w:fill="auto"/>
                <w:noWrap/>
                <w:vAlign w:val="bottom"/>
                <w:hideMark/>
              </w:tcPr>
            </w:tcPrChange>
          </w:tcPr>
          <w:p w14:paraId="07EA423B" w14:textId="77777777" w:rsidR="002434FE" w:rsidRPr="00BB280A" w:rsidRDefault="002434FE">
            <w:pPr>
              <w:rPr>
                <w:ins w:id="2294" w:author="Matthew McBee" w:date="2019-12-04T10:48:00Z"/>
                <w:sz w:val="22"/>
                <w:szCs w:val="22"/>
                <w:rPrChange w:id="2295" w:author="Matthew McBee" w:date="2019-12-04T10:52:00Z">
                  <w:rPr>
                    <w:ins w:id="2296"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297" w:author="Matthew McBee" w:date="2019-12-04T10:48:00Z">
              <w:tcPr>
                <w:tcW w:w="1300" w:type="dxa"/>
                <w:gridSpan w:val="3"/>
                <w:tcBorders>
                  <w:top w:val="nil"/>
                  <w:left w:val="nil"/>
                  <w:bottom w:val="nil"/>
                  <w:right w:val="nil"/>
                </w:tcBorders>
                <w:shd w:val="clear" w:color="auto" w:fill="auto"/>
                <w:noWrap/>
                <w:vAlign w:val="bottom"/>
                <w:hideMark/>
              </w:tcPr>
            </w:tcPrChange>
          </w:tcPr>
          <w:p w14:paraId="40FB770C" w14:textId="77777777" w:rsidR="002434FE" w:rsidRPr="00BB280A" w:rsidRDefault="002434FE">
            <w:pPr>
              <w:rPr>
                <w:ins w:id="2298" w:author="Matthew McBee" w:date="2019-12-04T10:48:00Z"/>
                <w:sz w:val="22"/>
                <w:szCs w:val="22"/>
                <w:rPrChange w:id="2299" w:author="Matthew McBee" w:date="2019-12-04T10:52:00Z">
                  <w:rPr>
                    <w:ins w:id="2300"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301" w:author="Matthew McBee" w:date="2019-12-04T10:48:00Z">
              <w:tcPr>
                <w:tcW w:w="1300" w:type="dxa"/>
                <w:gridSpan w:val="2"/>
                <w:tcBorders>
                  <w:top w:val="nil"/>
                  <w:left w:val="nil"/>
                  <w:bottom w:val="nil"/>
                  <w:right w:val="nil"/>
                </w:tcBorders>
                <w:shd w:val="clear" w:color="auto" w:fill="auto"/>
                <w:noWrap/>
                <w:vAlign w:val="bottom"/>
                <w:hideMark/>
              </w:tcPr>
            </w:tcPrChange>
          </w:tcPr>
          <w:p w14:paraId="0A12E83F" w14:textId="77777777" w:rsidR="002434FE" w:rsidRPr="00BB280A" w:rsidRDefault="002434FE">
            <w:pPr>
              <w:rPr>
                <w:ins w:id="2302" w:author="Matthew McBee" w:date="2019-12-04T10:48:00Z"/>
                <w:sz w:val="22"/>
                <w:szCs w:val="22"/>
                <w:rPrChange w:id="2303" w:author="Matthew McBee" w:date="2019-12-04T10:52:00Z">
                  <w:rPr>
                    <w:ins w:id="2304" w:author="Matthew McBee" w:date="2019-12-04T10:48:00Z"/>
                    <w:sz w:val="20"/>
                    <w:szCs w:val="20"/>
                  </w:rPr>
                </w:rPrChange>
              </w:rPr>
            </w:pPr>
          </w:p>
        </w:tc>
      </w:tr>
      <w:tr w:rsidR="002434FE" w:rsidRPr="00BB280A" w14:paraId="53C4E49D" w14:textId="77777777" w:rsidTr="002434FE">
        <w:tblPrEx>
          <w:tblW w:w="9040" w:type="dxa"/>
          <w:tblPrExChange w:id="2305" w:author="Matthew McBee" w:date="2019-12-04T10:48:00Z">
            <w:tblPrEx>
              <w:tblW w:w="9350" w:type="dxa"/>
            </w:tblPrEx>
          </w:tblPrExChange>
        </w:tblPrEx>
        <w:trPr>
          <w:trHeight w:val="320"/>
          <w:ins w:id="2306" w:author="Matthew McBee" w:date="2019-12-04T10:48:00Z"/>
          <w:trPrChange w:id="2307"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08" w:author="Matthew McBee" w:date="2019-12-04T10:48:00Z">
              <w:tcPr>
                <w:tcW w:w="3700" w:type="dxa"/>
                <w:tcBorders>
                  <w:top w:val="nil"/>
                  <w:left w:val="nil"/>
                  <w:bottom w:val="nil"/>
                  <w:right w:val="nil"/>
                </w:tcBorders>
                <w:shd w:val="clear" w:color="auto" w:fill="auto"/>
                <w:noWrap/>
                <w:vAlign w:val="bottom"/>
                <w:hideMark/>
              </w:tcPr>
            </w:tcPrChange>
          </w:tcPr>
          <w:p w14:paraId="30D1E6A4" w14:textId="77777777" w:rsidR="002434FE" w:rsidRPr="00BB280A" w:rsidRDefault="002434FE">
            <w:pPr>
              <w:rPr>
                <w:ins w:id="2309" w:author="Matthew McBee" w:date="2019-12-04T10:48:00Z"/>
                <w:color w:val="000000"/>
                <w:sz w:val="22"/>
                <w:szCs w:val="22"/>
                <w:rPrChange w:id="2310" w:author="Matthew McBee" w:date="2019-12-04T10:52:00Z">
                  <w:rPr>
                    <w:ins w:id="2311" w:author="Matthew McBee" w:date="2019-12-04T10:48:00Z"/>
                    <w:color w:val="000000"/>
                  </w:rPr>
                </w:rPrChange>
              </w:rPr>
            </w:pPr>
            <w:ins w:id="2312" w:author="Matthew McBee" w:date="2019-12-04T10:48:00Z">
              <w:r w:rsidRPr="00BB280A">
                <w:rPr>
                  <w:color w:val="000000"/>
                  <w:sz w:val="22"/>
                  <w:szCs w:val="22"/>
                  <w:rPrChange w:id="2313" w:author="Matthew McBee" w:date="2019-12-04T10:52:00Z">
                    <w:rPr>
                      <w:color w:val="000000"/>
                    </w:rPr>
                  </w:rPrChange>
                </w:rPr>
                <w:t>Maternal smoking in pregnancy</w:t>
              </w:r>
            </w:ins>
          </w:p>
        </w:tc>
        <w:tc>
          <w:tcPr>
            <w:tcW w:w="3140" w:type="dxa"/>
            <w:tcBorders>
              <w:top w:val="nil"/>
              <w:left w:val="nil"/>
              <w:bottom w:val="nil"/>
              <w:right w:val="nil"/>
            </w:tcBorders>
            <w:shd w:val="clear" w:color="auto" w:fill="auto"/>
            <w:noWrap/>
            <w:vAlign w:val="bottom"/>
            <w:hideMark/>
            <w:tcPrChange w:id="2314" w:author="Matthew McBee" w:date="2019-12-04T10:48:00Z">
              <w:tcPr>
                <w:tcW w:w="3050" w:type="dxa"/>
                <w:tcBorders>
                  <w:top w:val="nil"/>
                  <w:left w:val="nil"/>
                  <w:bottom w:val="nil"/>
                  <w:right w:val="nil"/>
                </w:tcBorders>
                <w:shd w:val="clear" w:color="auto" w:fill="auto"/>
                <w:noWrap/>
                <w:vAlign w:val="bottom"/>
                <w:hideMark/>
              </w:tcPr>
            </w:tcPrChange>
          </w:tcPr>
          <w:p w14:paraId="7F89ECA7" w14:textId="77777777" w:rsidR="002434FE" w:rsidRPr="00BB280A" w:rsidRDefault="002434FE">
            <w:pPr>
              <w:rPr>
                <w:ins w:id="2315" w:author="Matthew McBee" w:date="2019-12-04T10:48:00Z"/>
                <w:color w:val="000000"/>
                <w:sz w:val="22"/>
                <w:szCs w:val="22"/>
                <w:rPrChange w:id="2316" w:author="Matthew McBee" w:date="2019-12-04T10:52:00Z">
                  <w:rPr>
                    <w:ins w:id="2317" w:author="Matthew McBee" w:date="2019-12-04T10:48:00Z"/>
                    <w:color w:val="000000"/>
                  </w:rPr>
                </w:rPrChange>
              </w:rPr>
            </w:pPr>
            <w:ins w:id="2318" w:author="Matthew McBee" w:date="2019-12-04T10:48:00Z">
              <w:r w:rsidRPr="00BB280A">
                <w:rPr>
                  <w:color w:val="000000"/>
                  <w:sz w:val="22"/>
                  <w:szCs w:val="22"/>
                  <w:rPrChange w:id="2319" w:author="Matthew McBee" w:date="2019-12-04T10:52:00Z">
                    <w:rPr>
                      <w:color w:val="000000"/>
                    </w:rPr>
                  </w:rPrChange>
                </w:rPr>
                <w:t>No</w:t>
              </w:r>
            </w:ins>
          </w:p>
        </w:tc>
        <w:tc>
          <w:tcPr>
            <w:tcW w:w="900" w:type="dxa"/>
            <w:tcBorders>
              <w:top w:val="nil"/>
              <w:left w:val="nil"/>
              <w:bottom w:val="nil"/>
              <w:right w:val="nil"/>
            </w:tcBorders>
            <w:shd w:val="clear" w:color="auto" w:fill="auto"/>
            <w:noWrap/>
            <w:vAlign w:val="bottom"/>
            <w:hideMark/>
            <w:tcPrChange w:id="2320" w:author="Matthew McBee" w:date="2019-12-04T10:48:00Z">
              <w:tcPr>
                <w:tcW w:w="1300" w:type="dxa"/>
                <w:gridSpan w:val="3"/>
                <w:tcBorders>
                  <w:top w:val="nil"/>
                  <w:left w:val="nil"/>
                  <w:bottom w:val="nil"/>
                  <w:right w:val="nil"/>
                </w:tcBorders>
                <w:shd w:val="clear" w:color="auto" w:fill="auto"/>
                <w:noWrap/>
                <w:vAlign w:val="bottom"/>
                <w:hideMark/>
              </w:tcPr>
            </w:tcPrChange>
          </w:tcPr>
          <w:p w14:paraId="6948C305" w14:textId="77777777" w:rsidR="002434FE" w:rsidRPr="00BB280A" w:rsidRDefault="002434FE">
            <w:pPr>
              <w:jc w:val="right"/>
              <w:rPr>
                <w:ins w:id="2321" w:author="Matthew McBee" w:date="2019-12-04T10:48:00Z"/>
                <w:color w:val="000000"/>
                <w:sz w:val="22"/>
                <w:szCs w:val="22"/>
                <w:rPrChange w:id="2322" w:author="Matthew McBee" w:date="2019-12-04T10:52:00Z">
                  <w:rPr>
                    <w:ins w:id="2323" w:author="Matthew McBee" w:date="2019-12-04T10:48:00Z"/>
                    <w:color w:val="000000"/>
                  </w:rPr>
                </w:rPrChange>
              </w:rPr>
            </w:pPr>
            <w:ins w:id="2324" w:author="Matthew McBee" w:date="2019-12-04T10:48:00Z">
              <w:r w:rsidRPr="00BB280A">
                <w:rPr>
                  <w:color w:val="000000"/>
                  <w:sz w:val="22"/>
                  <w:szCs w:val="22"/>
                  <w:rPrChange w:id="2325" w:author="Matthew McBee" w:date="2019-12-04T10:52:00Z">
                    <w:rPr>
                      <w:color w:val="000000"/>
                    </w:rPr>
                  </w:rPrChange>
                </w:rPr>
                <w:t>1447</w:t>
              </w:r>
            </w:ins>
          </w:p>
        </w:tc>
        <w:tc>
          <w:tcPr>
            <w:tcW w:w="1300" w:type="dxa"/>
            <w:tcBorders>
              <w:top w:val="nil"/>
              <w:left w:val="nil"/>
              <w:bottom w:val="nil"/>
              <w:right w:val="nil"/>
            </w:tcBorders>
            <w:shd w:val="clear" w:color="auto" w:fill="auto"/>
            <w:noWrap/>
            <w:vAlign w:val="bottom"/>
            <w:hideMark/>
            <w:tcPrChange w:id="2326" w:author="Matthew McBee" w:date="2019-12-04T10:48:00Z">
              <w:tcPr>
                <w:tcW w:w="1300" w:type="dxa"/>
                <w:gridSpan w:val="2"/>
                <w:tcBorders>
                  <w:top w:val="nil"/>
                  <w:left w:val="nil"/>
                  <w:bottom w:val="nil"/>
                  <w:right w:val="nil"/>
                </w:tcBorders>
                <w:shd w:val="clear" w:color="auto" w:fill="auto"/>
                <w:noWrap/>
                <w:vAlign w:val="bottom"/>
                <w:hideMark/>
              </w:tcPr>
            </w:tcPrChange>
          </w:tcPr>
          <w:p w14:paraId="276E7680" w14:textId="77777777" w:rsidR="002434FE" w:rsidRPr="00BB280A" w:rsidRDefault="002434FE">
            <w:pPr>
              <w:jc w:val="right"/>
              <w:rPr>
                <w:ins w:id="2327" w:author="Matthew McBee" w:date="2019-12-04T10:48:00Z"/>
                <w:color w:val="000000"/>
                <w:sz w:val="22"/>
                <w:szCs w:val="22"/>
                <w:rPrChange w:id="2328" w:author="Matthew McBee" w:date="2019-12-04T10:52:00Z">
                  <w:rPr>
                    <w:ins w:id="2329" w:author="Matthew McBee" w:date="2019-12-04T10:48:00Z"/>
                    <w:color w:val="000000"/>
                  </w:rPr>
                </w:rPrChange>
              </w:rPr>
            </w:pPr>
            <w:ins w:id="2330" w:author="Matthew McBee" w:date="2019-12-04T10:48:00Z">
              <w:r w:rsidRPr="00BB280A">
                <w:rPr>
                  <w:color w:val="000000"/>
                  <w:sz w:val="22"/>
                  <w:szCs w:val="22"/>
                  <w:rPrChange w:id="2331" w:author="Matthew McBee" w:date="2019-12-04T10:52:00Z">
                    <w:rPr>
                      <w:color w:val="000000"/>
                    </w:rPr>
                  </w:rPrChange>
                </w:rPr>
                <w:t>68.64%</w:t>
              </w:r>
            </w:ins>
          </w:p>
        </w:tc>
      </w:tr>
      <w:tr w:rsidR="002434FE" w:rsidRPr="00BB280A" w14:paraId="28BF14B4" w14:textId="77777777" w:rsidTr="002434FE">
        <w:tblPrEx>
          <w:tblW w:w="9040" w:type="dxa"/>
          <w:tblPrExChange w:id="2332" w:author="Matthew McBee" w:date="2019-12-04T10:48:00Z">
            <w:tblPrEx>
              <w:tblW w:w="9350" w:type="dxa"/>
            </w:tblPrEx>
          </w:tblPrExChange>
        </w:tblPrEx>
        <w:trPr>
          <w:trHeight w:val="320"/>
          <w:ins w:id="2333" w:author="Matthew McBee" w:date="2019-12-04T10:48:00Z"/>
          <w:trPrChange w:id="233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35" w:author="Matthew McBee" w:date="2019-12-04T10:48:00Z">
              <w:tcPr>
                <w:tcW w:w="3700" w:type="dxa"/>
                <w:tcBorders>
                  <w:top w:val="nil"/>
                  <w:left w:val="nil"/>
                  <w:bottom w:val="nil"/>
                  <w:right w:val="nil"/>
                </w:tcBorders>
                <w:shd w:val="clear" w:color="auto" w:fill="auto"/>
                <w:noWrap/>
                <w:vAlign w:val="bottom"/>
                <w:hideMark/>
              </w:tcPr>
            </w:tcPrChange>
          </w:tcPr>
          <w:p w14:paraId="43834C40" w14:textId="77777777" w:rsidR="002434FE" w:rsidRPr="00BB280A" w:rsidRDefault="002434FE">
            <w:pPr>
              <w:jc w:val="right"/>
              <w:rPr>
                <w:ins w:id="2336" w:author="Matthew McBee" w:date="2019-12-04T10:48:00Z"/>
                <w:color w:val="000000"/>
                <w:sz w:val="22"/>
                <w:szCs w:val="22"/>
                <w:rPrChange w:id="2337" w:author="Matthew McBee" w:date="2019-12-04T10:52:00Z">
                  <w:rPr>
                    <w:ins w:id="233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339" w:author="Matthew McBee" w:date="2019-12-04T10:48:00Z">
              <w:tcPr>
                <w:tcW w:w="3050" w:type="dxa"/>
                <w:tcBorders>
                  <w:top w:val="nil"/>
                  <w:left w:val="nil"/>
                  <w:bottom w:val="nil"/>
                  <w:right w:val="nil"/>
                </w:tcBorders>
                <w:shd w:val="clear" w:color="auto" w:fill="auto"/>
                <w:noWrap/>
                <w:vAlign w:val="bottom"/>
                <w:hideMark/>
              </w:tcPr>
            </w:tcPrChange>
          </w:tcPr>
          <w:p w14:paraId="1F111EB3" w14:textId="77777777" w:rsidR="002434FE" w:rsidRPr="00BB280A" w:rsidRDefault="002434FE">
            <w:pPr>
              <w:rPr>
                <w:ins w:id="2340" w:author="Matthew McBee" w:date="2019-12-04T10:48:00Z"/>
                <w:color w:val="000000"/>
                <w:sz w:val="22"/>
                <w:szCs w:val="22"/>
                <w:rPrChange w:id="2341" w:author="Matthew McBee" w:date="2019-12-04T10:52:00Z">
                  <w:rPr>
                    <w:ins w:id="2342" w:author="Matthew McBee" w:date="2019-12-04T10:48:00Z"/>
                    <w:color w:val="000000"/>
                  </w:rPr>
                </w:rPrChange>
              </w:rPr>
            </w:pPr>
            <w:ins w:id="2343" w:author="Matthew McBee" w:date="2019-12-04T10:48:00Z">
              <w:r w:rsidRPr="00BB280A">
                <w:rPr>
                  <w:color w:val="000000"/>
                  <w:sz w:val="22"/>
                  <w:szCs w:val="22"/>
                  <w:rPrChange w:id="2344" w:author="Matthew McBee" w:date="2019-12-04T10:52:00Z">
                    <w:rPr>
                      <w:color w:val="000000"/>
                    </w:rPr>
                  </w:rPrChange>
                </w:rPr>
                <w:t>Yes</w:t>
              </w:r>
            </w:ins>
          </w:p>
        </w:tc>
        <w:tc>
          <w:tcPr>
            <w:tcW w:w="900" w:type="dxa"/>
            <w:tcBorders>
              <w:top w:val="nil"/>
              <w:left w:val="nil"/>
              <w:bottom w:val="nil"/>
              <w:right w:val="nil"/>
            </w:tcBorders>
            <w:shd w:val="clear" w:color="auto" w:fill="auto"/>
            <w:noWrap/>
            <w:vAlign w:val="bottom"/>
            <w:hideMark/>
            <w:tcPrChange w:id="2345" w:author="Matthew McBee" w:date="2019-12-04T10:48:00Z">
              <w:tcPr>
                <w:tcW w:w="1300" w:type="dxa"/>
                <w:gridSpan w:val="3"/>
                <w:tcBorders>
                  <w:top w:val="nil"/>
                  <w:left w:val="nil"/>
                  <w:bottom w:val="nil"/>
                  <w:right w:val="nil"/>
                </w:tcBorders>
                <w:shd w:val="clear" w:color="auto" w:fill="auto"/>
                <w:noWrap/>
                <w:vAlign w:val="bottom"/>
                <w:hideMark/>
              </w:tcPr>
            </w:tcPrChange>
          </w:tcPr>
          <w:p w14:paraId="6ED37EA2" w14:textId="77777777" w:rsidR="002434FE" w:rsidRPr="00BB280A" w:rsidRDefault="002434FE">
            <w:pPr>
              <w:jc w:val="right"/>
              <w:rPr>
                <w:ins w:id="2346" w:author="Matthew McBee" w:date="2019-12-04T10:48:00Z"/>
                <w:color w:val="000000"/>
                <w:sz w:val="22"/>
                <w:szCs w:val="22"/>
                <w:rPrChange w:id="2347" w:author="Matthew McBee" w:date="2019-12-04T10:52:00Z">
                  <w:rPr>
                    <w:ins w:id="2348" w:author="Matthew McBee" w:date="2019-12-04T10:48:00Z"/>
                    <w:color w:val="000000"/>
                  </w:rPr>
                </w:rPrChange>
              </w:rPr>
            </w:pPr>
            <w:ins w:id="2349" w:author="Matthew McBee" w:date="2019-12-04T10:48:00Z">
              <w:r w:rsidRPr="00BB280A">
                <w:rPr>
                  <w:color w:val="000000"/>
                  <w:sz w:val="22"/>
                  <w:szCs w:val="22"/>
                  <w:rPrChange w:id="2350" w:author="Matthew McBee" w:date="2019-12-04T10:52:00Z">
                    <w:rPr>
                      <w:color w:val="000000"/>
                    </w:rPr>
                  </w:rPrChange>
                </w:rPr>
                <w:t>528</w:t>
              </w:r>
            </w:ins>
          </w:p>
        </w:tc>
        <w:tc>
          <w:tcPr>
            <w:tcW w:w="1300" w:type="dxa"/>
            <w:tcBorders>
              <w:top w:val="nil"/>
              <w:left w:val="nil"/>
              <w:bottom w:val="nil"/>
              <w:right w:val="nil"/>
            </w:tcBorders>
            <w:shd w:val="clear" w:color="auto" w:fill="auto"/>
            <w:noWrap/>
            <w:vAlign w:val="bottom"/>
            <w:hideMark/>
            <w:tcPrChange w:id="2351" w:author="Matthew McBee" w:date="2019-12-04T10:48:00Z">
              <w:tcPr>
                <w:tcW w:w="1300" w:type="dxa"/>
                <w:gridSpan w:val="2"/>
                <w:tcBorders>
                  <w:top w:val="nil"/>
                  <w:left w:val="nil"/>
                  <w:bottom w:val="nil"/>
                  <w:right w:val="nil"/>
                </w:tcBorders>
                <w:shd w:val="clear" w:color="auto" w:fill="auto"/>
                <w:noWrap/>
                <w:vAlign w:val="bottom"/>
                <w:hideMark/>
              </w:tcPr>
            </w:tcPrChange>
          </w:tcPr>
          <w:p w14:paraId="42AE033D" w14:textId="77777777" w:rsidR="002434FE" w:rsidRPr="00BB280A" w:rsidRDefault="002434FE">
            <w:pPr>
              <w:jc w:val="right"/>
              <w:rPr>
                <w:ins w:id="2352" w:author="Matthew McBee" w:date="2019-12-04T10:48:00Z"/>
                <w:color w:val="000000"/>
                <w:sz w:val="22"/>
                <w:szCs w:val="22"/>
                <w:rPrChange w:id="2353" w:author="Matthew McBee" w:date="2019-12-04T10:52:00Z">
                  <w:rPr>
                    <w:ins w:id="2354" w:author="Matthew McBee" w:date="2019-12-04T10:48:00Z"/>
                    <w:color w:val="000000"/>
                  </w:rPr>
                </w:rPrChange>
              </w:rPr>
            </w:pPr>
            <w:ins w:id="2355" w:author="Matthew McBee" w:date="2019-12-04T10:48:00Z">
              <w:r w:rsidRPr="00BB280A">
                <w:rPr>
                  <w:color w:val="000000"/>
                  <w:sz w:val="22"/>
                  <w:szCs w:val="22"/>
                  <w:rPrChange w:id="2356" w:author="Matthew McBee" w:date="2019-12-04T10:52:00Z">
                    <w:rPr>
                      <w:color w:val="000000"/>
                    </w:rPr>
                  </w:rPrChange>
                </w:rPr>
                <w:t>25.05%</w:t>
              </w:r>
            </w:ins>
          </w:p>
        </w:tc>
      </w:tr>
      <w:tr w:rsidR="002434FE" w:rsidRPr="00BB280A" w14:paraId="0E155A62" w14:textId="77777777" w:rsidTr="002434FE">
        <w:tblPrEx>
          <w:tblW w:w="9040" w:type="dxa"/>
          <w:tblPrExChange w:id="2357" w:author="Matthew McBee" w:date="2019-12-04T10:48:00Z">
            <w:tblPrEx>
              <w:tblW w:w="9350" w:type="dxa"/>
            </w:tblPrEx>
          </w:tblPrExChange>
        </w:tblPrEx>
        <w:trPr>
          <w:trHeight w:val="320"/>
          <w:ins w:id="2358" w:author="Matthew McBee" w:date="2019-12-04T10:48:00Z"/>
          <w:trPrChange w:id="2359"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60" w:author="Matthew McBee" w:date="2019-12-04T10:48:00Z">
              <w:tcPr>
                <w:tcW w:w="3700" w:type="dxa"/>
                <w:tcBorders>
                  <w:top w:val="nil"/>
                  <w:left w:val="nil"/>
                  <w:bottom w:val="nil"/>
                  <w:right w:val="nil"/>
                </w:tcBorders>
                <w:shd w:val="clear" w:color="auto" w:fill="auto"/>
                <w:noWrap/>
                <w:vAlign w:val="bottom"/>
                <w:hideMark/>
              </w:tcPr>
            </w:tcPrChange>
          </w:tcPr>
          <w:p w14:paraId="4589F330" w14:textId="77777777" w:rsidR="002434FE" w:rsidRPr="00BB280A" w:rsidRDefault="002434FE">
            <w:pPr>
              <w:jc w:val="right"/>
              <w:rPr>
                <w:ins w:id="2361" w:author="Matthew McBee" w:date="2019-12-04T10:48:00Z"/>
                <w:color w:val="000000"/>
                <w:sz w:val="22"/>
                <w:szCs w:val="22"/>
                <w:rPrChange w:id="2362" w:author="Matthew McBee" w:date="2019-12-04T10:52:00Z">
                  <w:rPr>
                    <w:ins w:id="2363"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364" w:author="Matthew McBee" w:date="2019-12-04T10:48:00Z">
              <w:tcPr>
                <w:tcW w:w="3050" w:type="dxa"/>
                <w:tcBorders>
                  <w:top w:val="nil"/>
                  <w:left w:val="nil"/>
                  <w:bottom w:val="nil"/>
                  <w:right w:val="nil"/>
                </w:tcBorders>
                <w:shd w:val="clear" w:color="auto" w:fill="auto"/>
                <w:noWrap/>
                <w:vAlign w:val="bottom"/>
                <w:hideMark/>
              </w:tcPr>
            </w:tcPrChange>
          </w:tcPr>
          <w:p w14:paraId="5843624F" w14:textId="59BC2099" w:rsidR="002434FE" w:rsidRPr="00BB280A" w:rsidRDefault="00BB280A">
            <w:pPr>
              <w:rPr>
                <w:ins w:id="2365" w:author="Matthew McBee" w:date="2019-12-04T10:48:00Z"/>
                <w:sz w:val="22"/>
                <w:szCs w:val="22"/>
                <w:rPrChange w:id="2366" w:author="Matthew McBee" w:date="2019-12-04T10:52:00Z">
                  <w:rPr>
                    <w:ins w:id="2367" w:author="Matthew McBee" w:date="2019-12-04T10:48:00Z"/>
                    <w:sz w:val="20"/>
                    <w:szCs w:val="20"/>
                  </w:rPr>
                </w:rPrChange>
              </w:rPr>
            </w:pPr>
            <w:ins w:id="2368" w:author="Matthew McBee" w:date="2019-12-04T10:51:00Z">
              <w:r w:rsidRPr="00BB280A">
                <w:rPr>
                  <w:sz w:val="22"/>
                  <w:szCs w:val="22"/>
                  <w:rPrChange w:id="2369" w:author="Matthew McBee" w:date="2019-12-04T10:52:00Z">
                    <w:rPr>
                      <w:sz w:val="20"/>
                      <w:szCs w:val="20"/>
                    </w:rPr>
                  </w:rPrChange>
                </w:rPr>
                <w:t>(missing)</w:t>
              </w:r>
            </w:ins>
          </w:p>
        </w:tc>
        <w:tc>
          <w:tcPr>
            <w:tcW w:w="900" w:type="dxa"/>
            <w:tcBorders>
              <w:top w:val="nil"/>
              <w:left w:val="nil"/>
              <w:bottom w:val="nil"/>
              <w:right w:val="nil"/>
            </w:tcBorders>
            <w:shd w:val="clear" w:color="auto" w:fill="auto"/>
            <w:noWrap/>
            <w:vAlign w:val="bottom"/>
            <w:hideMark/>
            <w:tcPrChange w:id="2370" w:author="Matthew McBee" w:date="2019-12-04T10:48:00Z">
              <w:tcPr>
                <w:tcW w:w="1300" w:type="dxa"/>
                <w:gridSpan w:val="3"/>
                <w:tcBorders>
                  <w:top w:val="nil"/>
                  <w:left w:val="nil"/>
                  <w:bottom w:val="nil"/>
                  <w:right w:val="nil"/>
                </w:tcBorders>
                <w:shd w:val="clear" w:color="auto" w:fill="auto"/>
                <w:noWrap/>
                <w:vAlign w:val="bottom"/>
                <w:hideMark/>
              </w:tcPr>
            </w:tcPrChange>
          </w:tcPr>
          <w:p w14:paraId="2C1F63CA" w14:textId="77777777" w:rsidR="002434FE" w:rsidRPr="00BB280A" w:rsidRDefault="002434FE">
            <w:pPr>
              <w:jc w:val="right"/>
              <w:rPr>
                <w:ins w:id="2371" w:author="Matthew McBee" w:date="2019-12-04T10:48:00Z"/>
                <w:color w:val="000000"/>
                <w:sz w:val="22"/>
                <w:szCs w:val="22"/>
                <w:rPrChange w:id="2372" w:author="Matthew McBee" w:date="2019-12-04T10:52:00Z">
                  <w:rPr>
                    <w:ins w:id="2373" w:author="Matthew McBee" w:date="2019-12-04T10:48:00Z"/>
                    <w:color w:val="000000"/>
                  </w:rPr>
                </w:rPrChange>
              </w:rPr>
            </w:pPr>
            <w:ins w:id="2374" w:author="Matthew McBee" w:date="2019-12-04T10:48:00Z">
              <w:r w:rsidRPr="00BB280A">
                <w:rPr>
                  <w:color w:val="000000"/>
                  <w:sz w:val="22"/>
                  <w:szCs w:val="22"/>
                  <w:rPrChange w:id="2375" w:author="Matthew McBee" w:date="2019-12-04T10:52:00Z">
                    <w:rPr>
                      <w:color w:val="000000"/>
                    </w:rPr>
                  </w:rPrChange>
                </w:rPr>
                <w:t>133</w:t>
              </w:r>
            </w:ins>
          </w:p>
        </w:tc>
        <w:tc>
          <w:tcPr>
            <w:tcW w:w="1300" w:type="dxa"/>
            <w:tcBorders>
              <w:top w:val="nil"/>
              <w:left w:val="nil"/>
              <w:bottom w:val="nil"/>
              <w:right w:val="nil"/>
            </w:tcBorders>
            <w:shd w:val="clear" w:color="auto" w:fill="auto"/>
            <w:noWrap/>
            <w:vAlign w:val="bottom"/>
            <w:hideMark/>
            <w:tcPrChange w:id="2376" w:author="Matthew McBee" w:date="2019-12-04T10:48:00Z">
              <w:tcPr>
                <w:tcW w:w="1300" w:type="dxa"/>
                <w:gridSpan w:val="2"/>
                <w:tcBorders>
                  <w:top w:val="nil"/>
                  <w:left w:val="nil"/>
                  <w:bottom w:val="nil"/>
                  <w:right w:val="nil"/>
                </w:tcBorders>
                <w:shd w:val="clear" w:color="auto" w:fill="auto"/>
                <w:noWrap/>
                <w:vAlign w:val="bottom"/>
                <w:hideMark/>
              </w:tcPr>
            </w:tcPrChange>
          </w:tcPr>
          <w:p w14:paraId="4B441639" w14:textId="77777777" w:rsidR="002434FE" w:rsidRPr="00BB280A" w:rsidRDefault="002434FE">
            <w:pPr>
              <w:jc w:val="right"/>
              <w:rPr>
                <w:ins w:id="2377" w:author="Matthew McBee" w:date="2019-12-04T10:48:00Z"/>
                <w:color w:val="000000"/>
                <w:sz w:val="22"/>
                <w:szCs w:val="22"/>
                <w:rPrChange w:id="2378" w:author="Matthew McBee" w:date="2019-12-04T10:52:00Z">
                  <w:rPr>
                    <w:ins w:id="2379" w:author="Matthew McBee" w:date="2019-12-04T10:48:00Z"/>
                    <w:color w:val="000000"/>
                  </w:rPr>
                </w:rPrChange>
              </w:rPr>
            </w:pPr>
            <w:ins w:id="2380" w:author="Matthew McBee" w:date="2019-12-04T10:48:00Z">
              <w:r w:rsidRPr="00BB280A">
                <w:rPr>
                  <w:color w:val="000000"/>
                  <w:sz w:val="22"/>
                  <w:szCs w:val="22"/>
                  <w:rPrChange w:id="2381" w:author="Matthew McBee" w:date="2019-12-04T10:52:00Z">
                    <w:rPr>
                      <w:color w:val="000000"/>
                    </w:rPr>
                  </w:rPrChange>
                </w:rPr>
                <w:t>6.31%</w:t>
              </w:r>
            </w:ins>
          </w:p>
        </w:tc>
      </w:tr>
      <w:tr w:rsidR="002434FE" w:rsidRPr="00BB280A" w14:paraId="4F2763AF" w14:textId="77777777" w:rsidTr="002434FE">
        <w:tblPrEx>
          <w:tblW w:w="9040" w:type="dxa"/>
          <w:tblPrExChange w:id="2382" w:author="Matthew McBee" w:date="2019-12-04T10:48:00Z">
            <w:tblPrEx>
              <w:tblW w:w="9350" w:type="dxa"/>
            </w:tblPrEx>
          </w:tblPrExChange>
        </w:tblPrEx>
        <w:trPr>
          <w:trHeight w:val="320"/>
          <w:ins w:id="2383" w:author="Matthew McBee" w:date="2019-12-04T10:48:00Z"/>
          <w:trPrChange w:id="2384"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385" w:author="Matthew McBee" w:date="2019-12-04T10:48:00Z">
              <w:tcPr>
                <w:tcW w:w="3700" w:type="dxa"/>
                <w:tcBorders>
                  <w:top w:val="nil"/>
                  <w:left w:val="nil"/>
                  <w:bottom w:val="nil"/>
                  <w:right w:val="nil"/>
                </w:tcBorders>
                <w:shd w:val="clear" w:color="auto" w:fill="auto"/>
                <w:noWrap/>
                <w:vAlign w:val="bottom"/>
                <w:hideMark/>
              </w:tcPr>
            </w:tcPrChange>
          </w:tcPr>
          <w:p w14:paraId="643914A0" w14:textId="77777777" w:rsidR="002434FE" w:rsidRPr="00BB280A" w:rsidRDefault="002434FE">
            <w:pPr>
              <w:jc w:val="right"/>
              <w:rPr>
                <w:ins w:id="2386" w:author="Matthew McBee" w:date="2019-12-04T10:48:00Z"/>
                <w:color w:val="000000"/>
                <w:sz w:val="22"/>
                <w:szCs w:val="22"/>
                <w:rPrChange w:id="2387" w:author="Matthew McBee" w:date="2019-12-04T10:52:00Z">
                  <w:rPr>
                    <w:ins w:id="2388"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389" w:author="Matthew McBee" w:date="2019-12-04T10:48:00Z">
              <w:tcPr>
                <w:tcW w:w="3050" w:type="dxa"/>
                <w:tcBorders>
                  <w:top w:val="nil"/>
                  <w:left w:val="nil"/>
                  <w:bottom w:val="nil"/>
                  <w:right w:val="nil"/>
                </w:tcBorders>
                <w:shd w:val="clear" w:color="auto" w:fill="auto"/>
                <w:noWrap/>
                <w:vAlign w:val="bottom"/>
                <w:hideMark/>
              </w:tcPr>
            </w:tcPrChange>
          </w:tcPr>
          <w:p w14:paraId="7CD932B6" w14:textId="77777777" w:rsidR="002434FE" w:rsidRPr="00BB280A" w:rsidRDefault="002434FE">
            <w:pPr>
              <w:rPr>
                <w:ins w:id="2390" w:author="Matthew McBee" w:date="2019-12-04T10:48:00Z"/>
                <w:sz w:val="22"/>
                <w:szCs w:val="22"/>
                <w:rPrChange w:id="2391" w:author="Matthew McBee" w:date="2019-12-04T10:52:00Z">
                  <w:rPr>
                    <w:ins w:id="2392" w:author="Matthew McBee" w:date="2019-12-04T10:48:00Z"/>
                    <w:sz w:val="20"/>
                    <w:szCs w:val="20"/>
                  </w:rPr>
                </w:rPrChange>
              </w:rPr>
            </w:pPr>
          </w:p>
        </w:tc>
        <w:tc>
          <w:tcPr>
            <w:tcW w:w="900" w:type="dxa"/>
            <w:tcBorders>
              <w:top w:val="nil"/>
              <w:left w:val="nil"/>
              <w:bottom w:val="nil"/>
              <w:right w:val="nil"/>
            </w:tcBorders>
            <w:shd w:val="clear" w:color="auto" w:fill="auto"/>
            <w:noWrap/>
            <w:vAlign w:val="bottom"/>
            <w:hideMark/>
            <w:tcPrChange w:id="2393" w:author="Matthew McBee" w:date="2019-12-04T10:48:00Z">
              <w:tcPr>
                <w:tcW w:w="1300" w:type="dxa"/>
                <w:gridSpan w:val="3"/>
                <w:tcBorders>
                  <w:top w:val="nil"/>
                  <w:left w:val="nil"/>
                  <w:bottom w:val="nil"/>
                  <w:right w:val="nil"/>
                </w:tcBorders>
                <w:shd w:val="clear" w:color="auto" w:fill="auto"/>
                <w:noWrap/>
                <w:vAlign w:val="bottom"/>
                <w:hideMark/>
              </w:tcPr>
            </w:tcPrChange>
          </w:tcPr>
          <w:p w14:paraId="337B623C" w14:textId="77777777" w:rsidR="002434FE" w:rsidRPr="00BB280A" w:rsidRDefault="002434FE">
            <w:pPr>
              <w:rPr>
                <w:ins w:id="2394" w:author="Matthew McBee" w:date="2019-12-04T10:48:00Z"/>
                <w:sz w:val="22"/>
                <w:szCs w:val="22"/>
                <w:rPrChange w:id="2395" w:author="Matthew McBee" w:date="2019-12-04T10:52:00Z">
                  <w:rPr>
                    <w:ins w:id="2396" w:author="Matthew McBee" w:date="2019-12-04T10:48:00Z"/>
                    <w:sz w:val="20"/>
                    <w:szCs w:val="20"/>
                  </w:rPr>
                </w:rPrChange>
              </w:rPr>
            </w:pPr>
          </w:p>
        </w:tc>
        <w:tc>
          <w:tcPr>
            <w:tcW w:w="1300" w:type="dxa"/>
            <w:tcBorders>
              <w:top w:val="nil"/>
              <w:left w:val="nil"/>
              <w:bottom w:val="nil"/>
              <w:right w:val="nil"/>
            </w:tcBorders>
            <w:shd w:val="clear" w:color="auto" w:fill="auto"/>
            <w:noWrap/>
            <w:vAlign w:val="bottom"/>
            <w:hideMark/>
            <w:tcPrChange w:id="2397" w:author="Matthew McBee" w:date="2019-12-04T10:48:00Z">
              <w:tcPr>
                <w:tcW w:w="1300" w:type="dxa"/>
                <w:gridSpan w:val="2"/>
                <w:tcBorders>
                  <w:top w:val="nil"/>
                  <w:left w:val="nil"/>
                  <w:bottom w:val="nil"/>
                  <w:right w:val="nil"/>
                </w:tcBorders>
                <w:shd w:val="clear" w:color="auto" w:fill="auto"/>
                <w:noWrap/>
                <w:vAlign w:val="bottom"/>
                <w:hideMark/>
              </w:tcPr>
            </w:tcPrChange>
          </w:tcPr>
          <w:p w14:paraId="1F7463DA" w14:textId="77777777" w:rsidR="002434FE" w:rsidRPr="00BB280A" w:rsidRDefault="002434FE">
            <w:pPr>
              <w:rPr>
                <w:ins w:id="2398" w:author="Matthew McBee" w:date="2019-12-04T10:48:00Z"/>
                <w:sz w:val="22"/>
                <w:szCs w:val="22"/>
                <w:rPrChange w:id="2399" w:author="Matthew McBee" w:date="2019-12-04T10:52:00Z">
                  <w:rPr>
                    <w:ins w:id="2400" w:author="Matthew McBee" w:date="2019-12-04T10:48:00Z"/>
                    <w:sz w:val="20"/>
                    <w:szCs w:val="20"/>
                  </w:rPr>
                </w:rPrChange>
              </w:rPr>
            </w:pPr>
          </w:p>
        </w:tc>
      </w:tr>
      <w:tr w:rsidR="002434FE" w:rsidRPr="00BB280A" w14:paraId="1CBC8C7A" w14:textId="77777777" w:rsidTr="002434FE">
        <w:trPr>
          <w:trHeight w:val="320"/>
          <w:ins w:id="2401" w:author="Matthew McBee" w:date="2019-12-04T10:48:00Z"/>
        </w:trPr>
        <w:tc>
          <w:tcPr>
            <w:tcW w:w="3700" w:type="dxa"/>
            <w:vMerge w:val="restart"/>
            <w:tcBorders>
              <w:top w:val="nil"/>
              <w:left w:val="nil"/>
              <w:bottom w:val="nil"/>
              <w:right w:val="nil"/>
            </w:tcBorders>
            <w:shd w:val="clear" w:color="auto" w:fill="auto"/>
            <w:hideMark/>
          </w:tcPr>
          <w:p w14:paraId="352800F9" w14:textId="77777777" w:rsidR="002434FE" w:rsidRPr="00BB280A" w:rsidRDefault="002434FE">
            <w:pPr>
              <w:rPr>
                <w:ins w:id="2402" w:author="Matthew McBee" w:date="2019-12-04T10:48:00Z"/>
                <w:color w:val="000000"/>
                <w:sz w:val="22"/>
                <w:szCs w:val="22"/>
                <w:rPrChange w:id="2403" w:author="Matthew McBee" w:date="2019-12-04T10:52:00Z">
                  <w:rPr>
                    <w:ins w:id="2404" w:author="Matthew McBee" w:date="2019-12-04T10:48:00Z"/>
                    <w:color w:val="000000"/>
                  </w:rPr>
                </w:rPrChange>
              </w:rPr>
            </w:pPr>
            <w:ins w:id="2405" w:author="Matthew McBee" w:date="2019-12-04T10:48:00Z">
              <w:r w:rsidRPr="00BB280A">
                <w:rPr>
                  <w:color w:val="000000"/>
                  <w:sz w:val="22"/>
                  <w:szCs w:val="22"/>
                  <w:rPrChange w:id="2406" w:author="Matthew McBee" w:date="2019-12-04T10:52:00Z">
                    <w:rPr>
                      <w:color w:val="000000"/>
                    </w:rPr>
                  </w:rPrChange>
                </w:rPr>
                <w:t>Standard metropolitan statistical area (</w:t>
              </w:r>
              <w:proofErr w:type="spellStart"/>
              <w:r w:rsidRPr="00BB280A">
                <w:rPr>
                  <w:color w:val="000000"/>
                  <w:sz w:val="22"/>
                  <w:szCs w:val="22"/>
                  <w:rPrChange w:id="2407" w:author="Matthew McBee" w:date="2019-12-04T10:52:00Z">
                    <w:rPr>
                      <w:color w:val="000000"/>
                    </w:rPr>
                  </w:rPrChange>
                </w:rPr>
                <w:t>urbanicty</w:t>
              </w:r>
              <w:proofErr w:type="spellEnd"/>
              <w:r w:rsidRPr="00BB280A">
                <w:rPr>
                  <w:color w:val="000000"/>
                  <w:sz w:val="22"/>
                  <w:szCs w:val="22"/>
                  <w:rPrChange w:id="2408" w:author="Matthew McBee" w:date="2019-12-04T10:52:00Z">
                    <w:rPr>
                      <w:color w:val="000000"/>
                    </w:rPr>
                  </w:rPrChange>
                </w:rPr>
                <w:t>)</w:t>
              </w:r>
            </w:ins>
          </w:p>
        </w:tc>
        <w:tc>
          <w:tcPr>
            <w:tcW w:w="3140" w:type="dxa"/>
            <w:tcBorders>
              <w:top w:val="nil"/>
              <w:left w:val="nil"/>
              <w:bottom w:val="nil"/>
              <w:right w:val="nil"/>
            </w:tcBorders>
            <w:shd w:val="clear" w:color="auto" w:fill="auto"/>
            <w:noWrap/>
            <w:vAlign w:val="bottom"/>
            <w:hideMark/>
          </w:tcPr>
          <w:p w14:paraId="5ABA2679" w14:textId="77777777" w:rsidR="002434FE" w:rsidRPr="00BB280A" w:rsidRDefault="002434FE">
            <w:pPr>
              <w:rPr>
                <w:ins w:id="2409" w:author="Matthew McBee" w:date="2019-12-04T10:48:00Z"/>
                <w:color w:val="000000"/>
                <w:sz w:val="22"/>
                <w:szCs w:val="22"/>
                <w:rPrChange w:id="2410" w:author="Matthew McBee" w:date="2019-12-04T10:52:00Z">
                  <w:rPr>
                    <w:ins w:id="2411" w:author="Matthew McBee" w:date="2019-12-04T10:48:00Z"/>
                    <w:color w:val="000000"/>
                  </w:rPr>
                </w:rPrChange>
              </w:rPr>
            </w:pPr>
            <w:ins w:id="2412" w:author="Matthew McBee" w:date="2019-12-04T10:48:00Z">
              <w:r w:rsidRPr="00BB280A">
                <w:rPr>
                  <w:color w:val="000000"/>
                  <w:sz w:val="22"/>
                  <w:szCs w:val="22"/>
                  <w:rPrChange w:id="2413" w:author="Matthew McBee" w:date="2019-12-04T10:52:00Z">
                    <w:rPr>
                      <w:color w:val="000000"/>
                    </w:rPr>
                  </w:rPrChange>
                </w:rPr>
                <w:t>Not in SMSA</w:t>
              </w:r>
            </w:ins>
          </w:p>
        </w:tc>
        <w:tc>
          <w:tcPr>
            <w:tcW w:w="900" w:type="dxa"/>
            <w:tcBorders>
              <w:top w:val="nil"/>
              <w:left w:val="nil"/>
              <w:bottom w:val="nil"/>
              <w:right w:val="nil"/>
            </w:tcBorders>
            <w:shd w:val="clear" w:color="auto" w:fill="auto"/>
            <w:noWrap/>
            <w:vAlign w:val="bottom"/>
            <w:hideMark/>
          </w:tcPr>
          <w:p w14:paraId="3262DDE1" w14:textId="77777777" w:rsidR="002434FE" w:rsidRPr="00BB280A" w:rsidRDefault="002434FE">
            <w:pPr>
              <w:jc w:val="right"/>
              <w:rPr>
                <w:ins w:id="2414" w:author="Matthew McBee" w:date="2019-12-04T10:48:00Z"/>
                <w:color w:val="000000"/>
                <w:sz w:val="22"/>
                <w:szCs w:val="22"/>
                <w:rPrChange w:id="2415" w:author="Matthew McBee" w:date="2019-12-04T10:52:00Z">
                  <w:rPr>
                    <w:ins w:id="2416" w:author="Matthew McBee" w:date="2019-12-04T10:48:00Z"/>
                    <w:color w:val="000000"/>
                  </w:rPr>
                </w:rPrChange>
              </w:rPr>
            </w:pPr>
            <w:ins w:id="2417" w:author="Matthew McBee" w:date="2019-12-04T10:48:00Z">
              <w:r w:rsidRPr="00BB280A">
                <w:rPr>
                  <w:color w:val="000000"/>
                  <w:sz w:val="22"/>
                  <w:szCs w:val="22"/>
                  <w:rPrChange w:id="2418" w:author="Matthew McBee" w:date="2019-12-04T10:52:00Z">
                    <w:rPr>
                      <w:color w:val="000000"/>
                    </w:rPr>
                  </w:rPrChange>
                </w:rPr>
                <w:t>382</w:t>
              </w:r>
            </w:ins>
          </w:p>
        </w:tc>
        <w:tc>
          <w:tcPr>
            <w:tcW w:w="1300" w:type="dxa"/>
            <w:tcBorders>
              <w:top w:val="nil"/>
              <w:left w:val="nil"/>
              <w:bottom w:val="nil"/>
              <w:right w:val="nil"/>
            </w:tcBorders>
            <w:shd w:val="clear" w:color="auto" w:fill="auto"/>
            <w:noWrap/>
            <w:vAlign w:val="bottom"/>
            <w:hideMark/>
          </w:tcPr>
          <w:p w14:paraId="15E6C620" w14:textId="77777777" w:rsidR="002434FE" w:rsidRPr="00BB280A" w:rsidRDefault="002434FE">
            <w:pPr>
              <w:jc w:val="right"/>
              <w:rPr>
                <w:ins w:id="2419" w:author="Matthew McBee" w:date="2019-12-04T10:48:00Z"/>
                <w:color w:val="000000"/>
                <w:sz w:val="22"/>
                <w:szCs w:val="22"/>
                <w:rPrChange w:id="2420" w:author="Matthew McBee" w:date="2019-12-04T10:52:00Z">
                  <w:rPr>
                    <w:ins w:id="2421" w:author="Matthew McBee" w:date="2019-12-04T10:48:00Z"/>
                    <w:color w:val="000000"/>
                  </w:rPr>
                </w:rPrChange>
              </w:rPr>
            </w:pPr>
            <w:ins w:id="2422" w:author="Matthew McBee" w:date="2019-12-04T10:48:00Z">
              <w:r w:rsidRPr="00BB280A">
                <w:rPr>
                  <w:color w:val="000000"/>
                  <w:sz w:val="22"/>
                  <w:szCs w:val="22"/>
                  <w:rPrChange w:id="2423" w:author="Matthew McBee" w:date="2019-12-04T10:52:00Z">
                    <w:rPr>
                      <w:color w:val="000000"/>
                    </w:rPr>
                  </w:rPrChange>
                </w:rPr>
                <w:t>18.12%</w:t>
              </w:r>
            </w:ins>
          </w:p>
        </w:tc>
      </w:tr>
      <w:tr w:rsidR="002434FE" w:rsidRPr="00BB280A" w14:paraId="1EB9B689" w14:textId="77777777" w:rsidTr="002434FE">
        <w:tblPrEx>
          <w:tblW w:w="9040" w:type="dxa"/>
          <w:tblPrExChange w:id="2424" w:author="Matthew McBee" w:date="2019-12-04T10:48:00Z">
            <w:tblPrEx>
              <w:tblW w:w="9350" w:type="dxa"/>
            </w:tblPrEx>
          </w:tblPrExChange>
        </w:tblPrEx>
        <w:trPr>
          <w:trHeight w:val="320"/>
          <w:ins w:id="2425" w:author="Matthew McBee" w:date="2019-12-04T10:48:00Z"/>
          <w:trPrChange w:id="2426" w:author="Matthew McBee" w:date="2019-12-04T10:48:00Z">
            <w:trPr>
              <w:trHeight w:val="320"/>
            </w:trPr>
          </w:trPrChange>
        </w:trPr>
        <w:tc>
          <w:tcPr>
            <w:tcW w:w="3700" w:type="dxa"/>
            <w:vMerge/>
            <w:tcBorders>
              <w:top w:val="nil"/>
              <w:left w:val="nil"/>
              <w:bottom w:val="nil"/>
              <w:right w:val="nil"/>
            </w:tcBorders>
            <w:vAlign w:val="center"/>
            <w:hideMark/>
            <w:tcPrChange w:id="2427" w:author="Matthew McBee" w:date="2019-12-04T10:48:00Z">
              <w:tcPr>
                <w:tcW w:w="3700" w:type="dxa"/>
                <w:vMerge/>
                <w:tcBorders>
                  <w:top w:val="nil"/>
                  <w:left w:val="nil"/>
                  <w:bottom w:val="nil"/>
                  <w:right w:val="nil"/>
                </w:tcBorders>
                <w:vAlign w:val="center"/>
                <w:hideMark/>
              </w:tcPr>
            </w:tcPrChange>
          </w:tcPr>
          <w:p w14:paraId="56CA82ED" w14:textId="77777777" w:rsidR="002434FE" w:rsidRPr="00BB280A" w:rsidRDefault="002434FE">
            <w:pPr>
              <w:rPr>
                <w:ins w:id="2428" w:author="Matthew McBee" w:date="2019-12-04T10:48:00Z"/>
                <w:color w:val="000000"/>
                <w:sz w:val="22"/>
                <w:szCs w:val="22"/>
                <w:rPrChange w:id="2429" w:author="Matthew McBee" w:date="2019-12-04T10:52:00Z">
                  <w:rPr>
                    <w:ins w:id="2430"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431" w:author="Matthew McBee" w:date="2019-12-04T10:48:00Z">
              <w:tcPr>
                <w:tcW w:w="3050" w:type="dxa"/>
                <w:tcBorders>
                  <w:top w:val="nil"/>
                  <w:left w:val="nil"/>
                  <w:bottom w:val="nil"/>
                  <w:right w:val="nil"/>
                </w:tcBorders>
                <w:shd w:val="clear" w:color="auto" w:fill="auto"/>
                <w:noWrap/>
                <w:vAlign w:val="bottom"/>
                <w:hideMark/>
              </w:tcPr>
            </w:tcPrChange>
          </w:tcPr>
          <w:p w14:paraId="320D9923" w14:textId="77777777" w:rsidR="002434FE" w:rsidRPr="00BB280A" w:rsidRDefault="002434FE">
            <w:pPr>
              <w:rPr>
                <w:ins w:id="2432" w:author="Matthew McBee" w:date="2019-12-04T10:48:00Z"/>
                <w:color w:val="000000"/>
                <w:sz w:val="22"/>
                <w:szCs w:val="22"/>
                <w:rPrChange w:id="2433" w:author="Matthew McBee" w:date="2019-12-04T10:52:00Z">
                  <w:rPr>
                    <w:ins w:id="2434" w:author="Matthew McBee" w:date="2019-12-04T10:48:00Z"/>
                    <w:color w:val="000000"/>
                  </w:rPr>
                </w:rPrChange>
              </w:rPr>
            </w:pPr>
            <w:ins w:id="2435" w:author="Matthew McBee" w:date="2019-12-04T10:48:00Z">
              <w:r w:rsidRPr="00BB280A">
                <w:rPr>
                  <w:color w:val="000000"/>
                  <w:sz w:val="22"/>
                  <w:szCs w:val="22"/>
                  <w:rPrChange w:id="2436" w:author="Matthew McBee" w:date="2019-12-04T10:52:00Z">
                    <w:rPr>
                      <w:color w:val="000000"/>
                    </w:rPr>
                  </w:rPrChange>
                </w:rPr>
                <w:t>SMSA; central city unknown</w:t>
              </w:r>
            </w:ins>
          </w:p>
        </w:tc>
        <w:tc>
          <w:tcPr>
            <w:tcW w:w="900" w:type="dxa"/>
            <w:tcBorders>
              <w:top w:val="nil"/>
              <w:left w:val="nil"/>
              <w:bottom w:val="nil"/>
              <w:right w:val="nil"/>
            </w:tcBorders>
            <w:shd w:val="clear" w:color="auto" w:fill="auto"/>
            <w:noWrap/>
            <w:vAlign w:val="bottom"/>
            <w:hideMark/>
            <w:tcPrChange w:id="2437" w:author="Matthew McBee" w:date="2019-12-04T10:48:00Z">
              <w:tcPr>
                <w:tcW w:w="1300" w:type="dxa"/>
                <w:gridSpan w:val="3"/>
                <w:tcBorders>
                  <w:top w:val="nil"/>
                  <w:left w:val="nil"/>
                  <w:bottom w:val="nil"/>
                  <w:right w:val="nil"/>
                </w:tcBorders>
                <w:shd w:val="clear" w:color="auto" w:fill="auto"/>
                <w:noWrap/>
                <w:vAlign w:val="bottom"/>
                <w:hideMark/>
              </w:tcPr>
            </w:tcPrChange>
          </w:tcPr>
          <w:p w14:paraId="4EB8A1CA" w14:textId="77777777" w:rsidR="002434FE" w:rsidRPr="00BB280A" w:rsidRDefault="002434FE">
            <w:pPr>
              <w:jc w:val="right"/>
              <w:rPr>
                <w:ins w:id="2438" w:author="Matthew McBee" w:date="2019-12-04T10:48:00Z"/>
                <w:color w:val="000000"/>
                <w:sz w:val="22"/>
                <w:szCs w:val="22"/>
                <w:rPrChange w:id="2439" w:author="Matthew McBee" w:date="2019-12-04T10:52:00Z">
                  <w:rPr>
                    <w:ins w:id="2440" w:author="Matthew McBee" w:date="2019-12-04T10:48:00Z"/>
                    <w:color w:val="000000"/>
                  </w:rPr>
                </w:rPrChange>
              </w:rPr>
            </w:pPr>
            <w:ins w:id="2441" w:author="Matthew McBee" w:date="2019-12-04T10:48:00Z">
              <w:r w:rsidRPr="00BB280A">
                <w:rPr>
                  <w:color w:val="000000"/>
                  <w:sz w:val="22"/>
                  <w:szCs w:val="22"/>
                  <w:rPrChange w:id="2442" w:author="Matthew McBee" w:date="2019-12-04T10:52:00Z">
                    <w:rPr>
                      <w:color w:val="000000"/>
                    </w:rPr>
                  </w:rPrChange>
                </w:rPr>
                <w:t>680</w:t>
              </w:r>
            </w:ins>
          </w:p>
        </w:tc>
        <w:tc>
          <w:tcPr>
            <w:tcW w:w="1300" w:type="dxa"/>
            <w:tcBorders>
              <w:top w:val="nil"/>
              <w:left w:val="nil"/>
              <w:bottom w:val="nil"/>
              <w:right w:val="nil"/>
            </w:tcBorders>
            <w:shd w:val="clear" w:color="auto" w:fill="auto"/>
            <w:noWrap/>
            <w:vAlign w:val="bottom"/>
            <w:hideMark/>
            <w:tcPrChange w:id="2443" w:author="Matthew McBee" w:date="2019-12-04T10:48:00Z">
              <w:tcPr>
                <w:tcW w:w="1300" w:type="dxa"/>
                <w:gridSpan w:val="2"/>
                <w:tcBorders>
                  <w:top w:val="nil"/>
                  <w:left w:val="nil"/>
                  <w:bottom w:val="nil"/>
                  <w:right w:val="nil"/>
                </w:tcBorders>
                <w:shd w:val="clear" w:color="auto" w:fill="auto"/>
                <w:noWrap/>
                <w:vAlign w:val="bottom"/>
                <w:hideMark/>
              </w:tcPr>
            </w:tcPrChange>
          </w:tcPr>
          <w:p w14:paraId="1C23A690" w14:textId="77777777" w:rsidR="002434FE" w:rsidRPr="00BB280A" w:rsidRDefault="002434FE">
            <w:pPr>
              <w:jc w:val="right"/>
              <w:rPr>
                <w:ins w:id="2444" w:author="Matthew McBee" w:date="2019-12-04T10:48:00Z"/>
                <w:color w:val="000000"/>
                <w:sz w:val="22"/>
                <w:szCs w:val="22"/>
                <w:rPrChange w:id="2445" w:author="Matthew McBee" w:date="2019-12-04T10:52:00Z">
                  <w:rPr>
                    <w:ins w:id="2446" w:author="Matthew McBee" w:date="2019-12-04T10:48:00Z"/>
                    <w:color w:val="000000"/>
                  </w:rPr>
                </w:rPrChange>
              </w:rPr>
            </w:pPr>
            <w:ins w:id="2447" w:author="Matthew McBee" w:date="2019-12-04T10:48:00Z">
              <w:r w:rsidRPr="00BB280A">
                <w:rPr>
                  <w:color w:val="000000"/>
                  <w:sz w:val="22"/>
                  <w:szCs w:val="22"/>
                  <w:rPrChange w:id="2448" w:author="Matthew McBee" w:date="2019-12-04T10:52:00Z">
                    <w:rPr>
                      <w:color w:val="000000"/>
                    </w:rPr>
                  </w:rPrChange>
                </w:rPr>
                <w:t>32.26%</w:t>
              </w:r>
            </w:ins>
          </w:p>
        </w:tc>
      </w:tr>
      <w:tr w:rsidR="002434FE" w:rsidRPr="00BB280A" w14:paraId="490B0F13" w14:textId="77777777" w:rsidTr="002434FE">
        <w:tblPrEx>
          <w:tblW w:w="9040" w:type="dxa"/>
          <w:tblPrExChange w:id="2449" w:author="Matthew McBee" w:date="2019-12-04T10:48:00Z">
            <w:tblPrEx>
              <w:tblW w:w="9350" w:type="dxa"/>
            </w:tblPrEx>
          </w:tblPrExChange>
        </w:tblPrEx>
        <w:trPr>
          <w:trHeight w:val="320"/>
          <w:ins w:id="2450" w:author="Matthew McBee" w:date="2019-12-04T10:48:00Z"/>
          <w:trPrChange w:id="2451"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452" w:author="Matthew McBee" w:date="2019-12-04T10:48:00Z">
              <w:tcPr>
                <w:tcW w:w="3700" w:type="dxa"/>
                <w:tcBorders>
                  <w:top w:val="nil"/>
                  <w:left w:val="nil"/>
                  <w:bottom w:val="nil"/>
                  <w:right w:val="nil"/>
                </w:tcBorders>
                <w:shd w:val="clear" w:color="auto" w:fill="auto"/>
                <w:noWrap/>
                <w:vAlign w:val="bottom"/>
                <w:hideMark/>
              </w:tcPr>
            </w:tcPrChange>
          </w:tcPr>
          <w:p w14:paraId="559C5F8A" w14:textId="77777777" w:rsidR="002434FE" w:rsidRPr="00BB280A" w:rsidRDefault="002434FE">
            <w:pPr>
              <w:jc w:val="right"/>
              <w:rPr>
                <w:ins w:id="2453" w:author="Matthew McBee" w:date="2019-12-04T10:48:00Z"/>
                <w:color w:val="000000"/>
                <w:sz w:val="22"/>
                <w:szCs w:val="22"/>
                <w:rPrChange w:id="2454" w:author="Matthew McBee" w:date="2019-12-04T10:52:00Z">
                  <w:rPr>
                    <w:ins w:id="2455"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456" w:author="Matthew McBee" w:date="2019-12-04T10:48:00Z">
              <w:tcPr>
                <w:tcW w:w="3050" w:type="dxa"/>
                <w:tcBorders>
                  <w:top w:val="nil"/>
                  <w:left w:val="nil"/>
                  <w:bottom w:val="nil"/>
                  <w:right w:val="nil"/>
                </w:tcBorders>
                <w:shd w:val="clear" w:color="auto" w:fill="auto"/>
                <w:noWrap/>
                <w:vAlign w:val="bottom"/>
                <w:hideMark/>
              </w:tcPr>
            </w:tcPrChange>
          </w:tcPr>
          <w:p w14:paraId="6B0A0CB1" w14:textId="77777777" w:rsidR="002434FE" w:rsidRPr="00BB280A" w:rsidRDefault="002434FE">
            <w:pPr>
              <w:rPr>
                <w:ins w:id="2457" w:author="Matthew McBee" w:date="2019-12-04T10:48:00Z"/>
                <w:color w:val="000000"/>
                <w:sz w:val="22"/>
                <w:szCs w:val="22"/>
                <w:rPrChange w:id="2458" w:author="Matthew McBee" w:date="2019-12-04T10:52:00Z">
                  <w:rPr>
                    <w:ins w:id="2459" w:author="Matthew McBee" w:date="2019-12-04T10:48:00Z"/>
                    <w:color w:val="000000"/>
                  </w:rPr>
                </w:rPrChange>
              </w:rPr>
            </w:pPr>
            <w:ins w:id="2460" w:author="Matthew McBee" w:date="2019-12-04T10:48:00Z">
              <w:r w:rsidRPr="00BB280A">
                <w:rPr>
                  <w:color w:val="000000"/>
                  <w:sz w:val="22"/>
                  <w:szCs w:val="22"/>
                  <w:rPrChange w:id="2461" w:author="Matthew McBee" w:date="2019-12-04T10:52:00Z">
                    <w:rPr>
                      <w:color w:val="000000"/>
                    </w:rPr>
                  </w:rPrChange>
                </w:rPr>
                <w:t>SMSA; in central city</w:t>
              </w:r>
            </w:ins>
          </w:p>
        </w:tc>
        <w:tc>
          <w:tcPr>
            <w:tcW w:w="900" w:type="dxa"/>
            <w:tcBorders>
              <w:top w:val="nil"/>
              <w:left w:val="nil"/>
              <w:bottom w:val="nil"/>
              <w:right w:val="nil"/>
            </w:tcBorders>
            <w:shd w:val="clear" w:color="auto" w:fill="auto"/>
            <w:noWrap/>
            <w:vAlign w:val="bottom"/>
            <w:hideMark/>
            <w:tcPrChange w:id="2462" w:author="Matthew McBee" w:date="2019-12-04T10:48:00Z">
              <w:tcPr>
                <w:tcW w:w="1300" w:type="dxa"/>
                <w:gridSpan w:val="3"/>
                <w:tcBorders>
                  <w:top w:val="nil"/>
                  <w:left w:val="nil"/>
                  <w:bottom w:val="nil"/>
                  <w:right w:val="nil"/>
                </w:tcBorders>
                <w:shd w:val="clear" w:color="auto" w:fill="auto"/>
                <w:noWrap/>
                <w:vAlign w:val="bottom"/>
                <w:hideMark/>
              </w:tcPr>
            </w:tcPrChange>
          </w:tcPr>
          <w:p w14:paraId="7B95E127" w14:textId="77777777" w:rsidR="002434FE" w:rsidRPr="00BB280A" w:rsidRDefault="002434FE">
            <w:pPr>
              <w:jc w:val="right"/>
              <w:rPr>
                <w:ins w:id="2463" w:author="Matthew McBee" w:date="2019-12-04T10:48:00Z"/>
                <w:color w:val="000000"/>
                <w:sz w:val="22"/>
                <w:szCs w:val="22"/>
                <w:rPrChange w:id="2464" w:author="Matthew McBee" w:date="2019-12-04T10:52:00Z">
                  <w:rPr>
                    <w:ins w:id="2465" w:author="Matthew McBee" w:date="2019-12-04T10:48:00Z"/>
                    <w:color w:val="000000"/>
                  </w:rPr>
                </w:rPrChange>
              </w:rPr>
            </w:pPr>
            <w:ins w:id="2466" w:author="Matthew McBee" w:date="2019-12-04T10:48:00Z">
              <w:r w:rsidRPr="00BB280A">
                <w:rPr>
                  <w:color w:val="000000"/>
                  <w:sz w:val="22"/>
                  <w:szCs w:val="22"/>
                  <w:rPrChange w:id="2467" w:author="Matthew McBee" w:date="2019-12-04T10:52:00Z">
                    <w:rPr>
                      <w:color w:val="000000"/>
                    </w:rPr>
                  </w:rPrChange>
                </w:rPr>
                <w:t>302</w:t>
              </w:r>
            </w:ins>
          </w:p>
        </w:tc>
        <w:tc>
          <w:tcPr>
            <w:tcW w:w="1300" w:type="dxa"/>
            <w:tcBorders>
              <w:top w:val="nil"/>
              <w:left w:val="nil"/>
              <w:bottom w:val="nil"/>
              <w:right w:val="nil"/>
            </w:tcBorders>
            <w:shd w:val="clear" w:color="auto" w:fill="auto"/>
            <w:noWrap/>
            <w:vAlign w:val="bottom"/>
            <w:hideMark/>
            <w:tcPrChange w:id="2468" w:author="Matthew McBee" w:date="2019-12-04T10:48:00Z">
              <w:tcPr>
                <w:tcW w:w="1300" w:type="dxa"/>
                <w:gridSpan w:val="2"/>
                <w:tcBorders>
                  <w:top w:val="nil"/>
                  <w:left w:val="nil"/>
                  <w:bottom w:val="nil"/>
                  <w:right w:val="nil"/>
                </w:tcBorders>
                <w:shd w:val="clear" w:color="auto" w:fill="auto"/>
                <w:noWrap/>
                <w:vAlign w:val="bottom"/>
                <w:hideMark/>
              </w:tcPr>
            </w:tcPrChange>
          </w:tcPr>
          <w:p w14:paraId="3FEB82F0" w14:textId="77777777" w:rsidR="002434FE" w:rsidRPr="00BB280A" w:rsidRDefault="002434FE">
            <w:pPr>
              <w:jc w:val="right"/>
              <w:rPr>
                <w:ins w:id="2469" w:author="Matthew McBee" w:date="2019-12-04T10:48:00Z"/>
                <w:color w:val="000000"/>
                <w:sz w:val="22"/>
                <w:szCs w:val="22"/>
                <w:rPrChange w:id="2470" w:author="Matthew McBee" w:date="2019-12-04T10:52:00Z">
                  <w:rPr>
                    <w:ins w:id="2471" w:author="Matthew McBee" w:date="2019-12-04T10:48:00Z"/>
                    <w:color w:val="000000"/>
                  </w:rPr>
                </w:rPrChange>
              </w:rPr>
            </w:pPr>
            <w:ins w:id="2472" w:author="Matthew McBee" w:date="2019-12-04T10:48:00Z">
              <w:r w:rsidRPr="00BB280A">
                <w:rPr>
                  <w:color w:val="000000"/>
                  <w:sz w:val="22"/>
                  <w:szCs w:val="22"/>
                  <w:rPrChange w:id="2473" w:author="Matthew McBee" w:date="2019-12-04T10:52:00Z">
                    <w:rPr>
                      <w:color w:val="000000"/>
                    </w:rPr>
                  </w:rPrChange>
                </w:rPr>
                <w:t>14.33%</w:t>
              </w:r>
            </w:ins>
          </w:p>
        </w:tc>
      </w:tr>
      <w:tr w:rsidR="002434FE" w:rsidRPr="00BB280A" w14:paraId="24082B2D" w14:textId="77777777" w:rsidTr="002434FE">
        <w:tblPrEx>
          <w:tblW w:w="9040" w:type="dxa"/>
          <w:tblPrExChange w:id="2474" w:author="Matthew McBee" w:date="2019-12-04T10:48:00Z">
            <w:tblPrEx>
              <w:tblW w:w="9350" w:type="dxa"/>
            </w:tblPrEx>
          </w:tblPrExChange>
        </w:tblPrEx>
        <w:trPr>
          <w:trHeight w:val="320"/>
          <w:ins w:id="2475" w:author="Matthew McBee" w:date="2019-12-04T10:48:00Z"/>
          <w:trPrChange w:id="2476" w:author="Matthew McBee" w:date="2019-12-04T10:48:00Z">
            <w:trPr>
              <w:trHeight w:val="320"/>
            </w:trPr>
          </w:trPrChange>
        </w:trPr>
        <w:tc>
          <w:tcPr>
            <w:tcW w:w="3700" w:type="dxa"/>
            <w:tcBorders>
              <w:top w:val="nil"/>
              <w:left w:val="nil"/>
              <w:bottom w:val="nil"/>
              <w:right w:val="nil"/>
            </w:tcBorders>
            <w:shd w:val="clear" w:color="auto" w:fill="auto"/>
            <w:noWrap/>
            <w:vAlign w:val="bottom"/>
            <w:hideMark/>
            <w:tcPrChange w:id="2477" w:author="Matthew McBee" w:date="2019-12-04T10:48:00Z">
              <w:tcPr>
                <w:tcW w:w="3700" w:type="dxa"/>
                <w:tcBorders>
                  <w:top w:val="nil"/>
                  <w:left w:val="nil"/>
                  <w:bottom w:val="nil"/>
                  <w:right w:val="nil"/>
                </w:tcBorders>
                <w:shd w:val="clear" w:color="auto" w:fill="auto"/>
                <w:noWrap/>
                <w:vAlign w:val="bottom"/>
                <w:hideMark/>
              </w:tcPr>
            </w:tcPrChange>
          </w:tcPr>
          <w:p w14:paraId="484E163B" w14:textId="77777777" w:rsidR="002434FE" w:rsidRPr="00BB280A" w:rsidRDefault="002434FE">
            <w:pPr>
              <w:jc w:val="right"/>
              <w:rPr>
                <w:ins w:id="2478" w:author="Matthew McBee" w:date="2019-12-04T10:48:00Z"/>
                <w:color w:val="000000"/>
                <w:sz w:val="22"/>
                <w:szCs w:val="22"/>
                <w:rPrChange w:id="2479" w:author="Matthew McBee" w:date="2019-12-04T10:52:00Z">
                  <w:rPr>
                    <w:ins w:id="2480"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Change w:id="2481" w:author="Matthew McBee" w:date="2019-12-04T10:48:00Z">
              <w:tcPr>
                <w:tcW w:w="3050" w:type="dxa"/>
                <w:tcBorders>
                  <w:top w:val="nil"/>
                  <w:left w:val="nil"/>
                  <w:bottom w:val="nil"/>
                  <w:right w:val="nil"/>
                </w:tcBorders>
                <w:shd w:val="clear" w:color="auto" w:fill="auto"/>
                <w:noWrap/>
                <w:vAlign w:val="bottom"/>
                <w:hideMark/>
              </w:tcPr>
            </w:tcPrChange>
          </w:tcPr>
          <w:p w14:paraId="76B7B676" w14:textId="77777777" w:rsidR="002434FE" w:rsidRPr="00BB280A" w:rsidRDefault="002434FE">
            <w:pPr>
              <w:rPr>
                <w:ins w:id="2482" w:author="Matthew McBee" w:date="2019-12-04T10:48:00Z"/>
                <w:color w:val="000000"/>
                <w:sz w:val="22"/>
                <w:szCs w:val="22"/>
                <w:rPrChange w:id="2483" w:author="Matthew McBee" w:date="2019-12-04T10:52:00Z">
                  <w:rPr>
                    <w:ins w:id="2484" w:author="Matthew McBee" w:date="2019-12-04T10:48:00Z"/>
                    <w:color w:val="000000"/>
                  </w:rPr>
                </w:rPrChange>
              </w:rPr>
            </w:pPr>
            <w:ins w:id="2485" w:author="Matthew McBee" w:date="2019-12-04T10:48:00Z">
              <w:r w:rsidRPr="00BB280A">
                <w:rPr>
                  <w:color w:val="000000"/>
                  <w:sz w:val="22"/>
                  <w:szCs w:val="22"/>
                  <w:rPrChange w:id="2486" w:author="Matthew McBee" w:date="2019-12-04T10:52:00Z">
                    <w:rPr>
                      <w:color w:val="000000"/>
                    </w:rPr>
                  </w:rPrChange>
                </w:rPr>
                <w:t>SMSA; not central city</w:t>
              </w:r>
            </w:ins>
          </w:p>
        </w:tc>
        <w:tc>
          <w:tcPr>
            <w:tcW w:w="900" w:type="dxa"/>
            <w:tcBorders>
              <w:top w:val="nil"/>
              <w:left w:val="nil"/>
              <w:bottom w:val="nil"/>
              <w:right w:val="nil"/>
            </w:tcBorders>
            <w:shd w:val="clear" w:color="auto" w:fill="auto"/>
            <w:noWrap/>
            <w:vAlign w:val="bottom"/>
            <w:hideMark/>
            <w:tcPrChange w:id="2487" w:author="Matthew McBee" w:date="2019-12-04T10:48:00Z">
              <w:tcPr>
                <w:tcW w:w="1300" w:type="dxa"/>
                <w:gridSpan w:val="3"/>
                <w:tcBorders>
                  <w:top w:val="nil"/>
                  <w:left w:val="nil"/>
                  <w:bottom w:val="nil"/>
                  <w:right w:val="nil"/>
                </w:tcBorders>
                <w:shd w:val="clear" w:color="auto" w:fill="auto"/>
                <w:noWrap/>
                <w:vAlign w:val="bottom"/>
                <w:hideMark/>
              </w:tcPr>
            </w:tcPrChange>
          </w:tcPr>
          <w:p w14:paraId="00DFD5B1" w14:textId="77777777" w:rsidR="002434FE" w:rsidRPr="00BB280A" w:rsidRDefault="002434FE">
            <w:pPr>
              <w:jc w:val="right"/>
              <w:rPr>
                <w:ins w:id="2488" w:author="Matthew McBee" w:date="2019-12-04T10:48:00Z"/>
                <w:color w:val="000000"/>
                <w:sz w:val="22"/>
                <w:szCs w:val="22"/>
                <w:rPrChange w:id="2489" w:author="Matthew McBee" w:date="2019-12-04T10:52:00Z">
                  <w:rPr>
                    <w:ins w:id="2490" w:author="Matthew McBee" w:date="2019-12-04T10:48:00Z"/>
                    <w:color w:val="000000"/>
                  </w:rPr>
                </w:rPrChange>
              </w:rPr>
            </w:pPr>
            <w:ins w:id="2491" w:author="Matthew McBee" w:date="2019-12-04T10:48:00Z">
              <w:r w:rsidRPr="00BB280A">
                <w:rPr>
                  <w:color w:val="000000"/>
                  <w:sz w:val="22"/>
                  <w:szCs w:val="22"/>
                  <w:rPrChange w:id="2492" w:author="Matthew McBee" w:date="2019-12-04T10:52:00Z">
                    <w:rPr>
                      <w:color w:val="000000"/>
                    </w:rPr>
                  </w:rPrChange>
                </w:rPr>
                <w:t>639</w:t>
              </w:r>
            </w:ins>
          </w:p>
        </w:tc>
        <w:tc>
          <w:tcPr>
            <w:tcW w:w="1300" w:type="dxa"/>
            <w:tcBorders>
              <w:top w:val="nil"/>
              <w:left w:val="nil"/>
              <w:bottom w:val="nil"/>
              <w:right w:val="nil"/>
            </w:tcBorders>
            <w:shd w:val="clear" w:color="auto" w:fill="auto"/>
            <w:noWrap/>
            <w:vAlign w:val="bottom"/>
            <w:hideMark/>
            <w:tcPrChange w:id="2493" w:author="Matthew McBee" w:date="2019-12-04T10:48:00Z">
              <w:tcPr>
                <w:tcW w:w="1300" w:type="dxa"/>
                <w:gridSpan w:val="2"/>
                <w:tcBorders>
                  <w:top w:val="nil"/>
                  <w:left w:val="nil"/>
                  <w:bottom w:val="nil"/>
                  <w:right w:val="nil"/>
                </w:tcBorders>
                <w:shd w:val="clear" w:color="auto" w:fill="auto"/>
                <w:noWrap/>
                <w:vAlign w:val="bottom"/>
                <w:hideMark/>
              </w:tcPr>
            </w:tcPrChange>
          </w:tcPr>
          <w:p w14:paraId="26158E7D" w14:textId="77777777" w:rsidR="002434FE" w:rsidRPr="00BB280A" w:rsidRDefault="002434FE">
            <w:pPr>
              <w:jc w:val="right"/>
              <w:rPr>
                <w:ins w:id="2494" w:author="Matthew McBee" w:date="2019-12-04T10:48:00Z"/>
                <w:color w:val="000000"/>
                <w:sz w:val="22"/>
                <w:szCs w:val="22"/>
                <w:rPrChange w:id="2495" w:author="Matthew McBee" w:date="2019-12-04T10:52:00Z">
                  <w:rPr>
                    <w:ins w:id="2496" w:author="Matthew McBee" w:date="2019-12-04T10:48:00Z"/>
                    <w:color w:val="000000"/>
                  </w:rPr>
                </w:rPrChange>
              </w:rPr>
            </w:pPr>
            <w:ins w:id="2497" w:author="Matthew McBee" w:date="2019-12-04T10:48:00Z">
              <w:r w:rsidRPr="00BB280A">
                <w:rPr>
                  <w:color w:val="000000"/>
                  <w:sz w:val="22"/>
                  <w:szCs w:val="22"/>
                  <w:rPrChange w:id="2498" w:author="Matthew McBee" w:date="2019-12-04T10:52:00Z">
                    <w:rPr>
                      <w:color w:val="000000"/>
                    </w:rPr>
                  </w:rPrChange>
                </w:rPr>
                <w:t>30.31%</w:t>
              </w:r>
            </w:ins>
          </w:p>
        </w:tc>
      </w:tr>
      <w:tr w:rsidR="002434FE" w:rsidRPr="00BB280A" w14:paraId="57E2DCAF" w14:textId="77777777" w:rsidTr="002434FE">
        <w:trPr>
          <w:trHeight w:val="320"/>
          <w:ins w:id="2499" w:author="Matthew McBee" w:date="2019-12-04T10:48:00Z"/>
        </w:trPr>
        <w:tc>
          <w:tcPr>
            <w:tcW w:w="3700" w:type="dxa"/>
            <w:tcBorders>
              <w:top w:val="nil"/>
              <w:left w:val="nil"/>
              <w:bottom w:val="nil"/>
              <w:right w:val="nil"/>
            </w:tcBorders>
            <w:shd w:val="clear" w:color="auto" w:fill="auto"/>
            <w:noWrap/>
            <w:vAlign w:val="bottom"/>
            <w:hideMark/>
          </w:tcPr>
          <w:p w14:paraId="686D338D" w14:textId="77777777" w:rsidR="002434FE" w:rsidRPr="00BB280A" w:rsidRDefault="002434FE">
            <w:pPr>
              <w:jc w:val="right"/>
              <w:rPr>
                <w:ins w:id="2500" w:author="Matthew McBee" w:date="2019-12-04T10:48:00Z"/>
                <w:color w:val="000000"/>
                <w:sz w:val="22"/>
                <w:szCs w:val="22"/>
                <w:rPrChange w:id="2501" w:author="Matthew McBee" w:date="2019-12-04T10:52:00Z">
                  <w:rPr>
                    <w:ins w:id="2502" w:author="Matthew McBee" w:date="2019-12-04T10:48:00Z"/>
                    <w:color w:val="000000"/>
                  </w:rPr>
                </w:rPrChange>
              </w:rPr>
            </w:pPr>
          </w:p>
        </w:tc>
        <w:tc>
          <w:tcPr>
            <w:tcW w:w="3140" w:type="dxa"/>
            <w:tcBorders>
              <w:top w:val="nil"/>
              <w:left w:val="nil"/>
              <w:bottom w:val="nil"/>
              <w:right w:val="nil"/>
            </w:tcBorders>
            <w:shd w:val="clear" w:color="auto" w:fill="auto"/>
            <w:noWrap/>
            <w:vAlign w:val="bottom"/>
            <w:hideMark/>
          </w:tcPr>
          <w:p w14:paraId="405F9462" w14:textId="7379D680" w:rsidR="002434FE" w:rsidRPr="00BB280A" w:rsidRDefault="00BB280A">
            <w:pPr>
              <w:rPr>
                <w:ins w:id="2503" w:author="Matthew McBee" w:date="2019-12-04T10:48:00Z"/>
                <w:color w:val="000000"/>
                <w:sz w:val="22"/>
                <w:szCs w:val="22"/>
                <w:rPrChange w:id="2504" w:author="Matthew McBee" w:date="2019-12-04T10:52:00Z">
                  <w:rPr>
                    <w:ins w:id="2505" w:author="Matthew McBee" w:date="2019-12-04T10:48:00Z"/>
                    <w:color w:val="000000"/>
                  </w:rPr>
                </w:rPrChange>
              </w:rPr>
            </w:pPr>
            <w:ins w:id="2506" w:author="Matthew McBee" w:date="2019-12-04T10:52:00Z">
              <w:r w:rsidRPr="0069431E">
                <w:rPr>
                  <w:sz w:val="22"/>
                  <w:szCs w:val="22"/>
                </w:rPr>
                <w:t>(missing)</w:t>
              </w:r>
            </w:ins>
          </w:p>
        </w:tc>
        <w:tc>
          <w:tcPr>
            <w:tcW w:w="900" w:type="dxa"/>
            <w:tcBorders>
              <w:top w:val="nil"/>
              <w:left w:val="nil"/>
              <w:bottom w:val="nil"/>
              <w:right w:val="nil"/>
            </w:tcBorders>
            <w:shd w:val="clear" w:color="auto" w:fill="auto"/>
            <w:noWrap/>
            <w:vAlign w:val="bottom"/>
            <w:hideMark/>
          </w:tcPr>
          <w:p w14:paraId="2DCC41D4" w14:textId="77777777" w:rsidR="002434FE" w:rsidRPr="00BB280A" w:rsidRDefault="002434FE">
            <w:pPr>
              <w:jc w:val="right"/>
              <w:rPr>
                <w:ins w:id="2507" w:author="Matthew McBee" w:date="2019-12-04T10:48:00Z"/>
                <w:color w:val="000000"/>
                <w:sz w:val="22"/>
                <w:szCs w:val="22"/>
                <w:rPrChange w:id="2508" w:author="Matthew McBee" w:date="2019-12-04T10:52:00Z">
                  <w:rPr>
                    <w:ins w:id="2509" w:author="Matthew McBee" w:date="2019-12-04T10:48:00Z"/>
                    <w:color w:val="000000"/>
                  </w:rPr>
                </w:rPrChange>
              </w:rPr>
            </w:pPr>
            <w:ins w:id="2510" w:author="Matthew McBee" w:date="2019-12-04T10:48:00Z">
              <w:r w:rsidRPr="00BB280A">
                <w:rPr>
                  <w:color w:val="000000"/>
                  <w:sz w:val="22"/>
                  <w:szCs w:val="22"/>
                  <w:rPrChange w:id="2511" w:author="Matthew McBee" w:date="2019-12-04T10:52:00Z">
                    <w:rPr>
                      <w:color w:val="000000"/>
                    </w:rPr>
                  </w:rPrChange>
                </w:rPr>
                <w:t>105</w:t>
              </w:r>
            </w:ins>
          </w:p>
        </w:tc>
        <w:tc>
          <w:tcPr>
            <w:tcW w:w="1300" w:type="dxa"/>
            <w:tcBorders>
              <w:top w:val="nil"/>
              <w:left w:val="nil"/>
              <w:bottom w:val="nil"/>
              <w:right w:val="nil"/>
            </w:tcBorders>
            <w:shd w:val="clear" w:color="auto" w:fill="auto"/>
            <w:noWrap/>
            <w:vAlign w:val="bottom"/>
            <w:hideMark/>
          </w:tcPr>
          <w:p w14:paraId="10062DC5" w14:textId="77777777" w:rsidR="002434FE" w:rsidRPr="00BB280A" w:rsidRDefault="002434FE">
            <w:pPr>
              <w:jc w:val="right"/>
              <w:rPr>
                <w:ins w:id="2512" w:author="Matthew McBee" w:date="2019-12-04T10:48:00Z"/>
                <w:color w:val="000000"/>
                <w:sz w:val="22"/>
                <w:szCs w:val="22"/>
                <w:rPrChange w:id="2513" w:author="Matthew McBee" w:date="2019-12-04T10:52:00Z">
                  <w:rPr>
                    <w:ins w:id="2514" w:author="Matthew McBee" w:date="2019-12-04T10:48:00Z"/>
                    <w:color w:val="000000"/>
                  </w:rPr>
                </w:rPrChange>
              </w:rPr>
            </w:pPr>
            <w:ins w:id="2515" w:author="Matthew McBee" w:date="2019-12-04T10:48:00Z">
              <w:r w:rsidRPr="00BB280A">
                <w:rPr>
                  <w:color w:val="000000"/>
                  <w:sz w:val="22"/>
                  <w:szCs w:val="22"/>
                  <w:rPrChange w:id="2516" w:author="Matthew McBee" w:date="2019-12-04T10:52:00Z">
                    <w:rPr>
                      <w:color w:val="000000"/>
                    </w:rPr>
                  </w:rPrChange>
                </w:rPr>
                <w:t>4.98%</w:t>
              </w:r>
            </w:ins>
          </w:p>
        </w:tc>
      </w:tr>
      <w:tr w:rsidR="002434FE" w:rsidRPr="00BB280A" w14:paraId="069AB399" w14:textId="77777777" w:rsidTr="002434FE">
        <w:tblPrEx>
          <w:tblW w:w="9040" w:type="dxa"/>
          <w:tblPrExChange w:id="2517" w:author="Matthew McBee" w:date="2019-12-04T10:48:00Z">
            <w:tblPrEx>
              <w:tblW w:w="9350" w:type="dxa"/>
            </w:tblPrEx>
          </w:tblPrExChange>
        </w:tblPrEx>
        <w:trPr>
          <w:trHeight w:val="160"/>
          <w:ins w:id="2518" w:author="Matthew McBee" w:date="2019-12-04T10:48:00Z"/>
          <w:trPrChange w:id="2519" w:author="Matthew McBee" w:date="2019-12-04T10:48:00Z">
            <w:trPr>
              <w:trHeight w:val="160"/>
            </w:trPr>
          </w:trPrChange>
        </w:trPr>
        <w:tc>
          <w:tcPr>
            <w:tcW w:w="3700" w:type="dxa"/>
            <w:tcBorders>
              <w:top w:val="nil"/>
              <w:left w:val="nil"/>
              <w:bottom w:val="single" w:sz="4" w:space="0" w:color="auto"/>
              <w:right w:val="nil"/>
            </w:tcBorders>
            <w:shd w:val="clear" w:color="auto" w:fill="auto"/>
            <w:noWrap/>
            <w:vAlign w:val="bottom"/>
            <w:hideMark/>
            <w:tcPrChange w:id="2520" w:author="Matthew McBee" w:date="2019-12-04T10:48:00Z">
              <w:tcPr>
                <w:tcW w:w="3700" w:type="dxa"/>
                <w:tcBorders>
                  <w:top w:val="nil"/>
                  <w:left w:val="nil"/>
                  <w:bottom w:val="single" w:sz="4" w:space="0" w:color="auto"/>
                  <w:right w:val="nil"/>
                </w:tcBorders>
                <w:shd w:val="clear" w:color="auto" w:fill="auto"/>
                <w:noWrap/>
                <w:vAlign w:val="bottom"/>
                <w:hideMark/>
              </w:tcPr>
            </w:tcPrChange>
          </w:tcPr>
          <w:p w14:paraId="78997760" w14:textId="77777777" w:rsidR="002434FE" w:rsidRPr="00BB280A" w:rsidRDefault="002434FE">
            <w:pPr>
              <w:rPr>
                <w:ins w:id="2521" w:author="Matthew McBee" w:date="2019-12-04T10:48:00Z"/>
                <w:color w:val="000000"/>
                <w:sz w:val="22"/>
                <w:szCs w:val="22"/>
                <w:rPrChange w:id="2522" w:author="Matthew McBee" w:date="2019-12-04T10:52:00Z">
                  <w:rPr>
                    <w:ins w:id="2523" w:author="Matthew McBee" w:date="2019-12-04T10:48:00Z"/>
                    <w:color w:val="000000"/>
                  </w:rPr>
                </w:rPrChange>
              </w:rPr>
            </w:pPr>
            <w:ins w:id="2524" w:author="Matthew McBee" w:date="2019-12-04T10:48:00Z">
              <w:r w:rsidRPr="00BB280A">
                <w:rPr>
                  <w:color w:val="000000"/>
                  <w:sz w:val="22"/>
                  <w:szCs w:val="22"/>
                  <w:rPrChange w:id="2525" w:author="Matthew McBee" w:date="2019-12-04T10:52:00Z">
                    <w:rPr>
                      <w:color w:val="000000"/>
                    </w:rPr>
                  </w:rPrChange>
                </w:rPr>
                <w:t> </w:t>
              </w:r>
            </w:ins>
          </w:p>
        </w:tc>
        <w:tc>
          <w:tcPr>
            <w:tcW w:w="3140" w:type="dxa"/>
            <w:tcBorders>
              <w:top w:val="nil"/>
              <w:left w:val="nil"/>
              <w:bottom w:val="single" w:sz="4" w:space="0" w:color="auto"/>
              <w:right w:val="nil"/>
            </w:tcBorders>
            <w:shd w:val="clear" w:color="auto" w:fill="auto"/>
            <w:noWrap/>
            <w:vAlign w:val="bottom"/>
            <w:hideMark/>
            <w:tcPrChange w:id="2526" w:author="Matthew McBee" w:date="2019-12-04T10:48:00Z">
              <w:tcPr>
                <w:tcW w:w="3050" w:type="dxa"/>
                <w:tcBorders>
                  <w:top w:val="nil"/>
                  <w:left w:val="nil"/>
                  <w:bottom w:val="single" w:sz="4" w:space="0" w:color="auto"/>
                  <w:right w:val="nil"/>
                </w:tcBorders>
                <w:shd w:val="clear" w:color="auto" w:fill="auto"/>
                <w:noWrap/>
                <w:vAlign w:val="bottom"/>
                <w:hideMark/>
              </w:tcPr>
            </w:tcPrChange>
          </w:tcPr>
          <w:p w14:paraId="328598C2" w14:textId="77777777" w:rsidR="002434FE" w:rsidRPr="00BB280A" w:rsidRDefault="002434FE">
            <w:pPr>
              <w:rPr>
                <w:ins w:id="2527" w:author="Matthew McBee" w:date="2019-12-04T10:48:00Z"/>
                <w:color w:val="000000"/>
                <w:sz w:val="22"/>
                <w:szCs w:val="22"/>
                <w:rPrChange w:id="2528" w:author="Matthew McBee" w:date="2019-12-04T10:52:00Z">
                  <w:rPr>
                    <w:ins w:id="2529" w:author="Matthew McBee" w:date="2019-12-04T10:48:00Z"/>
                    <w:color w:val="000000"/>
                  </w:rPr>
                </w:rPrChange>
              </w:rPr>
            </w:pPr>
            <w:ins w:id="2530" w:author="Matthew McBee" w:date="2019-12-04T10:48:00Z">
              <w:r w:rsidRPr="00BB280A">
                <w:rPr>
                  <w:color w:val="000000"/>
                  <w:sz w:val="22"/>
                  <w:szCs w:val="22"/>
                  <w:rPrChange w:id="2531" w:author="Matthew McBee" w:date="2019-12-04T10:52:00Z">
                    <w:rPr>
                      <w:color w:val="000000"/>
                    </w:rPr>
                  </w:rPrChange>
                </w:rPr>
                <w:t> </w:t>
              </w:r>
            </w:ins>
          </w:p>
        </w:tc>
        <w:tc>
          <w:tcPr>
            <w:tcW w:w="900" w:type="dxa"/>
            <w:tcBorders>
              <w:top w:val="nil"/>
              <w:left w:val="nil"/>
              <w:bottom w:val="single" w:sz="4" w:space="0" w:color="auto"/>
              <w:right w:val="nil"/>
            </w:tcBorders>
            <w:shd w:val="clear" w:color="auto" w:fill="auto"/>
            <w:noWrap/>
            <w:vAlign w:val="bottom"/>
            <w:hideMark/>
            <w:tcPrChange w:id="2532" w:author="Matthew McBee" w:date="2019-12-04T10:48:00Z">
              <w:tcPr>
                <w:tcW w:w="1300" w:type="dxa"/>
                <w:gridSpan w:val="3"/>
                <w:tcBorders>
                  <w:top w:val="nil"/>
                  <w:left w:val="nil"/>
                  <w:bottom w:val="single" w:sz="4" w:space="0" w:color="auto"/>
                  <w:right w:val="nil"/>
                </w:tcBorders>
                <w:shd w:val="clear" w:color="auto" w:fill="auto"/>
                <w:noWrap/>
                <w:vAlign w:val="bottom"/>
                <w:hideMark/>
              </w:tcPr>
            </w:tcPrChange>
          </w:tcPr>
          <w:p w14:paraId="4A42201F" w14:textId="77777777" w:rsidR="002434FE" w:rsidRPr="00BB280A" w:rsidRDefault="002434FE">
            <w:pPr>
              <w:rPr>
                <w:ins w:id="2533" w:author="Matthew McBee" w:date="2019-12-04T10:48:00Z"/>
                <w:color w:val="000000"/>
                <w:sz w:val="22"/>
                <w:szCs w:val="22"/>
                <w:rPrChange w:id="2534" w:author="Matthew McBee" w:date="2019-12-04T10:52:00Z">
                  <w:rPr>
                    <w:ins w:id="2535" w:author="Matthew McBee" w:date="2019-12-04T10:48:00Z"/>
                    <w:color w:val="000000"/>
                  </w:rPr>
                </w:rPrChange>
              </w:rPr>
            </w:pPr>
            <w:ins w:id="2536" w:author="Matthew McBee" w:date="2019-12-04T10:48:00Z">
              <w:r w:rsidRPr="00BB280A">
                <w:rPr>
                  <w:color w:val="000000"/>
                  <w:sz w:val="22"/>
                  <w:szCs w:val="22"/>
                  <w:rPrChange w:id="2537" w:author="Matthew McBee" w:date="2019-12-04T10:52:00Z">
                    <w:rPr>
                      <w:color w:val="000000"/>
                    </w:rPr>
                  </w:rPrChange>
                </w:rPr>
                <w:t> </w:t>
              </w:r>
            </w:ins>
          </w:p>
        </w:tc>
        <w:tc>
          <w:tcPr>
            <w:tcW w:w="1300" w:type="dxa"/>
            <w:tcBorders>
              <w:top w:val="nil"/>
              <w:left w:val="nil"/>
              <w:bottom w:val="single" w:sz="4" w:space="0" w:color="auto"/>
              <w:right w:val="nil"/>
            </w:tcBorders>
            <w:shd w:val="clear" w:color="auto" w:fill="auto"/>
            <w:noWrap/>
            <w:vAlign w:val="bottom"/>
            <w:hideMark/>
            <w:tcPrChange w:id="2538" w:author="Matthew McBee" w:date="2019-12-04T10:48:00Z">
              <w:tcPr>
                <w:tcW w:w="1300" w:type="dxa"/>
                <w:gridSpan w:val="2"/>
                <w:tcBorders>
                  <w:top w:val="nil"/>
                  <w:left w:val="nil"/>
                  <w:bottom w:val="single" w:sz="4" w:space="0" w:color="auto"/>
                  <w:right w:val="nil"/>
                </w:tcBorders>
                <w:shd w:val="clear" w:color="auto" w:fill="auto"/>
                <w:noWrap/>
                <w:vAlign w:val="bottom"/>
                <w:hideMark/>
              </w:tcPr>
            </w:tcPrChange>
          </w:tcPr>
          <w:p w14:paraId="65D71056" w14:textId="77777777" w:rsidR="002434FE" w:rsidRPr="00BB280A" w:rsidRDefault="002434FE">
            <w:pPr>
              <w:rPr>
                <w:ins w:id="2539" w:author="Matthew McBee" w:date="2019-12-04T10:48:00Z"/>
                <w:color w:val="000000"/>
                <w:sz w:val="22"/>
                <w:szCs w:val="22"/>
                <w:rPrChange w:id="2540" w:author="Matthew McBee" w:date="2019-12-04T10:52:00Z">
                  <w:rPr>
                    <w:ins w:id="2541" w:author="Matthew McBee" w:date="2019-12-04T10:48:00Z"/>
                    <w:color w:val="000000"/>
                  </w:rPr>
                </w:rPrChange>
              </w:rPr>
            </w:pPr>
            <w:ins w:id="2542" w:author="Matthew McBee" w:date="2019-12-04T10:48:00Z">
              <w:r w:rsidRPr="00BB280A">
                <w:rPr>
                  <w:color w:val="000000"/>
                  <w:sz w:val="22"/>
                  <w:szCs w:val="22"/>
                  <w:rPrChange w:id="2543" w:author="Matthew McBee" w:date="2019-12-04T10:52:00Z">
                    <w:rPr>
                      <w:color w:val="000000"/>
                    </w:rPr>
                  </w:rPrChange>
                </w:rPr>
                <w:t> </w:t>
              </w:r>
            </w:ins>
          </w:p>
        </w:tc>
      </w:tr>
    </w:tbl>
    <w:p w14:paraId="08BC9555" w14:textId="77777777" w:rsidR="002434FE" w:rsidRDefault="002434FE" w:rsidP="00854C26">
      <w:pPr>
        <w:rPr>
          <w:ins w:id="2544" w:author="Matthew McBee" w:date="2019-12-04T10:37:00Z"/>
          <w:sz w:val="20"/>
          <w:szCs w:val="20"/>
        </w:rPr>
      </w:pPr>
    </w:p>
    <w:p w14:paraId="0724194A" w14:textId="77777777" w:rsidR="002434FE" w:rsidRDefault="002434FE" w:rsidP="00854C26">
      <w:pPr>
        <w:rPr>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399"/>
        <w:gridCol w:w="460"/>
        <w:gridCol w:w="692"/>
      </w:tblGrid>
      <w:tr w:rsidR="00CB7578" w:rsidRPr="00CB7578" w:rsidDel="002434FE" w14:paraId="07CB14DD" w14:textId="3940D820" w:rsidTr="00CB7578">
        <w:trPr>
          <w:tblCellSpacing w:w="15" w:type="dxa"/>
          <w:del w:id="2545" w:author="Matthew McBee" w:date="2019-12-04T10:37:00Z"/>
        </w:trPr>
        <w:tc>
          <w:tcPr>
            <w:tcW w:w="0" w:type="auto"/>
            <w:gridSpan w:val="4"/>
            <w:tcBorders>
              <w:bottom w:val="single" w:sz="6" w:space="0" w:color="000000"/>
            </w:tcBorders>
            <w:vAlign w:val="center"/>
            <w:hideMark/>
          </w:tcPr>
          <w:p w14:paraId="743AAD01" w14:textId="77777777" w:rsidR="00CB7578" w:rsidDel="002434FE" w:rsidRDefault="00CB7578" w:rsidP="004C75BC">
            <w:pPr>
              <w:rPr>
                <w:del w:id="2546" w:author="Matthew McBee" w:date="2019-12-04T10:37:00Z"/>
                <w:rFonts w:ascii="-webkit-standard" w:hAnsi="-webkit-standard"/>
                <w:sz w:val="20"/>
                <w:szCs w:val="20"/>
              </w:rPr>
            </w:pPr>
          </w:p>
          <w:p w14:paraId="0658B1E2" w14:textId="77777777" w:rsidR="002434FE" w:rsidRDefault="002434FE" w:rsidP="00CB7578">
            <w:pPr>
              <w:jc w:val="center"/>
              <w:rPr>
                <w:ins w:id="2547" w:author="Matthew McBee" w:date="2019-12-04T10:37:00Z"/>
                <w:rFonts w:ascii="-webkit-standard" w:hAnsi="-webkit-standard"/>
                <w:sz w:val="20"/>
                <w:szCs w:val="20"/>
              </w:rPr>
            </w:pPr>
          </w:p>
          <w:p w14:paraId="2EBC45B6" w14:textId="0A0BEB90" w:rsidR="002434FE" w:rsidRPr="00CB7578" w:rsidRDefault="002434FE" w:rsidP="00CB7578">
            <w:pPr>
              <w:jc w:val="center"/>
              <w:rPr>
                <w:rFonts w:ascii="-webkit-standard" w:hAnsi="-webkit-standard"/>
                <w:sz w:val="20"/>
                <w:szCs w:val="20"/>
              </w:rPr>
            </w:pPr>
          </w:p>
        </w:tc>
      </w:tr>
      <w:tr w:rsidR="00CB7578" w:rsidRPr="00CB7578" w:rsidDel="002434FE" w14:paraId="3A2631E8" w14:textId="575481DD" w:rsidTr="00CB7578">
        <w:trPr>
          <w:tblCellSpacing w:w="15" w:type="dxa"/>
          <w:del w:id="2548" w:author="Matthew McBee" w:date="2019-12-04T10:37:00Z"/>
        </w:trPr>
        <w:tc>
          <w:tcPr>
            <w:tcW w:w="0" w:type="auto"/>
            <w:vAlign w:val="center"/>
            <w:hideMark/>
          </w:tcPr>
          <w:p w14:paraId="14EC092D" w14:textId="47E19604" w:rsidR="00CB7578" w:rsidRPr="00CB7578" w:rsidDel="002434FE" w:rsidRDefault="00393101" w:rsidP="00CB7578">
            <w:pPr>
              <w:rPr>
                <w:del w:id="2549" w:author="Matthew McBee" w:date="2019-12-04T10:37:00Z"/>
                <w:rFonts w:ascii="-webkit-standard" w:hAnsi="-webkit-standard"/>
                <w:sz w:val="20"/>
                <w:szCs w:val="20"/>
              </w:rPr>
            </w:pPr>
            <w:del w:id="2550" w:author="Matthew McBee" w:date="2019-12-04T10:37:00Z">
              <w:r w:rsidDel="002434FE">
                <w:rPr>
                  <w:rFonts w:ascii="-webkit-standard" w:hAnsi="-webkit-standard"/>
                  <w:sz w:val="20"/>
                  <w:szCs w:val="20"/>
                </w:rPr>
                <w:delText>V</w:delText>
              </w:r>
              <w:r w:rsidR="00CB7578" w:rsidRPr="00CB7578" w:rsidDel="002434FE">
                <w:rPr>
                  <w:rFonts w:ascii="-webkit-standard" w:hAnsi="-webkit-standard"/>
                  <w:sz w:val="20"/>
                  <w:szCs w:val="20"/>
                </w:rPr>
                <w:delText>ariable</w:delText>
              </w:r>
            </w:del>
          </w:p>
        </w:tc>
        <w:tc>
          <w:tcPr>
            <w:tcW w:w="0" w:type="auto"/>
            <w:vAlign w:val="center"/>
            <w:hideMark/>
          </w:tcPr>
          <w:p w14:paraId="3E28C13D" w14:textId="0B14D54F" w:rsidR="00CB7578" w:rsidRPr="00CB7578" w:rsidDel="002434FE" w:rsidRDefault="00393101" w:rsidP="00CB7578">
            <w:pPr>
              <w:jc w:val="center"/>
              <w:rPr>
                <w:del w:id="2551" w:author="Matthew McBee" w:date="2019-12-04T10:37:00Z"/>
                <w:rFonts w:ascii="-webkit-standard" w:hAnsi="-webkit-standard"/>
                <w:sz w:val="20"/>
                <w:szCs w:val="20"/>
              </w:rPr>
            </w:pPr>
            <w:del w:id="2552" w:author="Matthew McBee" w:date="2019-12-04T10:37:00Z">
              <w:r w:rsidDel="002434FE">
                <w:rPr>
                  <w:rFonts w:ascii="-webkit-standard" w:hAnsi="-webkit-standard"/>
                  <w:sz w:val="20"/>
                  <w:szCs w:val="20"/>
                </w:rPr>
                <w:delText>V</w:delText>
              </w:r>
              <w:r w:rsidR="00CB7578" w:rsidRPr="00CB7578" w:rsidDel="002434FE">
                <w:rPr>
                  <w:rFonts w:ascii="-webkit-standard" w:hAnsi="-webkit-standard"/>
                  <w:sz w:val="20"/>
                  <w:szCs w:val="20"/>
                </w:rPr>
                <w:delText>alue</w:delText>
              </w:r>
            </w:del>
          </w:p>
        </w:tc>
        <w:tc>
          <w:tcPr>
            <w:tcW w:w="0" w:type="auto"/>
            <w:vAlign w:val="center"/>
            <w:hideMark/>
          </w:tcPr>
          <w:p w14:paraId="3C8A1C59" w14:textId="17386D78" w:rsidR="00CB7578" w:rsidRPr="00CB7578" w:rsidDel="002434FE" w:rsidRDefault="00CB7578" w:rsidP="00CB7578">
            <w:pPr>
              <w:jc w:val="center"/>
              <w:rPr>
                <w:del w:id="2553" w:author="Matthew McBee" w:date="2019-12-04T10:37:00Z"/>
                <w:rFonts w:ascii="-webkit-standard" w:hAnsi="-webkit-standard"/>
                <w:sz w:val="20"/>
                <w:szCs w:val="20"/>
              </w:rPr>
            </w:pPr>
            <w:del w:id="2554" w:author="Matthew McBee" w:date="2019-12-04T10:37:00Z">
              <w:r w:rsidRPr="00CB7578" w:rsidDel="002434FE">
                <w:rPr>
                  <w:rFonts w:ascii="-webkit-standard" w:hAnsi="-webkit-standard"/>
                  <w:sz w:val="20"/>
                  <w:szCs w:val="20"/>
                </w:rPr>
                <w:delText>n</w:delText>
              </w:r>
            </w:del>
          </w:p>
        </w:tc>
        <w:tc>
          <w:tcPr>
            <w:tcW w:w="0" w:type="auto"/>
            <w:vAlign w:val="center"/>
            <w:hideMark/>
          </w:tcPr>
          <w:p w14:paraId="196E5E59" w14:textId="3DFABDEA" w:rsidR="00CB7578" w:rsidRPr="00CB7578" w:rsidDel="002434FE" w:rsidRDefault="00CB7578" w:rsidP="00CB7578">
            <w:pPr>
              <w:jc w:val="center"/>
              <w:rPr>
                <w:del w:id="2555" w:author="Matthew McBee" w:date="2019-12-04T10:37:00Z"/>
                <w:rFonts w:ascii="-webkit-standard" w:hAnsi="-webkit-standard"/>
                <w:sz w:val="20"/>
                <w:szCs w:val="20"/>
              </w:rPr>
            </w:pPr>
            <w:del w:id="2556" w:author="Matthew McBee" w:date="2019-12-04T10:37:00Z">
              <w:r w:rsidRPr="00CB7578" w:rsidDel="002434FE">
                <w:rPr>
                  <w:rFonts w:ascii="-webkit-standard" w:hAnsi="-webkit-standard"/>
                  <w:sz w:val="20"/>
                  <w:szCs w:val="20"/>
                </w:rPr>
                <w:delText>Percent</w:delText>
              </w:r>
            </w:del>
          </w:p>
        </w:tc>
      </w:tr>
      <w:tr w:rsidR="00CB7578" w:rsidRPr="00CB7578" w:rsidDel="002434FE" w14:paraId="75407E56" w14:textId="0247917F" w:rsidTr="00CB7578">
        <w:trPr>
          <w:tblCellSpacing w:w="15" w:type="dxa"/>
          <w:del w:id="2557" w:author="Matthew McBee" w:date="2019-12-04T10:37:00Z"/>
        </w:trPr>
        <w:tc>
          <w:tcPr>
            <w:tcW w:w="0" w:type="auto"/>
            <w:gridSpan w:val="4"/>
            <w:tcBorders>
              <w:bottom w:val="single" w:sz="6" w:space="0" w:color="000000"/>
            </w:tcBorders>
            <w:vAlign w:val="center"/>
            <w:hideMark/>
          </w:tcPr>
          <w:p w14:paraId="6655663F" w14:textId="6006DC8A" w:rsidR="00CB7578" w:rsidRPr="00CB7578" w:rsidDel="002434FE" w:rsidRDefault="00CB7578" w:rsidP="00CB7578">
            <w:pPr>
              <w:jc w:val="center"/>
              <w:rPr>
                <w:del w:id="2558" w:author="Matthew McBee" w:date="2019-12-04T10:37:00Z"/>
                <w:rFonts w:ascii="-webkit-standard" w:hAnsi="-webkit-standard"/>
                <w:sz w:val="20"/>
                <w:szCs w:val="20"/>
              </w:rPr>
            </w:pPr>
          </w:p>
        </w:tc>
      </w:tr>
      <w:tr w:rsidR="00CB7578" w:rsidRPr="00CB7578" w:rsidDel="002434FE" w14:paraId="2C0FA3FA" w14:textId="31E7F2B6" w:rsidTr="00CB7578">
        <w:trPr>
          <w:tblCellSpacing w:w="15" w:type="dxa"/>
          <w:del w:id="2559" w:author="Matthew McBee" w:date="2019-12-04T10:37:00Z"/>
        </w:trPr>
        <w:tc>
          <w:tcPr>
            <w:tcW w:w="0" w:type="auto"/>
            <w:vAlign w:val="center"/>
            <w:hideMark/>
          </w:tcPr>
          <w:p w14:paraId="463BA852" w14:textId="7CB3694C" w:rsidR="00CB7578" w:rsidRPr="00CB7578" w:rsidDel="002434FE" w:rsidRDefault="00CB7578" w:rsidP="00CB7578">
            <w:pPr>
              <w:rPr>
                <w:del w:id="2560" w:author="Matthew McBee" w:date="2019-12-04T10:37:00Z"/>
                <w:rFonts w:ascii="-webkit-standard" w:hAnsi="-webkit-standard"/>
                <w:sz w:val="20"/>
                <w:szCs w:val="20"/>
              </w:rPr>
            </w:pPr>
            <w:del w:id="2561" w:author="Matthew McBee" w:date="2019-12-04T10:37:00Z">
              <w:r w:rsidRPr="00CB7578" w:rsidDel="002434FE">
                <w:rPr>
                  <w:rFonts w:ascii="-webkit-standard" w:hAnsi="-webkit-standard"/>
                  <w:sz w:val="20"/>
                  <w:szCs w:val="20"/>
                </w:rPr>
                <w:delText>alcohol</w:delText>
              </w:r>
            </w:del>
          </w:p>
        </w:tc>
        <w:tc>
          <w:tcPr>
            <w:tcW w:w="0" w:type="auto"/>
            <w:vAlign w:val="center"/>
            <w:hideMark/>
          </w:tcPr>
          <w:p w14:paraId="79B52E06" w14:textId="46F11BBD" w:rsidR="00CB7578" w:rsidRPr="00CB7578" w:rsidDel="002434FE" w:rsidRDefault="00CB7578" w:rsidP="00CB7578">
            <w:pPr>
              <w:jc w:val="center"/>
              <w:rPr>
                <w:del w:id="2562" w:author="Matthew McBee" w:date="2019-12-04T10:37:00Z"/>
                <w:rFonts w:ascii="-webkit-standard" w:hAnsi="-webkit-standard"/>
                <w:sz w:val="20"/>
                <w:szCs w:val="20"/>
              </w:rPr>
            </w:pPr>
            <w:del w:id="2563" w:author="Matthew McBee" w:date="2019-12-04T10:37:00Z">
              <w:r w:rsidRPr="00CB7578" w:rsidDel="002434FE">
                <w:rPr>
                  <w:rFonts w:ascii="-webkit-standard" w:hAnsi="-webkit-standard"/>
                  <w:sz w:val="20"/>
                  <w:szCs w:val="20"/>
                </w:rPr>
                <w:delText>No</w:delText>
              </w:r>
            </w:del>
          </w:p>
        </w:tc>
        <w:tc>
          <w:tcPr>
            <w:tcW w:w="0" w:type="auto"/>
            <w:vAlign w:val="center"/>
            <w:hideMark/>
          </w:tcPr>
          <w:p w14:paraId="36B38D06" w14:textId="701F008E" w:rsidR="00CB7578" w:rsidRPr="00CB7578" w:rsidDel="002434FE" w:rsidRDefault="00CB7578" w:rsidP="00CB7578">
            <w:pPr>
              <w:jc w:val="center"/>
              <w:rPr>
                <w:del w:id="2564" w:author="Matthew McBee" w:date="2019-12-04T10:37:00Z"/>
                <w:rFonts w:ascii="-webkit-standard" w:hAnsi="-webkit-standard"/>
                <w:sz w:val="20"/>
                <w:szCs w:val="20"/>
              </w:rPr>
            </w:pPr>
            <w:del w:id="2565" w:author="Matthew McBee" w:date="2019-12-04T10:37:00Z">
              <w:r w:rsidRPr="00CB7578" w:rsidDel="002434FE">
                <w:rPr>
                  <w:rFonts w:ascii="-webkit-standard" w:hAnsi="-webkit-standard"/>
                  <w:sz w:val="20"/>
                  <w:szCs w:val="20"/>
                </w:rPr>
                <w:delText>1070</w:delText>
              </w:r>
            </w:del>
          </w:p>
        </w:tc>
        <w:tc>
          <w:tcPr>
            <w:tcW w:w="0" w:type="auto"/>
            <w:vAlign w:val="center"/>
            <w:hideMark/>
          </w:tcPr>
          <w:p w14:paraId="2135E7F0" w14:textId="77A28C29" w:rsidR="00CB7578" w:rsidRPr="00CB7578" w:rsidDel="002434FE" w:rsidRDefault="00CB7578" w:rsidP="00CB7578">
            <w:pPr>
              <w:jc w:val="center"/>
              <w:rPr>
                <w:del w:id="2566" w:author="Matthew McBee" w:date="2019-12-04T10:37:00Z"/>
                <w:rFonts w:ascii="-webkit-standard" w:hAnsi="-webkit-standard"/>
                <w:sz w:val="20"/>
                <w:szCs w:val="20"/>
              </w:rPr>
            </w:pPr>
            <w:del w:id="2567" w:author="Matthew McBee" w:date="2019-12-04T10:37:00Z">
              <w:r w:rsidRPr="00CB7578" w:rsidDel="002434FE">
                <w:rPr>
                  <w:rFonts w:ascii="-webkit-standard" w:hAnsi="-webkit-standard"/>
                  <w:sz w:val="20"/>
                  <w:szCs w:val="20"/>
                </w:rPr>
                <w:delText>49.88%</w:delText>
              </w:r>
            </w:del>
          </w:p>
        </w:tc>
      </w:tr>
      <w:tr w:rsidR="00CB7578" w:rsidRPr="00CB7578" w:rsidDel="002434FE" w14:paraId="018A4686" w14:textId="7FF4E0E3" w:rsidTr="00CB7578">
        <w:trPr>
          <w:tblCellSpacing w:w="15" w:type="dxa"/>
          <w:del w:id="2568" w:author="Matthew McBee" w:date="2019-12-04T10:37:00Z"/>
        </w:trPr>
        <w:tc>
          <w:tcPr>
            <w:tcW w:w="0" w:type="auto"/>
            <w:vAlign w:val="center"/>
            <w:hideMark/>
          </w:tcPr>
          <w:p w14:paraId="6F1273BA" w14:textId="2A5706A9" w:rsidR="00CB7578" w:rsidRPr="00CB7578" w:rsidDel="002434FE" w:rsidRDefault="00CB7578" w:rsidP="00CB7578">
            <w:pPr>
              <w:rPr>
                <w:del w:id="2569" w:author="Matthew McBee" w:date="2019-12-04T10:37:00Z"/>
                <w:rFonts w:ascii="-webkit-standard" w:hAnsi="-webkit-standard"/>
                <w:sz w:val="20"/>
                <w:szCs w:val="20"/>
              </w:rPr>
            </w:pPr>
          </w:p>
        </w:tc>
        <w:tc>
          <w:tcPr>
            <w:tcW w:w="0" w:type="auto"/>
            <w:vAlign w:val="center"/>
            <w:hideMark/>
          </w:tcPr>
          <w:p w14:paraId="31EE9278" w14:textId="19360C0D" w:rsidR="00CB7578" w:rsidRPr="00CB7578" w:rsidDel="002434FE" w:rsidRDefault="00CB7578" w:rsidP="00CB7578">
            <w:pPr>
              <w:jc w:val="center"/>
              <w:rPr>
                <w:del w:id="2570" w:author="Matthew McBee" w:date="2019-12-04T10:37:00Z"/>
                <w:rFonts w:ascii="-webkit-standard" w:hAnsi="-webkit-standard"/>
                <w:sz w:val="20"/>
                <w:szCs w:val="20"/>
              </w:rPr>
            </w:pPr>
            <w:del w:id="2571" w:author="Matthew McBee" w:date="2019-12-04T10:37:00Z">
              <w:r w:rsidRPr="00CB7578" w:rsidDel="002434FE">
                <w:rPr>
                  <w:rFonts w:ascii="-webkit-standard" w:hAnsi="-webkit-standard"/>
                  <w:sz w:val="20"/>
                  <w:szCs w:val="20"/>
                </w:rPr>
                <w:delText>Yes</w:delText>
              </w:r>
            </w:del>
          </w:p>
        </w:tc>
        <w:tc>
          <w:tcPr>
            <w:tcW w:w="0" w:type="auto"/>
            <w:vAlign w:val="center"/>
            <w:hideMark/>
          </w:tcPr>
          <w:p w14:paraId="2875CEA7" w14:textId="43DFFE7B" w:rsidR="00CB7578" w:rsidRPr="00CB7578" w:rsidDel="002434FE" w:rsidRDefault="00CB7578" w:rsidP="00CB7578">
            <w:pPr>
              <w:jc w:val="center"/>
              <w:rPr>
                <w:del w:id="2572" w:author="Matthew McBee" w:date="2019-12-04T10:37:00Z"/>
                <w:rFonts w:ascii="-webkit-standard" w:hAnsi="-webkit-standard"/>
                <w:sz w:val="20"/>
                <w:szCs w:val="20"/>
              </w:rPr>
            </w:pPr>
            <w:del w:id="2573" w:author="Matthew McBee" w:date="2019-12-04T10:37:00Z">
              <w:r w:rsidRPr="00CB7578" w:rsidDel="002434FE">
                <w:rPr>
                  <w:rFonts w:ascii="-webkit-standard" w:hAnsi="-webkit-standard"/>
                  <w:sz w:val="20"/>
                  <w:szCs w:val="20"/>
                </w:rPr>
                <w:delText>946</w:delText>
              </w:r>
            </w:del>
          </w:p>
        </w:tc>
        <w:tc>
          <w:tcPr>
            <w:tcW w:w="0" w:type="auto"/>
            <w:vAlign w:val="center"/>
            <w:hideMark/>
          </w:tcPr>
          <w:p w14:paraId="4A8593F7" w14:textId="47220A60" w:rsidR="00CB7578" w:rsidRPr="00CB7578" w:rsidDel="002434FE" w:rsidRDefault="00CB7578" w:rsidP="00CB7578">
            <w:pPr>
              <w:jc w:val="center"/>
              <w:rPr>
                <w:del w:id="2574" w:author="Matthew McBee" w:date="2019-12-04T10:37:00Z"/>
                <w:rFonts w:ascii="-webkit-standard" w:hAnsi="-webkit-standard"/>
                <w:sz w:val="20"/>
                <w:szCs w:val="20"/>
              </w:rPr>
            </w:pPr>
            <w:del w:id="2575" w:author="Matthew McBee" w:date="2019-12-04T10:37:00Z">
              <w:r w:rsidRPr="00CB7578" w:rsidDel="002434FE">
                <w:rPr>
                  <w:rFonts w:ascii="-webkit-standard" w:hAnsi="-webkit-standard"/>
                  <w:sz w:val="20"/>
                  <w:szCs w:val="20"/>
                </w:rPr>
                <w:delText>44.10%</w:delText>
              </w:r>
            </w:del>
          </w:p>
        </w:tc>
      </w:tr>
      <w:tr w:rsidR="00CB7578" w:rsidRPr="00CB7578" w:rsidDel="002434FE" w14:paraId="7B8E8204" w14:textId="1E766856" w:rsidTr="00CB7578">
        <w:trPr>
          <w:tblCellSpacing w:w="15" w:type="dxa"/>
          <w:del w:id="2576" w:author="Matthew McBee" w:date="2019-12-04T10:37:00Z"/>
        </w:trPr>
        <w:tc>
          <w:tcPr>
            <w:tcW w:w="0" w:type="auto"/>
            <w:vAlign w:val="center"/>
            <w:hideMark/>
          </w:tcPr>
          <w:p w14:paraId="30C0235A" w14:textId="70645767" w:rsidR="00CB7578" w:rsidRPr="00CB7578" w:rsidDel="002434FE" w:rsidRDefault="00CB7578" w:rsidP="00CB7578">
            <w:pPr>
              <w:rPr>
                <w:del w:id="2577" w:author="Matthew McBee" w:date="2019-12-04T10:37:00Z"/>
                <w:rFonts w:ascii="-webkit-standard" w:hAnsi="-webkit-standard"/>
                <w:sz w:val="20"/>
                <w:szCs w:val="20"/>
              </w:rPr>
            </w:pPr>
          </w:p>
        </w:tc>
        <w:tc>
          <w:tcPr>
            <w:tcW w:w="0" w:type="auto"/>
            <w:vAlign w:val="center"/>
            <w:hideMark/>
          </w:tcPr>
          <w:p w14:paraId="5618EEAA" w14:textId="66E55F4D" w:rsidR="00CB7578" w:rsidRPr="00CB7578" w:rsidDel="002434FE" w:rsidRDefault="00CB7578" w:rsidP="00CB7578">
            <w:pPr>
              <w:jc w:val="center"/>
              <w:rPr>
                <w:del w:id="2578" w:author="Matthew McBee" w:date="2019-12-04T10:37:00Z"/>
                <w:rFonts w:ascii="-webkit-standard" w:hAnsi="-webkit-standard"/>
                <w:sz w:val="20"/>
                <w:szCs w:val="20"/>
              </w:rPr>
            </w:pPr>
            <w:del w:id="2579" w:author="Matthew McBee" w:date="2019-12-04T10:37:00Z">
              <w:r w:rsidDel="002434FE">
                <w:rPr>
                  <w:rFonts w:ascii="-webkit-standard" w:hAnsi="-webkit-standard"/>
                  <w:sz w:val="20"/>
                  <w:szCs w:val="20"/>
                </w:rPr>
                <w:delText>.</w:delText>
              </w:r>
            </w:del>
          </w:p>
        </w:tc>
        <w:tc>
          <w:tcPr>
            <w:tcW w:w="0" w:type="auto"/>
            <w:vAlign w:val="center"/>
            <w:hideMark/>
          </w:tcPr>
          <w:p w14:paraId="1588D33A" w14:textId="19556D4A" w:rsidR="00CB7578" w:rsidRPr="00CB7578" w:rsidDel="002434FE" w:rsidRDefault="00CB7578" w:rsidP="00CB7578">
            <w:pPr>
              <w:jc w:val="center"/>
              <w:rPr>
                <w:del w:id="2580" w:author="Matthew McBee" w:date="2019-12-04T10:37:00Z"/>
                <w:rFonts w:ascii="-webkit-standard" w:hAnsi="-webkit-standard"/>
                <w:sz w:val="20"/>
                <w:szCs w:val="20"/>
              </w:rPr>
            </w:pPr>
            <w:del w:id="2581" w:author="Matthew McBee" w:date="2019-12-04T10:37:00Z">
              <w:r w:rsidRPr="00CB7578" w:rsidDel="002434FE">
                <w:rPr>
                  <w:rFonts w:ascii="-webkit-standard" w:hAnsi="-webkit-standard"/>
                  <w:sz w:val="20"/>
                  <w:szCs w:val="20"/>
                </w:rPr>
                <w:delText>129</w:delText>
              </w:r>
            </w:del>
          </w:p>
        </w:tc>
        <w:tc>
          <w:tcPr>
            <w:tcW w:w="0" w:type="auto"/>
            <w:vAlign w:val="center"/>
            <w:hideMark/>
          </w:tcPr>
          <w:p w14:paraId="3D1C2399" w14:textId="46574ECA" w:rsidR="00CB7578" w:rsidRPr="00CB7578" w:rsidDel="002434FE" w:rsidRDefault="00CB7578" w:rsidP="00CB7578">
            <w:pPr>
              <w:jc w:val="center"/>
              <w:rPr>
                <w:del w:id="2582" w:author="Matthew McBee" w:date="2019-12-04T10:37:00Z"/>
                <w:rFonts w:ascii="-webkit-standard" w:hAnsi="-webkit-standard"/>
                <w:sz w:val="20"/>
                <w:szCs w:val="20"/>
              </w:rPr>
            </w:pPr>
            <w:del w:id="2583" w:author="Matthew McBee" w:date="2019-12-04T10:37:00Z">
              <w:r w:rsidRPr="00CB7578" w:rsidDel="002434FE">
                <w:rPr>
                  <w:rFonts w:ascii="-webkit-standard" w:hAnsi="-webkit-standard"/>
                  <w:sz w:val="20"/>
                  <w:szCs w:val="20"/>
                </w:rPr>
                <w:delText>6.01%</w:delText>
              </w:r>
            </w:del>
          </w:p>
        </w:tc>
      </w:tr>
      <w:tr w:rsidR="00CB7578" w:rsidRPr="00CB7578" w:rsidDel="002434FE" w14:paraId="584B7AFA" w14:textId="711507BC" w:rsidTr="00CB7578">
        <w:trPr>
          <w:tblCellSpacing w:w="15" w:type="dxa"/>
          <w:del w:id="2584" w:author="Matthew McBee" w:date="2019-12-04T10:37:00Z"/>
        </w:trPr>
        <w:tc>
          <w:tcPr>
            <w:tcW w:w="0" w:type="auto"/>
            <w:vAlign w:val="center"/>
            <w:hideMark/>
          </w:tcPr>
          <w:p w14:paraId="251EC0B3" w14:textId="3099866F" w:rsidR="00CB7578" w:rsidRPr="00CB7578" w:rsidDel="002434FE" w:rsidRDefault="00CB7578" w:rsidP="00CB7578">
            <w:pPr>
              <w:rPr>
                <w:del w:id="2585" w:author="Matthew McBee" w:date="2019-12-04T10:37:00Z"/>
                <w:rFonts w:ascii="-webkit-standard" w:hAnsi="-webkit-standard"/>
                <w:sz w:val="20"/>
                <w:szCs w:val="20"/>
              </w:rPr>
            </w:pPr>
            <w:del w:id="2586" w:author="Matthew McBee" w:date="2019-12-04T10:37:00Z">
              <w:r w:rsidRPr="00CB7578" w:rsidDel="002434FE">
                <w:rPr>
                  <w:rFonts w:ascii="-webkit-standard" w:hAnsi="-webkit-standard"/>
                  <w:sz w:val="20"/>
                  <w:szCs w:val="20"/>
                </w:rPr>
                <w:delText>fatherAbsent</w:delText>
              </w:r>
            </w:del>
          </w:p>
        </w:tc>
        <w:tc>
          <w:tcPr>
            <w:tcW w:w="0" w:type="auto"/>
            <w:vAlign w:val="center"/>
            <w:hideMark/>
          </w:tcPr>
          <w:p w14:paraId="27D36693" w14:textId="4FC33DC4" w:rsidR="00CB7578" w:rsidRPr="00CB7578" w:rsidDel="002434FE" w:rsidRDefault="00CB7578" w:rsidP="00CB7578">
            <w:pPr>
              <w:jc w:val="center"/>
              <w:rPr>
                <w:del w:id="2587" w:author="Matthew McBee" w:date="2019-12-04T10:37:00Z"/>
                <w:rFonts w:ascii="-webkit-standard" w:hAnsi="-webkit-standard"/>
                <w:sz w:val="20"/>
                <w:szCs w:val="20"/>
              </w:rPr>
            </w:pPr>
            <w:del w:id="2588" w:author="Matthew McBee" w:date="2019-12-04T10:37:00Z">
              <w:r w:rsidRPr="00CB7578" w:rsidDel="002434FE">
                <w:rPr>
                  <w:rFonts w:ascii="-webkit-standard" w:hAnsi="-webkit-standard"/>
                  <w:sz w:val="20"/>
                  <w:szCs w:val="20"/>
                </w:rPr>
                <w:delText>No</w:delText>
              </w:r>
            </w:del>
          </w:p>
        </w:tc>
        <w:tc>
          <w:tcPr>
            <w:tcW w:w="0" w:type="auto"/>
            <w:vAlign w:val="center"/>
            <w:hideMark/>
          </w:tcPr>
          <w:p w14:paraId="7412DD2E" w14:textId="054EB040" w:rsidR="00CB7578" w:rsidRPr="00CB7578" w:rsidDel="002434FE" w:rsidRDefault="00CB7578" w:rsidP="00CB7578">
            <w:pPr>
              <w:jc w:val="center"/>
              <w:rPr>
                <w:del w:id="2589" w:author="Matthew McBee" w:date="2019-12-04T10:37:00Z"/>
                <w:rFonts w:ascii="-webkit-standard" w:hAnsi="-webkit-standard"/>
                <w:sz w:val="20"/>
                <w:szCs w:val="20"/>
              </w:rPr>
            </w:pPr>
            <w:del w:id="2590" w:author="Matthew McBee" w:date="2019-12-04T10:37:00Z">
              <w:r w:rsidRPr="00CB7578" w:rsidDel="002434FE">
                <w:rPr>
                  <w:rFonts w:ascii="-webkit-standard" w:hAnsi="-webkit-standard"/>
                  <w:sz w:val="20"/>
                  <w:szCs w:val="20"/>
                </w:rPr>
                <w:delText>1708</w:delText>
              </w:r>
            </w:del>
          </w:p>
        </w:tc>
        <w:tc>
          <w:tcPr>
            <w:tcW w:w="0" w:type="auto"/>
            <w:vAlign w:val="center"/>
            <w:hideMark/>
          </w:tcPr>
          <w:p w14:paraId="12BC2E5E" w14:textId="52D9300B" w:rsidR="00CB7578" w:rsidRPr="00CB7578" w:rsidDel="002434FE" w:rsidRDefault="00CB7578" w:rsidP="00CB7578">
            <w:pPr>
              <w:jc w:val="center"/>
              <w:rPr>
                <w:del w:id="2591" w:author="Matthew McBee" w:date="2019-12-04T10:37:00Z"/>
                <w:rFonts w:ascii="-webkit-standard" w:hAnsi="-webkit-standard"/>
                <w:sz w:val="20"/>
                <w:szCs w:val="20"/>
              </w:rPr>
            </w:pPr>
            <w:del w:id="2592" w:author="Matthew McBee" w:date="2019-12-04T10:37:00Z">
              <w:r w:rsidRPr="00CB7578" w:rsidDel="002434FE">
                <w:rPr>
                  <w:rFonts w:ascii="-webkit-standard" w:hAnsi="-webkit-standard"/>
                  <w:sz w:val="20"/>
                  <w:szCs w:val="20"/>
                </w:rPr>
                <w:delText>79.63%</w:delText>
              </w:r>
            </w:del>
          </w:p>
        </w:tc>
      </w:tr>
      <w:tr w:rsidR="00CB7578" w:rsidRPr="00CB7578" w:rsidDel="002434FE" w14:paraId="62F66801" w14:textId="58CF5AAC" w:rsidTr="00CB7578">
        <w:trPr>
          <w:tblCellSpacing w:w="15" w:type="dxa"/>
          <w:del w:id="2593" w:author="Matthew McBee" w:date="2019-12-04T10:37:00Z"/>
        </w:trPr>
        <w:tc>
          <w:tcPr>
            <w:tcW w:w="0" w:type="auto"/>
            <w:vAlign w:val="center"/>
            <w:hideMark/>
          </w:tcPr>
          <w:p w14:paraId="62B9B6D0" w14:textId="4ED6AD29" w:rsidR="00CB7578" w:rsidRPr="00CB7578" w:rsidDel="002434FE" w:rsidRDefault="00CB7578" w:rsidP="00CB7578">
            <w:pPr>
              <w:rPr>
                <w:del w:id="2594" w:author="Matthew McBee" w:date="2019-12-04T10:37:00Z"/>
                <w:rFonts w:ascii="-webkit-standard" w:hAnsi="-webkit-standard"/>
                <w:sz w:val="20"/>
                <w:szCs w:val="20"/>
              </w:rPr>
            </w:pPr>
          </w:p>
        </w:tc>
        <w:tc>
          <w:tcPr>
            <w:tcW w:w="0" w:type="auto"/>
            <w:vAlign w:val="center"/>
            <w:hideMark/>
          </w:tcPr>
          <w:p w14:paraId="09A73C48" w14:textId="3871EB55" w:rsidR="00CB7578" w:rsidRPr="00CB7578" w:rsidDel="002434FE" w:rsidRDefault="00CB7578" w:rsidP="00CB7578">
            <w:pPr>
              <w:jc w:val="center"/>
              <w:rPr>
                <w:del w:id="2595" w:author="Matthew McBee" w:date="2019-12-04T10:37:00Z"/>
                <w:rFonts w:ascii="-webkit-standard" w:hAnsi="-webkit-standard"/>
                <w:sz w:val="20"/>
                <w:szCs w:val="20"/>
              </w:rPr>
            </w:pPr>
            <w:del w:id="2596" w:author="Matthew McBee" w:date="2019-12-04T10:37:00Z">
              <w:r w:rsidRPr="00CB7578" w:rsidDel="002434FE">
                <w:rPr>
                  <w:rFonts w:ascii="-webkit-standard" w:hAnsi="-webkit-standard"/>
                  <w:sz w:val="20"/>
                  <w:szCs w:val="20"/>
                </w:rPr>
                <w:delText>Yes</w:delText>
              </w:r>
            </w:del>
          </w:p>
        </w:tc>
        <w:tc>
          <w:tcPr>
            <w:tcW w:w="0" w:type="auto"/>
            <w:vAlign w:val="center"/>
            <w:hideMark/>
          </w:tcPr>
          <w:p w14:paraId="6FC04D27" w14:textId="020CD57C" w:rsidR="00CB7578" w:rsidRPr="00CB7578" w:rsidDel="002434FE" w:rsidRDefault="00CB7578" w:rsidP="00CB7578">
            <w:pPr>
              <w:jc w:val="center"/>
              <w:rPr>
                <w:del w:id="2597" w:author="Matthew McBee" w:date="2019-12-04T10:37:00Z"/>
                <w:rFonts w:ascii="-webkit-standard" w:hAnsi="-webkit-standard"/>
                <w:sz w:val="20"/>
                <w:szCs w:val="20"/>
              </w:rPr>
            </w:pPr>
            <w:del w:id="2598" w:author="Matthew McBee" w:date="2019-12-04T10:37:00Z">
              <w:r w:rsidRPr="00CB7578" w:rsidDel="002434FE">
                <w:rPr>
                  <w:rFonts w:ascii="-webkit-standard" w:hAnsi="-webkit-standard"/>
                  <w:sz w:val="20"/>
                  <w:szCs w:val="20"/>
                </w:rPr>
                <w:delText>408</w:delText>
              </w:r>
            </w:del>
          </w:p>
        </w:tc>
        <w:tc>
          <w:tcPr>
            <w:tcW w:w="0" w:type="auto"/>
            <w:vAlign w:val="center"/>
            <w:hideMark/>
          </w:tcPr>
          <w:p w14:paraId="3F5CB772" w14:textId="1899A158" w:rsidR="00CB7578" w:rsidRPr="00CB7578" w:rsidDel="002434FE" w:rsidRDefault="00CB7578" w:rsidP="00CB7578">
            <w:pPr>
              <w:jc w:val="center"/>
              <w:rPr>
                <w:del w:id="2599" w:author="Matthew McBee" w:date="2019-12-04T10:37:00Z"/>
                <w:rFonts w:ascii="-webkit-standard" w:hAnsi="-webkit-standard"/>
                <w:sz w:val="20"/>
                <w:szCs w:val="20"/>
              </w:rPr>
            </w:pPr>
            <w:del w:id="2600" w:author="Matthew McBee" w:date="2019-12-04T10:37:00Z">
              <w:r w:rsidRPr="00CB7578" w:rsidDel="002434FE">
                <w:rPr>
                  <w:rFonts w:ascii="-webkit-standard" w:hAnsi="-webkit-standard"/>
                  <w:sz w:val="20"/>
                  <w:szCs w:val="20"/>
                </w:rPr>
                <w:delText>19.02%</w:delText>
              </w:r>
            </w:del>
          </w:p>
        </w:tc>
      </w:tr>
      <w:tr w:rsidR="00CB7578" w:rsidRPr="00CB7578" w:rsidDel="002434FE" w14:paraId="2EB637FD" w14:textId="4A201E18" w:rsidTr="00CB7578">
        <w:trPr>
          <w:tblCellSpacing w:w="15" w:type="dxa"/>
          <w:del w:id="2601" w:author="Matthew McBee" w:date="2019-12-04T10:37:00Z"/>
        </w:trPr>
        <w:tc>
          <w:tcPr>
            <w:tcW w:w="0" w:type="auto"/>
            <w:vAlign w:val="center"/>
            <w:hideMark/>
          </w:tcPr>
          <w:p w14:paraId="2200D52B" w14:textId="25D6710C" w:rsidR="00CB7578" w:rsidRPr="00CB7578" w:rsidDel="002434FE" w:rsidRDefault="00CB7578" w:rsidP="00CB7578">
            <w:pPr>
              <w:rPr>
                <w:del w:id="2602" w:author="Matthew McBee" w:date="2019-12-04T10:37:00Z"/>
                <w:rFonts w:ascii="-webkit-standard" w:hAnsi="-webkit-standard"/>
                <w:sz w:val="20"/>
                <w:szCs w:val="20"/>
              </w:rPr>
            </w:pPr>
          </w:p>
        </w:tc>
        <w:tc>
          <w:tcPr>
            <w:tcW w:w="0" w:type="auto"/>
            <w:vAlign w:val="center"/>
            <w:hideMark/>
          </w:tcPr>
          <w:p w14:paraId="14FE8E31" w14:textId="6D950E36" w:rsidR="00CB7578" w:rsidRPr="00CB7578" w:rsidDel="002434FE" w:rsidRDefault="00CB7578" w:rsidP="00CB7578">
            <w:pPr>
              <w:jc w:val="center"/>
              <w:rPr>
                <w:del w:id="2603" w:author="Matthew McBee" w:date="2019-12-04T10:37:00Z"/>
                <w:rFonts w:ascii="-webkit-standard" w:hAnsi="-webkit-standard"/>
                <w:sz w:val="20"/>
                <w:szCs w:val="20"/>
              </w:rPr>
            </w:pPr>
            <w:del w:id="2604" w:author="Matthew McBee" w:date="2019-12-04T10:37:00Z">
              <w:r w:rsidDel="002434FE">
                <w:rPr>
                  <w:rFonts w:ascii="-webkit-standard" w:hAnsi="-webkit-standard"/>
                  <w:sz w:val="20"/>
                  <w:szCs w:val="20"/>
                </w:rPr>
                <w:delText>.</w:delText>
              </w:r>
            </w:del>
          </w:p>
        </w:tc>
        <w:tc>
          <w:tcPr>
            <w:tcW w:w="0" w:type="auto"/>
            <w:vAlign w:val="center"/>
            <w:hideMark/>
          </w:tcPr>
          <w:p w14:paraId="04A1B0CA" w14:textId="18E5D6E6" w:rsidR="00CB7578" w:rsidRPr="00CB7578" w:rsidDel="002434FE" w:rsidRDefault="00CB7578" w:rsidP="00CB7578">
            <w:pPr>
              <w:jc w:val="center"/>
              <w:rPr>
                <w:del w:id="2605" w:author="Matthew McBee" w:date="2019-12-04T10:37:00Z"/>
                <w:rFonts w:ascii="-webkit-standard" w:hAnsi="-webkit-standard"/>
                <w:sz w:val="20"/>
                <w:szCs w:val="20"/>
              </w:rPr>
            </w:pPr>
            <w:del w:id="2606" w:author="Matthew McBee" w:date="2019-12-04T10:37:00Z">
              <w:r w:rsidRPr="00CB7578" w:rsidDel="002434FE">
                <w:rPr>
                  <w:rFonts w:ascii="-webkit-standard" w:hAnsi="-webkit-standard"/>
                  <w:sz w:val="20"/>
                  <w:szCs w:val="20"/>
                </w:rPr>
                <w:delText>29</w:delText>
              </w:r>
            </w:del>
          </w:p>
        </w:tc>
        <w:tc>
          <w:tcPr>
            <w:tcW w:w="0" w:type="auto"/>
            <w:vAlign w:val="center"/>
            <w:hideMark/>
          </w:tcPr>
          <w:p w14:paraId="4A07F7B2" w14:textId="658C1575" w:rsidR="00CB7578" w:rsidRPr="00CB7578" w:rsidDel="002434FE" w:rsidRDefault="00CB7578" w:rsidP="00CB7578">
            <w:pPr>
              <w:jc w:val="center"/>
              <w:rPr>
                <w:del w:id="2607" w:author="Matthew McBee" w:date="2019-12-04T10:37:00Z"/>
                <w:rFonts w:ascii="-webkit-standard" w:hAnsi="-webkit-standard"/>
                <w:sz w:val="20"/>
                <w:szCs w:val="20"/>
              </w:rPr>
            </w:pPr>
            <w:del w:id="2608" w:author="Matthew McBee" w:date="2019-12-04T10:37:00Z">
              <w:r w:rsidRPr="00CB7578" w:rsidDel="002434FE">
                <w:rPr>
                  <w:rFonts w:ascii="-webkit-standard" w:hAnsi="-webkit-standard"/>
                  <w:sz w:val="20"/>
                  <w:szCs w:val="20"/>
                </w:rPr>
                <w:delText>1.35%</w:delText>
              </w:r>
            </w:del>
          </w:p>
        </w:tc>
      </w:tr>
      <w:tr w:rsidR="00CB7578" w:rsidRPr="00CB7578" w:rsidDel="002434FE" w14:paraId="50242450" w14:textId="220B3C3D" w:rsidTr="00CB7578">
        <w:trPr>
          <w:tblCellSpacing w:w="15" w:type="dxa"/>
          <w:del w:id="2609" w:author="Matthew McBee" w:date="2019-12-04T10:37:00Z"/>
        </w:trPr>
        <w:tc>
          <w:tcPr>
            <w:tcW w:w="0" w:type="auto"/>
            <w:vAlign w:val="center"/>
            <w:hideMark/>
          </w:tcPr>
          <w:p w14:paraId="1F8EB3F6" w14:textId="2A48CFF0" w:rsidR="00CB7578" w:rsidRPr="00CB7578" w:rsidDel="002434FE" w:rsidRDefault="00CB7578" w:rsidP="00CB7578">
            <w:pPr>
              <w:rPr>
                <w:del w:id="2610" w:author="Matthew McBee" w:date="2019-12-04T10:37:00Z"/>
                <w:rFonts w:ascii="-webkit-standard" w:hAnsi="-webkit-standard"/>
                <w:sz w:val="20"/>
                <w:szCs w:val="20"/>
              </w:rPr>
            </w:pPr>
            <w:del w:id="2611" w:author="Matthew McBee" w:date="2019-12-04T10:37:00Z">
              <w:r w:rsidRPr="00CB7578" w:rsidDel="002434FE">
                <w:rPr>
                  <w:rFonts w:ascii="-webkit-standard" w:hAnsi="-webkit-standard"/>
                  <w:sz w:val="20"/>
                  <w:szCs w:val="20"/>
                </w:rPr>
                <w:delText>female</w:delText>
              </w:r>
            </w:del>
          </w:p>
        </w:tc>
        <w:tc>
          <w:tcPr>
            <w:tcW w:w="0" w:type="auto"/>
            <w:vAlign w:val="center"/>
            <w:hideMark/>
          </w:tcPr>
          <w:p w14:paraId="409AB00C" w14:textId="1B1BC847" w:rsidR="00CB7578" w:rsidRPr="00CB7578" w:rsidDel="002434FE" w:rsidRDefault="00CB7578" w:rsidP="00CB7578">
            <w:pPr>
              <w:jc w:val="center"/>
              <w:rPr>
                <w:del w:id="2612" w:author="Matthew McBee" w:date="2019-12-04T10:37:00Z"/>
                <w:rFonts w:ascii="-webkit-standard" w:hAnsi="-webkit-standard"/>
                <w:sz w:val="20"/>
                <w:szCs w:val="20"/>
              </w:rPr>
            </w:pPr>
            <w:del w:id="2613" w:author="Matthew McBee" w:date="2019-12-04T10:37:00Z">
              <w:r w:rsidRPr="00CB7578" w:rsidDel="002434FE">
                <w:rPr>
                  <w:rFonts w:ascii="-webkit-standard" w:hAnsi="-webkit-standard"/>
                  <w:sz w:val="20"/>
                  <w:szCs w:val="20"/>
                </w:rPr>
                <w:delText>Female</w:delText>
              </w:r>
            </w:del>
          </w:p>
        </w:tc>
        <w:tc>
          <w:tcPr>
            <w:tcW w:w="0" w:type="auto"/>
            <w:vAlign w:val="center"/>
            <w:hideMark/>
          </w:tcPr>
          <w:p w14:paraId="0960815F" w14:textId="6C52D2FA" w:rsidR="00CB7578" w:rsidRPr="00CB7578" w:rsidDel="002434FE" w:rsidRDefault="00CB7578" w:rsidP="00CB7578">
            <w:pPr>
              <w:jc w:val="center"/>
              <w:rPr>
                <w:del w:id="2614" w:author="Matthew McBee" w:date="2019-12-04T10:37:00Z"/>
                <w:rFonts w:ascii="-webkit-standard" w:hAnsi="-webkit-standard"/>
                <w:sz w:val="20"/>
                <w:szCs w:val="20"/>
              </w:rPr>
            </w:pPr>
            <w:del w:id="2615" w:author="Matthew McBee" w:date="2019-12-04T10:37:00Z">
              <w:r w:rsidRPr="00CB7578" w:rsidDel="002434FE">
                <w:rPr>
                  <w:rFonts w:ascii="-webkit-standard" w:hAnsi="-webkit-standard"/>
                  <w:sz w:val="20"/>
                  <w:szCs w:val="20"/>
                </w:rPr>
                <w:delText>1046</w:delText>
              </w:r>
            </w:del>
          </w:p>
        </w:tc>
        <w:tc>
          <w:tcPr>
            <w:tcW w:w="0" w:type="auto"/>
            <w:vAlign w:val="center"/>
            <w:hideMark/>
          </w:tcPr>
          <w:p w14:paraId="564FD827" w14:textId="5A2394AB" w:rsidR="00CB7578" w:rsidRPr="00CB7578" w:rsidDel="002434FE" w:rsidRDefault="00CB7578" w:rsidP="00CB7578">
            <w:pPr>
              <w:jc w:val="center"/>
              <w:rPr>
                <w:del w:id="2616" w:author="Matthew McBee" w:date="2019-12-04T10:37:00Z"/>
                <w:rFonts w:ascii="-webkit-standard" w:hAnsi="-webkit-standard"/>
                <w:sz w:val="20"/>
                <w:szCs w:val="20"/>
              </w:rPr>
            </w:pPr>
            <w:del w:id="2617" w:author="Matthew McBee" w:date="2019-12-04T10:37:00Z">
              <w:r w:rsidRPr="00CB7578" w:rsidDel="002434FE">
                <w:rPr>
                  <w:rFonts w:ascii="-webkit-standard" w:hAnsi="-webkit-standard"/>
                  <w:sz w:val="20"/>
                  <w:szCs w:val="20"/>
                </w:rPr>
                <w:delText>48.76%</w:delText>
              </w:r>
            </w:del>
          </w:p>
        </w:tc>
      </w:tr>
      <w:tr w:rsidR="00CB7578" w:rsidRPr="00CB7578" w:rsidDel="002434FE" w14:paraId="2EB073F8" w14:textId="7E327E27" w:rsidTr="00CB7578">
        <w:trPr>
          <w:tblCellSpacing w:w="15" w:type="dxa"/>
          <w:del w:id="2618" w:author="Matthew McBee" w:date="2019-12-04T10:37:00Z"/>
        </w:trPr>
        <w:tc>
          <w:tcPr>
            <w:tcW w:w="0" w:type="auto"/>
            <w:vAlign w:val="center"/>
            <w:hideMark/>
          </w:tcPr>
          <w:p w14:paraId="1591EA3B" w14:textId="2412BB04" w:rsidR="00CB7578" w:rsidRPr="00CB7578" w:rsidDel="002434FE" w:rsidRDefault="00CB7578" w:rsidP="00CB7578">
            <w:pPr>
              <w:rPr>
                <w:del w:id="2619" w:author="Matthew McBee" w:date="2019-12-04T10:37:00Z"/>
                <w:rFonts w:ascii="-webkit-standard" w:hAnsi="-webkit-standard"/>
                <w:sz w:val="20"/>
                <w:szCs w:val="20"/>
              </w:rPr>
            </w:pPr>
          </w:p>
        </w:tc>
        <w:tc>
          <w:tcPr>
            <w:tcW w:w="0" w:type="auto"/>
            <w:vAlign w:val="center"/>
            <w:hideMark/>
          </w:tcPr>
          <w:p w14:paraId="19D392C2" w14:textId="16B46CBE" w:rsidR="00CB7578" w:rsidRPr="00CB7578" w:rsidDel="002434FE" w:rsidRDefault="00CB7578" w:rsidP="00CB7578">
            <w:pPr>
              <w:jc w:val="center"/>
              <w:rPr>
                <w:del w:id="2620" w:author="Matthew McBee" w:date="2019-12-04T10:37:00Z"/>
                <w:rFonts w:ascii="-webkit-standard" w:hAnsi="-webkit-standard"/>
                <w:sz w:val="20"/>
                <w:szCs w:val="20"/>
              </w:rPr>
            </w:pPr>
            <w:del w:id="2621" w:author="Matthew McBee" w:date="2019-12-04T10:37:00Z">
              <w:r w:rsidRPr="00CB7578" w:rsidDel="002434FE">
                <w:rPr>
                  <w:rFonts w:ascii="-webkit-standard" w:hAnsi="-webkit-standard"/>
                  <w:sz w:val="20"/>
                  <w:szCs w:val="20"/>
                </w:rPr>
                <w:delText>Male</w:delText>
              </w:r>
            </w:del>
          </w:p>
        </w:tc>
        <w:tc>
          <w:tcPr>
            <w:tcW w:w="0" w:type="auto"/>
            <w:vAlign w:val="center"/>
            <w:hideMark/>
          </w:tcPr>
          <w:p w14:paraId="64B1CE3A" w14:textId="354BD6C5" w:rsidR="00CB7578" w:rsidRPr="00CB7578" w:rsidDel="002434FE" w:rsidRDefault="00CB7578" w:rsidP="00CB7578">
            <w:pPr>
              <w:jc w:val="center"/>
              <w:rPr>
                <w:del w:id="2622" w:author="Matthew McBee" w:date="2019-12-04T10:37:00Z"/>
                <w:rFonts w:ascii="-webkit-standard" w:hAnsi="-webkit-standard"/>
                <w:sz w:val="20"/>
                <w:szCs w:val="20"/>
              </w:rPr>
            </w:pPr>
            <w:del w:id="2623" w:author="Matthew McBee" w:date="2019-12-04T10:37:00Z">
              <w:r w:rsidRPr="00CB7578" w:rsidDel="002434FE">
                <w:rPr>
                  <w:rFonts w:ascii="-webkit-standard" w:hAnsi="-webkit-standard"/>
                  <w:sz w:val="20"/>
                  <w:szCs w:val="20"/>
                </w:rPr>
                <w:delText>1099</w:delText>
              </w:r>
            </w:del>
          </w:p>
        </w:tc>
        <w:tc>
          <w:tcPr>
            <w:tcW w:w="0" w:type="auto"/>
            <w:vAlign w:val="center"/>
            <w:hideMark/>
          </w:tcPr>
          <w:p w14:paraId="1441784A" w14:textId="42DEF38F" w:rsidR="00CB7578" w:rsidRPr="00CB7578" w:rsidDel="002434FE" w:rsidRDefault="00CB7578" w:rsidP="00CB7578">
            <w:pPr>
              <w:jc w:val="center"/>
              <w:rPr>
                <w:del w:id="2624" w:author="Matthew McBee" w:date="2019-12-04T10:37:00Z"/>
                <w:rFonts w:ascii="-webkit-standard" w:hAnsi="-webkit-standard"/>
                <w:sz w:val="20"/>
                <w:szCs w:val="20"/>
              </w:rPr>
            </w:pPr>
            <w:del w:id="2625" w:author="Matthew McBee" w:date="2019-12-04T10:37:00Z">
              <w:r w:rsidRPr="00CB7578" w:rsidDel="002434FE">
                <w:rPr>
                  <w:rFonts w:ascii="-webkit-standard" w:hAnsi="-webkit-standard"/>
                  <w:sz w:val="20"/>
                  <w:szCs w:val="20"/>
                </w:rPr>
                <w:delText>51.24%</w:delText>
              </w:r>
            </w:del>
          </w:p>
        </w:tc>
      </w:tr>
      <w:tr w:rsidR="00CB7578" w:rsidRPr="00CB7578" w:rsidDel="002434FE" w14:paraId="4B49FF57" w14:textId="6B89C7BC" w:rsidTr="00CB7578">
        <w:trPr>
          <w:tblCellSpacing w:w="15" w:type="dxa"/>
          <w:del w:id="2626" w:author="Matthew McBee" w:date="2019-12-04T10:37:00Z"/>
        </w:trPr>
        <w:tc>
          <w:tcPr>
            <w:tcW w:w="0" w:type="auto"/>
            <w:vAlign w:val="center"/>
            <w:hideMark/>
          </w:tcPr>
          <w:p w14:paraId="425DB6B4" w14:textId="1897F7C0" w:rsidR="00CB7578" w:rsidRPr="00CB7578" w:rsidDel="002434FE" w:rsidRDefault="00CB7578" w:rsidP="00CB7578">
            <w:pPr>
              <w:rPr>
                <w:del w:id="2627" w:author="Matthew McBee" w:date="2019-12-04T10:37:00Z"/>
                <w:rFonts w:ascii="-webkit-standard" w:hAnsi="-webkit-standard"/>
                <w:sz w:val="20"/>
                <w:szCs w:val="20"/>
              </w:rPr>
            </w:pPr>
            <w:del w:id="2628" w:author="Matthew McBee" w:date="2019-12-04T10:37:00Z">
              <w:r w:rsidRPr="00CB7578" w:rsidDel="002434FE">
                <w:rPr>
                  <w:rFonts w:ascii="-webkit-standard" w:hAnsi="-webkit-standard"/>
                  <w:sz w:val="20"/>
                  <w:szCs w:val="20"/>
                </w:rPr>
                <w:delText>lowBirthWt</w:delText>
              </w:r>
            </w:del>
          </w:p>
        </w:tc>
        <w:tc>
          <w:tcPr>
            <w:tcW w:w="0" w:type="auto"/>
            <w:vAlign w:val="center"/>
            <w:hideMark/>
          </w:tcPr>
          <w:p w14:paraId="2036E76B" w14:textId="6DD64390" w:rsidR="00CB7578" w:rsidRPr="00CB7578" w:rsidDel="002434FE" w:rsidRDefault="00CB7578" w:rsidP="00CB7578">
            <w:pPr>
              <w:jc w:val="center"/>
              <w:rPr>
                <w:del w:id="2629" w:author="Matthew McBee" w:date="2019-12-04T10:37:00Z"/>
                <w:rFonts w:ascii="-webkit-standard" w:hAnsi="-webkit-standard"/>
                <w:sz w:val="20"/>
                <w:szCs w:val="20"/>
              </w:rPr>
            </w:pPr>
            <w:del w:id="2630" w:author="Matthew McBee" w:date="2019-12-04T10:37:00Z">
              <w:r w:rsidRPr="00CB7578" w:rsidDel="002434FE">
                <w:rPr>
                  <w:rFonts w:ascii="-webkit-standard" w:hAnsi="-webkit-standard"/>
                  <w:sz w:val="20"/>
                  <w:szCs w:val="20"/>
                </w:rPr>
                <w:delText>No</w:delText>
              </w:r>
            </w:del>
          </w:p>
        </w:tc>
        <w:tc>
          <w:tcPr>
            <w:tcW w:w="0" w:type="auto"/>
            <w:vAlign w:val="center"/>
            <w:hideMark/>
          </w:tcPr>
          <w:p w14:paraId="7558A70B" w14:textId="0106C7F7" w:rsidR="00CB7578" w:rsidRPr="00CB7578" w:rsidDel="002434FE" w:rsidRDefault="00CB7578" w:rsidP="00CB7578">
            <w:pPr>
              <w:jc w:val="center"/>
              <w:rPr>
                <w:del w:id="2631" w:author="Matthew McBee" w:date="2019-12-04T10:37:00Z"/>
                <w:rFonts w:ascii="-webkit-standard" w:hAnsi="-webkit-standard"/>
                <w:sz w:val="20"/>
                <w:szCs w:val="20"/>
              </w:rPr>
            </w:pPr>
            <w:del w:id="2632" w:author="Matthew McBee" w:date="2019-12-04T10:37:00Z">
              <w:r w:rsidRPr="00CB7578" w:rsidDel="002434FE">
                <w:rPr>
                  <w:rFonts w:ascii="-webkit-standard" w:hAnsi="-webkit-standard"/>
                  <w:sz w:val="20"/>
                  <w:szCs w:val="20"/>
                </w:rPr>
                <w:delText>1846</w:delText>
              </w:r>
            </w:del>
          </w:p>
        </w:tc>
        <w:tc>
          <w:tcPr>
            <w:tcW w:w="0" w:type="auto"/>
            <w:vAlign w:val="center"/>
            <w:hideMark/>
          </w:tcPr>
          <w:p w14:paraId="650D5385" w14:textId="24A86725" w:rsidR="00CB7578" w:rsidRPr="00CB7578" w:rsidDel="002434FE" w:rsidRDefault="00CB7578" w:rsidP="00CB7578">
            <w:pPr>
              <w:jc w:val="center"/>
              <w:rPr>
                <w:del w:id="2633" w:author="Matthew McBee" w:date="2019-12-04T10:37:00Z"/>
                <w:rFonts w:ascii="-webkit-standard" w:hAnsi="-webkit-standard"/>
                <w:sz w:val="20"/>
                <w:szCs w:val="20"/>
              </w:rPr>
            </w:pPr>
            <w:del w:id="2634" w:author="Matthew McBee" w:date="2019-12-04T10:37:00Z">
              <w:r w:rsidRPr="00CB7578" w:rsidDel="002434FE">
                <w:rPr>
                  <w:rFonts w:ascii="-webkit-standard" w:hAnsi="-webkit-standard"/>
                  <w:sz w:val="20"/>
                  <w:szCs w:val="20"/>
                </w:rPr>
                <w:delText>86.06%</w:delText>
              </w:r>
            </w:del>
          </w:p>
        </w:tc>
      </w:tr>
      <w:tr w:rsidR="00CB7578" w:rsidRPr="00CB7578" w:rsidDel="002434FE" w14:paraId="162E9AB8" w14:textId="1F1D2CE8" w:rsidTr="00CB7578">
        <w:trPr>
          <w:tblCellSpacing w:w="15" w:type="dxa"/>
          <w:del w:id="2635" w:author="Matthew McBee" w:date="2019-12-04T10:37:00Z"/>
        </w:trPr>
        <w:tc>
          <w:tcPr>
            <w:tcW w:w="0" w:type="auto"/>
            <w:vAlign w:val="center"/>
            <w:hideMark/>
          </w:tcPr>
          <w:p w14:paraId="70D58744" w14:textId="1FC07A93" w:rsidR="00CB7578" w:rsidRPr="00CB7578" w:rsidDel="002434FE" w:rsidRDefault="00CB7578" w:rsidP="00CB7578">
            <w:pPr>
              <w:rPr>
                <w:del w:id="2636" w:author="Matthew McBee" w:date="2019-12-04T10:37:00Z"/>
                <w:rFonts w:ascii="-webkit-standard" w:hAnsi="-webkit-standard"/>
                <w:sz w:val="20"/>
                <w:szCs w:val="20"/>
              </w:rPr>
            </w:pPr>
          </w:p>
        </w:tc>
        <w:tc>
          <w:tcPr>
            <w:tcW w:w="0" w:type="auto"/>
            <w:vAlign w:val="center"/>
            <w:hideMark/>
          </w:tcPr>
          <w:p w14:paraId="4AB333AA" w14:textId="2DF2D5E4" w:rsidR="00CB7578" w:rsidRPr="00CB7578" w:rsidDel="002434FE" w:rsidRDefault="00CB7578" w:rsidP="00CB7578">
            <w:pPr>
              <w:jc w:val="center"/>
              <w:rPr>
                <w:del w:id="2637" w:author="Matthew McBee" w:date="2019-12-04T10:37:00Z"/>
                <w:rFonts w:ascii="-webkit-standard" w:hAnsi="-webkit-standard"/>
                <w:sz w:val="20"/>
                <w:szCs w:val="20"/>
              </w:rPr>
            </w:pPr>
            <w:del w:id="2638" w:author="Matthew McBee" w:date="2019-12-04T10:37:00Z">
              <w:r w:rsidRPr="00CB7578" w:rsidDel="002434FE">
                <w:rPr>
                  <w:rFonts w:ascii="-webkit-standard" w:hAnsi="-webkit-standard"/>
                  <w:sz w:val="20"/>
                  <w:szCs w:val="20"/>
                </w:rPr>
                <w:delText>Yes</w:delText>
              </w:r>
            </w:del>
          </w:p>
        </w:tc>
        <w:tc>
          <w:tcPr>
            <w:tcW w:w="0" w:type="auto"/>
            <w:vAlign w:val="center"/>
            <w:hideMark/>
          </w:tcPr>
          <w:p w14:paraId="57D1D341" w14:textId="3C4CDC54" w:rsidR="00CB7578" w:rsidRPr="00CB7578" w:rsidDel="002434FE" w:rsidRDefault="00CB7578" w:rsidP="00CB7578">
            <w:pPr>
              <w:jc w:val="center"/>
              <w:rPr>
                <w:del w:id="2639" w:author="Matthew McBee" w:date="2019-12-04T10:37:00Z"/>
                <w:rFonts w:ascii="-webkit-standard" w:hAnsi="-webkit-standard"/>
                <w:sz w:val="20"/>
                <w:szCs w:val="20"/>
              </w:rPr>
            </w:pPr>
            <w:del w:id="2640" w:author="Matthew McBee" w:date="2019-12-04T10:37:00Z">
              <w:r w:rsidRPr="00CB7578" w:rsidDel="002434FE">
                <w:rPr>
                  <w:rFonts w:ascii="-webkit-standard" w:hAnsi="-webkit-standard"/>
                  <w:sz w:val="20"/>
                  <w:szCs w:val="20"/>
                </w:rPr>
                <w:delText>140</w:delText>
              </w:r>
            </w:del>
          </w:p>
        </w:tc>
        <w:tc>
          <w:tcPr>
            <w:tcW w:w="0" w:type="auto"/>
            <w:vAlign w:val="center"/>
            <w:hideMark/>
          </w:tcPr>
          <w:p w14:paraId="27A23DEE" w14:textId="72897A13" w:rsidR="00CB7578" w:rsidRPr="00CB7578" w:rsidDel="002434FE" w:rsidRDefault="00CB7578" w:rsidP="00CB7578">
            <w:pPr>
              <w:jc w:val="center"/>
              <w:rPr>
                <w:del w:id="2641" w:author="Matthew McBee" w:date="2019-12-04T10:37:00Z"/>
                <w:rFonts w:ascii="-webkit-standard" w:hAnsi="-webkit-standard"/>
                <w:sz w:val="20"/>
                <w:szCs w:val="20"/>
              </w:rPr>
            </w:pPr>
            <w:del w:id="2642" w:author="Matthew McBee" w:date="2019-12-04T10:37:00Z">
              <w:r w:rsidRPr="00CB7578" w:rsidDel="002434FE">
                <w:rPr>
                  <w:rFonts w:ascii="-webkit-standard" w:hAnsi="-webkit-standard"/>
                  <w:sz w:val="20"/>
                  <w:szCs w:val="20"/>
                </w:rPr>
                <w:delText>6.53%</w:delText>
              </w:r>
            </w:del>
          </w:p>
        </w:tc>
      </w:tr>
      <w:tr w:rsidR="00CB7578" w:rsidRPr="00CB7578" w:rsidDel="002434FE" w14:paraId="621C2091" w14:textId="70E9E079" w:rsidTr="00CB7578">
        <w:trPr>
          <w:tblCellSpacing w:w="15" w:type="dxa"/>
          <w:del w:id="2643" w:author="Matthew McBee" w:date="2019-12-04T10:37:00Z"/>
        </w:trPr>
        <w:tc>
          <w:tcPr>
            <w:tcW w:w="0" w:type="auto"/>
            <w:vAlign w:val="center"/>
            <w:hideMark/>
          </w:tcPr>
          <w:p w14:paraId="14F254B8" w14:textId="3D507974" w:rsidR="00CB7578" w:rsidRPr="00CB7578" w:rsidDel="002434FE" w:rsidRDefault="00CB7578" w:rsidP="00CB7578">
            <w:pPr>
              <w:rPr>
                <w:del w:id="2644" w:author="Matthew McBee" w:date="2019-12-04T10:37:00Z"/>
                <w:rFonts w:ascii="-webkit-standard" w:hAnsi="-webkit-standard"/>
                <w:sz w:val="20"/>
                <w:szCs w:val="20"/>
              </w:rPr>
            </w:pPr>
          </w:p>
        </w:tc>
        <w:tc>
          <w:tcPr>
            <w:tcW w:w="0" w:type="auto"/>
            <w:vAlign w:val="center"/>
            <w:hideMark/>
          </w:tcPr>
          <w:p w14:paraId="2FA8E273" w14:textId="441B19E2" w:rsidR="00CB7578" w:rsidRPr="00CB7578" w:rsidDel="002434FE" w:rsidRDefault="00CB7578" w:rsidP="00CB7578">
            <w:pPr>
              <w:jc w:val="center"/>
              <w:rPr>
                <w:del w:id="2645" w:author="Matthew McBee" w:date="2019-12-04T10:37:00Z"/>
                <w:rFonts w:ascii="-webkit-standard" w:hAnsi="-webkit-standard"/>
                <w:sz w:val="20"/>
                <w:szCs w:val="20"/>
              </w:rPr>
            </w:pPr>
            <w:del w:id="2646" w:author="Matthew McBee" w:date="2019-12-04T10:37:00Z">
              <w:r w:rsidDel="002434FE">
                <w:rPr>
                  <w:rFonts w:ascii="-webkit-standard" w:hAnsi="-webkit-standard"/>
                  <w:sz w:val="20"/>
                  <w:szCs w:val="20"/>
                </w:rPr>
                <w:delText>.</w:delText>
              </w:r>
            </w:del>
          </w:p>
        </w:tc>
        <w:tc>
          <w:tcPr>
            <w:tcW w:w="0" w:type="auto"/>
            <w:vAlign w:val="center"/>
            <w:hideMark/>
          </w:tcPr>
          <w:p w14:paraId="7D0413D1" w14:textId="0E95CE21" w:rsidR="00CB7578" w:rsidRPr="00CB7578" w:rsidDel="002434FE" w:rsidRDefault="00CB7578" w:rsidP="00CB7578">
            <w:pPr>
              <w:jc w:val="center"/>
              <w:rPr>
                <w:del w:id="2647" w:author="Matthew McBee" w:date="2019-12-04T10:37:00Z"/>
                <w:rFonts w:ascii="-webkit-standard" w:hAnsi="-webkit-standard"/>
                <w:sz w:val="20"/>
                <w:szCs w:val="20"/>
              </w:rPr>
            </w:pPr>
            <w:del w:id="2648" w:author="Matthew McBee" w:date="2019-12-04T10:37:00Z">
              <w:r w:rsidRPr="00CB7578" w:rsidDel="002434FE">
                <w:rPr>
                  <w:rFonts w:ascii="-webkit-standard" w:hAnsi="-webkit-standard"/>
                  <w:sz w:val="20"/>
                  <w:szCs w:val="20"/>
                </w:rPr>
                <w:delText>159</w:delText>
              </w:r>
            </w:del>
          </w:p>
        </w:tc>
        <w:tc>
          <w:tcPr>
            <w:tcW w:w="0" w:type="auto"/>
            <w:vAlign w:val="center"/>
            <w:hideMark/>
          </w:tcPr>
          <w:p w14:paraId="2079220D" w14:textId="4CAF01EE" w:rsidR="00CB7578" w:rsidRPr="00CB7578" w:rsidDel="002434FE" w:rsidRDefault="00CB7578" w:rsidP="00CB7578">
            <w:pPr>
              <w:jc w:val="center"/>
              <w:rPr>
                <w:del w:id="2649" w:author="Matthew McBee" w:date="2019-12-04T10:37:00Z"/>
                <w:rFonts w:ascii="-webkit-standard" w:hAnsi="-webkit-standard"/>
                <w:sz w:val="20"/>
                <w:szCs w:val="20"/>
              </w:rPr>
            </w:pPr>
            <w:del w:id="2650" w:author="Matthew McBee" w:date="2019-12-04T10:37:00Z">
              <w:r w:rsidRPr="00CB7578" w:rsidDel="002434FE">
                <w:rPr>
                  <w:rFonts w:ascii="-webkit-standard" w:hAnsi="-webkit-standard"/>
                  <w:sz w:val="20"/>
                  <w:szCs w:val="20"/>
                </w:rPr>
                <w:delText>7.41%</w:delText>
              </w:r>
            </w:del>
          </w:p>
        </w:tc>
      </w:tr>
      <w:tr w:rsidR="00CB7578" w:rsidRPr="00CB7578" w:rsidDel="002434FE" w14:paraId="71EEE9B1" w14:textId="2FB3200E" w:rsidTr="00CB7578">
        <w:trPr>
          <w:tblCellSpacing w:w="15" w:type="dxa"/>
          <w:del w:id="2651" w:author="Matthew McBee" w:date="2019-12-04T10:37:00Z"/>
        </w:trPr>
        <w:tc>
          <w:tcPr>
            <w:tcW w:w="0" w:type="auto"/>
            <w:vAlign w:val="center"/>
            <w:hideMark/>
          </w:tcPr>
          <w:p w14:paraId="6C1A3E54" w14:textId="0538BE9D" w:rsidR="00CB7578" w:rsidRPr="00CB7578" w:rsidDel="002434FE" w:rsidRDefault="00CB7578" w:rsidP="00CB7578">
            <w:pPr>
              <w:rPr>
                <w:del w:id="2652" w:author="Matthew McBee" w:date="2019-12-04T10:37:00Z"/>
                <w:rFonts w:ascii="-webkit-standard" w:hAnsi="-webkit-standard"/>
                <w:sz w:val="20"/>
                <w:szCs w:val="20"/>
              </w:rPr>
            </w:pPr>
            <w:del w:id="2653" w:author="Matthew McBee" w:date="2019-12-04T10:37:00Z">
              <w:r w:rsidRPr="00CB7578" w:rsidDel="002434FE">
                <w:rPr>
                  <w:rFonts w:ascii="-webkit-standard" w:hAnsi="-webkit-standard"/>
                  <w:sz w:val="20"/>
                  <w:szCs w:val="20"/>
                </w:rPr>
                <w:delText>poorHealth</w:delText>
              </w:r>
            </w:del>
          </w:p>
        </w:tc>
        <w:tc>
          <w:tcPr>
            <w:tcW w:w="0" w:type="auto"/>
            <w:vAlign w:val="center"/>
            <w:hideMark/>
          </w:tcPr>
          <w:p w14:paraId="45D60CAF" w14:textId="16686265" w:rsidR="00CB7578" w:rsidRPr="00CB7578" w:rsidDel="002434FE" w:rsidRDefault="00CB7578" w:rsidP="00CB7578">
            <w:pPr>
              <w:jc w:val="center"/>
              <w:rPr>
                <w:del w:id="2654" w:author="Matthew McBee" w:date="2019-12-04T10:37:00Z"/>
                <w:rFonts w:ascii="-webkit-standard" w:hAnsi="-webkit-standard"/>
                <w:sz w:val="20"/>
                <w:szCs w:val="20"/>
              </w:rPr>
            </w:pPr>
            <w:del w:id="2655" w:author="Matthew McBee" w:date="2019-12-04T10:37:00Z">
              <w:r w:rsidRPr="00CB7578" w:rsidDel="002434FE">
                <w:rPr>
                  <w:rFonts w:ascii="-webkit-standard" w:hAnsi="-webkit-standard"/>
                  <w:sz w:val="20"/>
                  <w:szCs w:val="20"/>
                </w:rPr>
                <w:delText>No</w:delText>
              </w:r>
            </w:del>
          </w:p>
        </w:tc>
        <w:tc>
          <w:tcPr>
            <w:tcW w:w="0" w:type="auto"/>
            <w:vAlign w:val="center"/>
            <w:hideMark/>
          </w:tcPr>
          <w:p w14:paraId="3FB16C44" w14:textId="5F790E4E" w:rsidR="00CB7578" w:rsidRPr="00CB7578" w:rsidDel="002434FE" w:rsidRDefault="00CB7578" w:rsidP="00CB7578">
            <w:pPr>
              <w:jc w:val="center"/>
              <w:rPr>
                <w:del w:id="2656" w:author="Matthew McBee" w:date="2019-12-04T10:37:00Z"/>
                <w:rFonts w:ascii="-webkit-standard" w:hAnsi="-webkit-standard"/>
                <w:sz w:val="20"/>
                <w:szCs w:val="20"/>
              </w:rPr>
            </w:pPr>
            <w:del w:id="2657" w:author="Matthew McBee" w:date="2019-12-04T10:37:00Z">
              <w:r w:rsidRPr="00CB7578" w:rsidDel="002434FE">
                <w:rPr>
                  <w:rFonts w:ascii="-webkit-standard" w:hAnsi="-webkit-standard"/>
                  <w:sz w:val="20"/>
                  <w:szCs w:val="20"/>
                </w:rPr>
                <w:delText>1944</w:delText>
              </w:r>
            </w:del>
          </w:p>
        </w:tc>
        <w:tc>
          <w:tcPr>
            <w:tcW w:w="0" w:type="auto"/>
            <w:vAlign w:val="center"/>
            <w:hideMark/>
          </w:tcPr>
          <w:p w14:paraId="14934C9D" w14:textId="4264CA56" w:rsidR="00CB7578" w:rsidRPr="00CB7578" w:rsidDel="002434FE" w:rsidRDefault="00CB7578" w:rsidP="00CB7578">
            <w:pPr>
              <w:jc w:val="center"/>
              <w:rPr>
                <w:del w:id="2658" w:author="Matthew McBee" w:date="2019-12-04T10:37:00Z"/>
                <w:rFonts w:ascii="-webkit-standard" w:hAnsi="-webkit-standard"/>
                <w:sz w:val="20"/>
                <w:szCs w:val="20"/>
              </w:rPr>
            </w:pPr>
            <w:del w:id="2659" w:author="Matthew McBee" w:date="2019-12-04T10:37:00Z">
              <w:r w:rsidRPr="00CB7578" w:rsidDel="002434FE">
                <w:rPr>
                  <w:rFonts w:ascii="-webkit-standard" w:hAnsi="-webkit-standard"/>
                  <w:sz w:val="20"/>
                  <w:szCs w:val="20"/>
                </w:rPr>
                <w:delText>90.63%</w:delText>
              </w:r>
            </w:del>
          </w:p>
        </w:tc>
      </w:tr>
      <w:tr w:rsidR="00CB7578" w:rsidRPr="00CB7578" w:rsidDel="002434FE" w14:paraId="282F9280" w14:textId="25EFB414" w:rsidTr="00CB7578">
        <w:trPr>
          <w:tblCellSpacing w:w="15" w:type="dxa"/>
          <w:del w:id="2660" w:author="Matthew McBee" w:date="2019-12-04T10:37:00Z"/>
        </w:trPr>
        <w:tc>
          <w:tcPr>
            <w:tcW w:w="0" w:type="auto"/>
            <w:vAlign w:val="center"/>
            <w:hideMark/>
          </w:tcPr>
          <w:p w14:paraId="75881027" w14:textId="05E198A0" w:rsidR="00CB7578" w:rsidRPr="00CB7578" w:rsidDel="002434FE" w:rsidRDefault="00CB7578" w:rsidP="00CB7578">
            <w:pPr>
              <w:rPr>
                <w:del w:id="2661" w:author="Matthew McBee" w:date="2019-12-04T10:37:00Z"/>
                <w:rFonts w:ascii="-webkit-standard" w:hAnsi="-webkit-standard"/>
                <w:sz w:val="20"/>
                <w:szCs w:val="20"/>
              </w:rPr>
            </w:pPr>
          </w:p>
        </w:tc>
        <w:tc>
          <w:tcPr>
            <w:tcW w:w="0" w:type="auto"/>
            <w:vAlign w:val="center"/>
            <w:hideMark/>
          </w:tcPr>
          <w:p w14:paraId="7FE094E3" w14:textId="7A2451A5" w:rsidR="00CB7578" w:rsidRPr="00CB7578" w:rsidDel="002434FE" w:rsidRDefault="00CB7578" w:rsidP="00CB7578">
            <w:pPr>
              <w:jc w:val="center"/>
              <w:rPr>
                <w:del w:id="2662" w:author="Matthew McBee" w:date="2019-12-04T10:37:00Z"/>
                <w:rFonts w:ascii="-webkit-standard" w:hAnsi="-webkit-standard"/>
                <w:sz w:val="20"/>
                <w:szCs w:val="20"/>
              </w:rPr>
            </w:pPr>
            <w:del w:id="2663" w:author="Matthew McBee" w:date="2019-12-04T10:37:00Z">
              <w:r w:rsidRPr="00CB7578" w:rsidDel="002434FE">
                <w:rPr>
                  <w:rFonts w:ascii="-webkit-standard" w:hAnsi="-webkit-standard"/>
                  <w:sz w:val="20"/>
                  <w:szCs w:val="20"/>
                </w:rPr>
                <w:delText>Yes</w:delText>
              </w:r>
            </w:del>
          </w:p>
        </w:tc>
        <w:tc>
          <w:tcPr>
            <w:tcW w:w="0" w:type="auto"/>
            <w:vAlign w:val="center"/>
            <w:hideMark/>
          </w:tcPr>
          <w:p w14:paraId="65BCB7E2" w14:textId="337A8D3B" w:rsidR="00CB7578" w:rsidRPr="00CB7578" w:rsidDel="002434FE" w:rsidRDefault="00CB7578" w:rsidP="00CB7578">
            <w:pPr>
              <w:jc w:val="center"/>
              <w:rPr>
                <w:del w:id="2664" w:author="Matthew McBee" w:date="2019-12-04T10:37:00Z"/>
                <w:rFonts w:ascii="-webkit-standard" w:hAnsi="-webkit-standard"/>
                <w:sz w:val="20"/>
                <w:szCs w:val="20"/>
              </w:rPr>
            </w:pPr>
            <w:del w:id="2665" w:author="Matthew McBee" w:date="2019-12-04T10:37:00Z">
              <w:r w:rsidRPr="00CB7578" w:rsidDel="002434FE">
                <w:rPr>
                  <w:rFonts w:ascii="-webkit-standard" w:hAnsi="-webkit-standard"/>
                  <w:sz w:val="20"/>
                  <w:szCs w:val="20"/>
                </w:rPr>
                <w:delText>132</w:delText>
              </w:r>
            </w:del>
          </w:p>
        </w:tc>
        <w:tc>
          <w:tcPr>
            <w:tcW w:w="0" w:type="auto"/>
            <w:vAlign w:val="center"/>
            <w:hideMark/>
          </w:tcPr>
          <w:p w14:paraId="13E736D7" w14:textId="4184FD21" w:rsidR="00CB7578" w:rsidRPr="00CB7578" w:rsidDel="002434FE" w:rsidRDefault="00CB7578" w:rsidP="00CB7578">
            <w:pPr>
              <w:jc w:val="center"/>
              <w:rPr>
                <w:del w:id="2666" w:author="Matthew McBee" w:date="2019-12-04T10:37:00Z"/>
                <w:rFonts w:ascii="-webkit-standard" w:hAnsi="-webkit-standard"/>
                <w:sz w:val="20"/>
                <w:szCs w:val="20"/>
              </w:rPr>
            </w:pPr>
            <w:del w:id="2667" w:author="Matthew McBee" w:date="2019-12-04T10:37:00Z">
              <w:r w:rsidRPr="00CB7578" w:rsidDel="002434FE">
                <w:rPr>
                  <w:rFonts w:ascii="-webkit-standard" w:hAnsi="-webkit-standard"/>
                  <w:sz w:val="20"/>
                  <w:szCs w:val="20"/>
                </w:rPr>
                <w:delText>6.15%</w:delText>
              </w:r>
            </w:del>
          </w:p>
        </w:tc>
      </w:tr>
      <w:tr w:rsidR="00CB7578" w:rsidRPr="00CB7578" w:rsidDel="002434FE" w14:paraId="7A36D9CF" w14:textId="68D7A6AE" w:rsidTr="00CB7578">
        <w:trPr>
          <w:tblCellSpacing w:w="15" w:type="dxa"/>
          <w:del w:id="2668" w:author="Matthew McBee" w:date="2019-12-04T10:37:00Z"/>
        </w:trPr>
        <w:tc>
          <w:tcPr>
            <w:tcW w:w="0" w:type="auto"/>
            <w:vAlign w:val="center"/>
            <w:hideMark/>
          </w:tcPr>
          <w:p w14:paraId="4413FB69" w14:textId="77DC3BFA" w:rsidR="00CB7578" w:rsidRPr="00CB7578" w:rsidDel="002434FE" w:rsidRDefault="00CB7578" w:rsidP="00CB7578">
            <w:pPr>
              <w:rPr>
                <w:del w:id="2669" w:author="Matthew McBee" w:date="2019-12-04T10:37:00Z"/>
                <w:rFonts w:ascii="-webkit-standard" w:hAnsi="-webkit-standard"/>
                <w:sz w:val="20"/>
                <w:szCs w:val="20"/>
              </w:rPr>
            </w:pPr>
          </w:p>
        </w:tc>
        <w:tc>
          <w:tcPr>
            <w:tcW w:w="0" w:type="auto"/>
            <w:vAlign w:val="center"/>
            <w:hideMark/>
          </w:tcPr>
          <w:p w14:paraId="4DA0CCDA" w14:textId="32E241CA" w:rsidR="00CB7578" w:rsidRPr="00CB7578" w:rsidDel="002434FE" w:rsidRDefault="00CB7578" w:rsidP="00CB7578">
            <w:pPr>
              <w:jc w:val="center"/>
              <w:rPr>
                <w:del w:id="2670" w:author="Matthew McBee" w:date="2019-12-04T10:37:00Z"/>
                <w:rFonts w:ascii="-webkit-standard" w:hAnsi="-webkit-standard"/>
                <w:sz w:val="20"/>
                <w:szCs w:val="20"/>
              </w:rPr>
            </w:pPr>
            <w:del w:id="2671" w:author="Matthew McBee" w:date="2019-12-04T10:37:00Z">
              <w:r w:rsidDel="002434FE">
                <w:rPr>
                  <w:rFonts w:ascii="-webkit-standard" w:hAnsi="-webkit-standard"/>
                  <w:sz w:val="20"/>
                  <w:szCs w:val="20"/>
                </w:rPr>
                <w:delText>.</w:delText>
              </w:r>
            </w:del>
          </w:p>
        </w:tc>
        <w:tc>
          <w:tcPr>
            <w:tcW w:w="0" w:type="auto"/>
            <w:vAlign w:val="center"/>
            <w:hideMark/>
          </w:tcPr>
          <w:p w14:paraId="2CDF9BA4" w14:textId="5B71DA18" w:rsidR="00CB7578" w:rsidRPr="00CB7578" w:rsidDel="002434FE" w:rsidRDefault="00CB7578" w:rsidP="00CB7578">
            <w:pPr>
              <w:jc w:val="center"/>
              <w:rPr>
                <w:del w:id="2672" w:author="Matthew McBee" w:date="2019-12-04T10:37:00Z"/>
                <w:rFonts w:ascii="-webkit-standard" w:hAnsi="-webkit-standard"/>
                <w:sz w:val="20"/>
                <w:szCs w:val="20"/>
              </w:rPr>
            </w:pPr>
            <w:del w:id="2673" w:author="Matthew McBee" w:date="2019-12-04T10:37:00Z">
              <w:r w:rsidRPr="00CB7578" w:rsidDel="002434FE">
                <w:rPr>
                  <w:rFonts w:ascii="-webkit-standard" w:hAnsi="-webkit-standard"/>
                  <w:sz w:val="20"/>
                  <w:szCs w:val="20"/>
                </w:rPr>
                <w:delText>69</w:delText>
              </w:r>
            </w:del>
          </w:p>
        </w:tc>
        <w:tc>
          <w:tcPr>
            <w:tcW w:w="0" w:type="auto"/>
            <w:vAlign w:val="center"/>
            <w:hideMark/>
          </w:tcPr>
          <w:p w14:paraId="1962B141" w14:textId="656B84EF" w:rsidR="00CB7578" w:rsidRPr="00CB7578" w:rsidDel="002434FE" w:rsidRDefault="00CB7578" w:rsidP="00CB7578">
            <w:pPr>
              <w:jc w:val="center"/>
              <w:rPr>
                <w:del w:id="2674" w:author="Matthew McBee" w:date="2019-12-04T10:37:00Z"/>
                <w:rFonts w:ascii="-webkit-standard" w:hAnsi="-webkit-standard"/>
                <w:sz w:val="20"/>
                <w:szCs w:val="20"/>
              </w:rPr>
            </w:pPr>
            <w:del w:id="2675" w:author="Matthew McBee" w:date="2019-12-04T10:37:00Z">
              <w:r w:rsidRPr="00CB7578" w:rsidDel="002434FE">
                <w:rPr>
                  <w:rFonts w:ascii="-webkit-standard" w:hAnsi="-webkit-standard"/>
                  <w:sz w:val="20"/>
                  <w:szCs w:val="20"/>
                </w:rPr>
                <w:delText>3.22%</w:delText>
              </w:r>
            </w:del>
          </w:p>
        </w:tc>
      </w:tr>
      <w:tr w:rsidR="00CB7578" w:rsidRPr="00CB7578" w:rsidDel="002434FE" w14:paraId="641187AE" w14:textId="1A8CC32A" w:rsidTr="00CB7578">
        <w:trPr>
          <w:tblCellSpacing w:w="15" w:type="dxa"/>
          <w:del w:id="2676" w:author="Matthew McBee" w:date="2019-12-04T10:37:00Z"/>
        </w:trPr>
        <w:tc>
          <w:tcPr>
            <w:tcW w:w="0" w:type="auto"/>
            <w:vAlign w:val="center"/>
            <w:hideMark/>
          </w:tcPr>
          <w:p w14:paraId="254EDA2E" w14:textId="2187E4A7" w:rsidR="00CB7578" w:rsidRPr="00CB7578" w:rsidDel="002434FE" w:rsidRDefault="00CB7578" w:rsidP="00CB7578">
            <w:pPr>
              <w:rPr>
                <w:del w:id="2677" w:author="Matthew McBee" w:date="2019-12-04T10:37:00Z"/>
                <w:rFonts w:ascii="-webkit-standard" w:hAnsi="-webkit-standard"/>
                <w:sz w:val="20"/>
                <w:szCs w:val="20"/>
              </w:rPr>
            </w:pPr>
            <w:del w:id="2678" w:author="Matthew McBee" w:date="2019-12-04T10:37:00Z">
              <w:r w:rsidRPr="00CB7578" w:rsidDel="002434FE">
                <w:rPr>
                  <w:rFonts w:ascii="-webkit-standard" w:hAnsi="-webkit-standard"/>
                  <w:sz w:val="20"/>
                  <w:szCs w:val="20"/>
                </w:rPr>
                <w:delText>preterm</w:delText>
              </w:r>
            </w:del>
          </w:p>
        </w:tc>
        <w:tc>
          <w:tcPr>
            <w:tcW w:w="0" w:type="auto"/>
            <w:vAlign w:val="center"/>
            <w:hideMark/>
          </w:tcPr>
          <w:p w14:paraId="5D14D37A" w14:textId="58AD41F8" w:rsidR="00CB7578" w:rsidRPr="00CB7578" w:rsidDel="002434FE" w:rsidRDefault="00CB7578" w:rsidP="00CB7578">
            <w:pPr>
              <w:jc w:val="center"/>
              <w:rPr>
                <w:del w:id="2679" w:author="Matthew McBee" w:date="2019-12-04T10:37:00Z"/>
                <w:rFonts w:ascii="-webkit-standard" w:hAnsi="-webkit-standard"/>
                <w:sz w:val="20"/>
                <w:szCs w:val="20"/>
              </w:rPr>
            </w:pPr>
            <w:del w:id="2680" w:author="Matthew McBee" w:date="2019-12-04T10:37:00Z">
              <w:r w:rsidRPr="00CB7578" w:rsidDel="002434FE">
                <w:rPr>
                  <w:rFonts w:ascii="-webkit-standard" w:hAnsi="-webkit-standard"/>
                  <w:sz w:val="20"/>
                  <w:szCs w:val="20"/>
                </w:rPr>
                <w:delText>No</w:delText>
              </w:r>
            </w:del>
          </w:p>
        </w:tc>
        <w:tc>
          <w:tcPr>
            <w:tcW w:w="0" w:type="auto"/>
            <w:vAlign w:val="center"/>
            <w:hideMark/>
          </w:tcPr>
          <w:p w14:paraId="0301D514" w14:textId="71CFB71D" w:rsidR="00CB7578" w:rsidRPr="00CB7578" w:rsidDel="002434FE" w:rsidRDefault="00CB7578" w:rsidP="00CB7578">
            <w:pPr>
              <w:jc w:val="center"/>
              <w:rPr>
                <w:del w:id="2681" w:author="Matthew McBee" w:date="2019-12-04T10:37:00Z"/>
                <w:rFonts w:ascii="-webkit-standard" w:hAnsi="-webkit-standard"/>
                <w:sz w:val="20"/>
                <w:szCs w:val="20"/>
              </w:rPr>
            </w:pPr>
            <w:del w:id="2682" w:author="Matthew McBee" w:date="2019-12-04T10:37:00Z">
              <w:r w:rsidRPr="00CB7578" w:rsidDel="002434FE">
                <w:rPr>
                  <w:rFonts w:ascii="-webkit-standard" w:hAnsi="-webkit-standard"/>
                  <w:sz w:val="20"/>
                  <w:szCs w:val="20"/>
                </w:rPr>
                <w:delText>1773</w:delText>
              </w:r>
            </w:del>
          </w:p>
        </w:tc>
        <w:tc>
          <w:tcPr>
            <w:tcW w:w="0" w:type="auto"/>
            <w:vAlign w:val="center"/>
            <w:hideMark/>
          </w:tcPr>
          <w:p w14:paraId="78580700" w14:textId="400BAA30" w:rsidR="00CB7578" w:rsidRPr="00CB7578" w:rsidDel="002434FE" w:rsidRDefault="00CB7578" w:rsidP="00CB7578">
            <w:pPr>
              <w:jc w:val="center"/>
              <w:rPr>
                <w:del w:id="2683" w:author="Matthew McBee" w:date="2019-12-04T10:37:00Z"/>
                <w:rFonts w:ascii="-webkit-standard" w:hAnsi="-webkit-standard"/>
                <w:sz w:val="20"/>
                <w:szCs w:val="20"/>
              </w:rPr>
            </w:pPr>
            <w:del w:id="2684" w:author="Matthew McBee" w:date="2019-12-04T10:37:00Z">
              <w:r w:rsidRPr="00CB7578" w:rsidDel="002434FE">
                <w:rPr>
                  <w:rFonts w:ascii="-webkit-standard" w:hAnsi="-webkit-standard"/>
                  <w:sz w:val="20"/>
                  <w:szCs w:val="20"/>
                </w:rPr>
                <w:delText>82.66%</w:delText>
              </w:r>
            </w:del>
          </w:p>
        </w:tc>
      </w:tr>
      <w:tr w:rsidR="00CB7578" w:rsidRPr="00CB7578" w:rsidDel="002434FE" w14:paraId="63EBB910" w14:textId="0B7D9773" w:rsidTr="00CB7578">
        <w:trPr>
          <w:tblCellSpacing w:w="15" w:type="dxa"/>
          <w:del w:id="2685" w:author="Matthew McBee" w:date="2019-12-04T10:37:00Z"/>
        </w:trPr>
        <w:tc>
          <w:tcPr>
            <w:tcW w:w="0" w:type="auto"/>
            <w:vAlign w:val="center"/>
            <w:hideMark/>
          </w:tcPr>
          <w:p w14:paraId="0F8F18B9" w14:textId="2527DFED" w:rsidR="00CB7578" w:rsidRPr="00CB7578" w:rsidDel="002434FE" w:rsidRDefault="00CB7578" w:rsidP="00CB7578">
            <w:pPr>
              <w:rPr>
                <w:del w:id="2686" w:author="Matthew McBee" w:date="2019-12-04T10:37:00Z"/>
                <w:rFonts w:ascii="-webkit-standard" w:hAnsi="-webkit-standard"/>
                <w:sz w:val="20"/>
                <w:szCs w:val="20"/>
              </w:rPr>
            </w:pPr>
          </w:p>
        </w:tc>
        <w:tc>
          <w:tcPr>
            <w:tcW w:w="0" w:type="auto"/>
            <w:vAlign w:val="center"/>
            <w:hideMark/>
          </w:tcPr>
          <w:p w14:paraId="7FB42401" w14:textId="23936A9E" w:rsidR="00CB7578" w:rsidRPr="00CB7578" w:rsidDel="002434FE" w:rsidRDefault="00CB7578" w:rsidP="00CB7578">
            <w:pPr>
              <w:jc w:val="center"/>
              <w:rPr>
                <w:del w:id="2687" w:author="Matthew McBee" w:date="2019-12-04T10:37:00Z"/>
                <w:rFonts w:ascii="-webkit-standard" w:hAnsi="-webkit-standard"/>
                <w:sz w:val="20"/>
                <w:szCs w:val="20"/>
              </w:rPr>
            </w:pPr>
            <w:del w:id="2688" w:author="Matthew McBee" w:date="2019-12-04T10:37:00Z">
              <w:r w:rsidRPr="00CB7578" w:rsidDel="002434FE">
                <w:rPr>
                  <w:rFonts w:ascii="-webkit-standard" w:hAnsi="-webkit-standard"/>
                  <w:sz w:val="20"/>
                  <w:szCs w:val="20"/>
                </w:rPr>
                <w:delText>Yes</w:delText>
              </w:r>
            </w:del>
          </w:p>
        </w:tc>
        <w:tc>
          <w:tcPr>
            <w:tcW w:w="0" w:type="auto"/>
            <w:vAlign w:val="center"/>
            <w:hideMark/>
          </w:tcPr>
          <w:p w14:paraId="3CD64069" w14:textId="37CADB5E" w:rsidR="00CB7578" w:rsidRPr="00CB7578" w:rsidDel="002434FE" w:rsidRDefault="00CB7578" w:rsidP="00CB7578">
            <w:pPr>
              <w:jc w:val="center"/>
              <w:rPr>
                <w:del w:id="2689" w:author="Matthew McBee" w:date="2019-12-04T10:37:00Z"/>
                <w:rFonts w:ascii="-webkit-standard" w:hAnsi="-webkit-standard"/>
                <w:sz w:val="20"/>
                <w:szCs w:val="20"/>
              </w:rPr>
            </w:pPr>
            <w:del w:id="2690" w:author="Matthew McBee" w:date="2019-12-04T10:37:00Z">
              <w:r w:rsidRPr="00CB7578" w:rsidDel="002434FE">
                <w:rPr>
                  <w:rFonts w:ascii="-webkit-standard" w:hAnsi="-webkit-standard"/>
                  <w:sz w:val="20"/>
                  <w:szCs w:val="20"/>
                </w:rPr>
                <w:delText>221</w:delText>
              </w:r>
            </w:del>
          </w:p>
        </w:tc>
        <w:tc>
          <w:tcPr>
            <w:tcW w:w="0" w:type="auto"/>
            <w:vAlign w:val="center"/>
            <w:hideMark/>
          </w:tcPr>
          <w:p w14:paraId="0271D457" w14:textId="6811BC9C" w:rsidR="00CB7578" w:rsidRPr="00CB7578" w:rsidDel="002434FE" w:rsidRDefault="00CB7578" w:rsidP="00CB7578">
            <w:pPr>
              <w:jc w:val="center"/>
              <w:rPr>
                <w:del w:id="2691" w:author="Matthew McBee" w:date="2019-12-04T10:37:00Z"/>
                <w:rFonts w:ascii="-webkit-standard" w:hAnsi="-webkit-standard"/>
                <w:sz w:val="20"/>
                <w:szCs w:val="20"/>
              </w:rPr>
            </w:pPr>
            <w:del w:id="2692" w:author="Matthew McBee" w:date="2019-12-04T10:37:00Z">
              <w:r w:rsidRPr="00CB7578" w:rsidDel="002434FE">
                <w:rPr>
                  <w:rFonts w:ascii="-webkit-standard" w:hAnsi="-webkit-standard"/>
                  <w:sz w:val="20"/>
                  <w:szCs w:val="20"/>
                </w:rPr>
                <w:delText>10.30%</w:delText>
              </w:r>
            </w:del>
          </w:p>
        </w:tc>
      </w:tr>
      <w:tr w:rsidR="00CB7578" w:rsidRPr="00CB7578" w:rsidDel="002434FE" w14:paraId="437558B5" w14:textId="7C6F0606" w:rsidTr="00CB7578">
        <w:trPr>
          <w:tblCellSpacing w:w="15" w:type="dxa"/>
          <w:del w:id="2693" w:author="Matthew McBee" w:date="2019-12-04T10:37:00Z"/>
        </w:trPr>
        <w:tc>
          <w:tcPr>
            <w:tcW w:w="0" w:type="auto"/>
            <w:vAlign w:val="center"/>
            <w:hideMark/>
          </w:tcPr>
          <w:p w14:paraId="65278224" w14:textId="6C27C408" w:rsidR="00CB7578" w:rsidRPr="00CB7578" w:rsidDel="002434FE" w:rsidRDefault="00CB7578" w:rsidP="00CB7578">
            <w:pPr>
              <w:rPr>
                <w:del w:id="2694" w:author="Matthew McBee" w:date="2019-12-04T10:37:00Z"/>
                <w:rFonts w:ascii="-webkit-standard" w:hAnsi="-webkit-standard"/>
                <w:sz w:val="20"/>
                <w:szCs w:val="20"/>
              </w:rPr>
            </w:pPr>
          </w:p>
        </w:tc>
        <w:tc>
          <w:tcPr>
            <w:tcW w:w="0" w:type="auto"/>
            <w:vAlign w:val="center"/>
            <w:hideMark/>
          </w:tcPr>
          <w:p w14:paraId="37B87C11" w14:textId="0C0F0210" w:rsidR="00CB7578" w:rsidRPr="00CB7578" w:rsidDel="002434FE" w:rsidRDefault="00CB7578" w:rsidP="00CB7578">
            <w:pPr>
              <w:jc w:val="center"/>
              <w:rPr>
                <w:del w:id="2695" w:author="Matthew McBee" w:date="2019-12-04T10:37:00Z"/>
                <w:rFonts w:ascii="-webkit-standard" w:hAnsi="-webkit-standard"/>
                <w:sz w:val="20"/>
                <w:szCs w:val="20"/>
              </w:rPr>
            </w:pPr>
            <w:del w:id="2696" w:author="Matthew McBee" w:date="2019-12-04T10:37:00Z">
              <w:r w:rsidDel="002434FE">
                <w:rPr>
                  <w:rFonts w:ascii="-webkit-standard" w:hAnsi="-webkit-standard"/>
                  <w:sz w:val="20"/>
                  <w:szCs w:val="20"/>
                </w:rPr>
                <w:delText>.</w:delText>
              </w:r>
            </w:del>
          </w:p>
        </w:tc>
        <w:tc>
          <w:tcPr>
            <w:tcW w:w="0" w:type="auto"/>
            <w:vAlign w:val="center"/>
            <w:hideMark/>
          </w:tcPr>
          <w:p w14:paraId="3B7C5B9D" w14:textId="37F12B07" w:rsidR="00CB7578" w:rsidRPr="00CB7578" w:rsidDel="002434FE" w:rsidRDefault="00CB7578" w:rsidP="00CB7578">
            <w:pPr>
              <w:jc w:val="center"/>
              <w:rPr>
                <w:del w:id="2697" w:author="Matthew McBee" w:date="2019-12-04T10:37:00Z"/>
                <w:rFonts w:ascii="-webkit-standard" w:hAnsi="-webkit-standard"/>
                <w:sz w:val="20"/>
                <w:szCs w:val="20"/>
              </w:rPr>
            </w:pPr>
            <w:del w:id="2698" w:author="Matthew McBee" w:date="2019-12-04T10:37:00Z">
              <w:r w:rsidRPr="00CB7578" w:rsidDel="002434FE">
                <w:rPr>
                  <w:rFonts w:ascii="-webkit-standard" w:hAnsi="-webkit-standard"/>
                  <w:sz w:val="20"/>
                  <w:szCs w:val="20"/>
                </w:rPr>
                <w:delText>151</w:delText>
              </w:r>
            </w:del>
          </w:p>
        </w:tc>
        <w:tc>
          <w:tcPr>
            <w:tcW w:w="0" w:type="auto"/>
            <w:vAlign w:val="center"/>
            <w:hideMark/>
          </w:tcPr>
          <w:p w14:paraId="2CD35BCB" w14:textId="0EB62325" w:rsidR="00CB7578" w:rsidRPr="00CB7578" w:rsidDel="002434FE" w:rsidRDefault="00CB7578" w:rsidP="00CB7578">
            <w:pPr>
              <w:jc w:val="center"/>
              <w:rPr>
                <w:del w:id="2699" w:author="Matthew McBee" w:date="2019-12-04T10:37:00Z"/>
                <w:rFonts w:ascii="-webkit-standard" w:hAnsi="-webkit-standard"/>
                <w:sz w:val="20"/>
                <w:szCs w:val="20"/>
              </w:rPr>
            </w:pPr>
            <w:del w:id="2700" w:author="Matthew McBee" w:date="2019-12-04T10:37:00Z">
              <w:r w:rsidRPr="00CB7578" w:rsidDel="002434FE">
                <w:rPr>
                  <w:rFonts w:ascii="-webkit-standard" w:hAnsi="-webkit-standard"/>
                  <w:sz w:val="20"/>
                  <w:szCs w:val="20"/>
                </w:rPr>
                <w:delText>7.04%</w:delText>
              </w:r>
            </w:del>
          </w:p>
        </w:tc>
      </w:tr>
      <w:tr w:rsidR="00CB7578" w:rsidRPr="00CB7578" w:rsidDel="002434FE" w14:paraId="1D05CBBB" w14:textId="15F22EEE" w:rsidTr="00CB7578">
        <w:trPr>
          <w:tblCellSpacing w:w="15" w:type="dxa"/>
          <w:del w:id="2701" w:author="Matthew McBee" w:date="2019-12-04T10:37:00Z"/>
        </w:trPr>
        <w:tc>
          <w:tcPr>
            <w:tcW w:w="0" w:type="auto"/>
            <w:vAlign w:val="center"/>
            <w:hideMark/>
          </w:tcPr>
          <w:p w14:paraId="07D8E90E" w14:textId="22FA0FF5" w:rsidR="00CB7578" w:rsidRPr="00CB7578" w:rsidDel="002434FE" w:rsidRDefault="00CB7578" w:rsidP="00CB7578">
            <w:pPr>
              <w:rPr>
                <w:del w:id="2702" w:author="Matthew McBee" w:date="2019-12-04T10:37:00Z"/>
                <w:rFonts w:ascii="-webkit-standard" w:hAnsi="-webkit-standard"/>
                <w:sz w:val="20"/>
                <w:szCs w:val="20"/>
              </w:rPr>
            </w:pPr>
            <w:del w:id="2703" w:author="Matthew McBee" w:date="2019-12-04T10:37:00Z">
              <w:r w:rsidRPr="00CB7578" w:rsidDel="002434FE">
                <w:rPr>
                  <w:rFonts w:ascii="-webkit-standard" w:hAnsi="-webkit-standard"/>
                  <w:sz w:val="20"/>
                  <w:szCs w:val="20"/>
                </w:rPr>
                <w:delText>race</w:delText>
              </w:r>
            </w:del>
          </w:p>
        </w:tc>
        <w:tc>
          <w:tcPr>
            <w:tcW w:w="0" w:type="auto"/>
            <w:vAlign w:val="center"/>
            <w:hideMark/>
          </w:tcPr>
          <w:p w14:paraId="277174A3" w14:textId="1617EAC8" w:rsidR="00CB7578" w:rsidRPr="00CB7578" w:rsidDel="002434FE" w:rsidRDefault="00CB7578" w:rsidP="00CB7578">
            <w:pPr>
              <w:jc w:val="center"/>
              <w:rPr>
                <w:del w:id="2704" w:author="Matthew McBee" w:date="2019-12-04T10:37:00Z"/>
                <w:rFonts w:ascii="-webkit-standard" w:hAnsi="-webkit-standard"/>
                <w:sz w:val="20"/>
                <w:szCs w:val="20"/>
              </w:rPr>
            </w:pPr>
            <w:del w:id="2705" w:author="Matthew McBee" w:date="2019-12-04T10:37:00Z">
              <w:r w:rsidRPr="00CB7578" w:rsidDel="002434FE">
                <w:rPr>
                  <w:rFonts w:ascii="-webkit-standard" w:hAnsi="-webkit-standard"/>
                  <w:sz w:val="20"/>
                  <w:szCs w:val="20"/>
                </w:rPr>
                <w:delText>Black</w:delText>
              </w:r>
            </w:del>
          </w:p>
        </w:tc>
        <w:tc>
          <w:tcPr>
            <w:tcW w:w="0" w:type="auto"/>
            <w:vAlign w:val="center"/>
            <w:hideMark/>
          </w:tcPr>
          <w:p w14:paraId="46944DAF" w14:textId="66A014A4" w:rsidR="00CB7578" w:rsidRPr="00CB7578" w:rsidDel="002434FE" w:rsidRDefault="00CB7578" w:rsidP="00CB7578">
            <w:pPr>
              <w:jc w:val="center"/>
              <w:rPr>
                <w:del w:id="2706" w:author="Matthew McBee" w:date="2019-12-04T10:37:00Z"/>
                <w:rFonts w:ascii="-webkit-standard" w:hAnsi="-webkit-standard"/>
                <w:sz w:val="20"/>
                <w:szCs w:val="20"/>
              </w:rPr>
            </w:pPr>
            <w:del w:id="2707" w:author="Matthew McBee" w:date="2019-12-04T10:37:00Z">
              <w:r w:rsidRPr="00CB7578" w:rsidDel="002434FE">
                <w:rPr>
                  <w:rFonts w:ascii="-webkit-standard" w:hAnsi="-webkit-standard"/>
                  <w:sz w:val="20"/>
                  <w:szCs w:val="20"/>
                </w:rPr>
                <w:delText>578</w:delText>
              </w:r>
            </w:del>
          </w:p>
        </w:tc>
        <w:tc>
          <w:tcPr>
            <w:tcW w:w="0" w:type="auto"/>
            <w:vAlign w:val="center"/>
            <w:hideMark/>
          </w:tcPr>
          <w:p w14:paraId="4274FC74" w14:textId="376AC41C" w:rsidR="00CB7578" w:rsidRPr="00CB7578" w:rsidDel="002434FE" w:rsidRDefault="00CB7578" w:rsidP="00CB7578">
            <w:pPr>
              <w:jc w:val="center"/>
              <w:rPr>
                <w:del w:id="2708" w:author="Matthew McBee" w:date="2019-12-04T10:37:00Z"/>
                <w:rFonts w:ascii="-webkit-standard" w:hAnsi="-webkit-standard"/>
                <w:sz w:val="20"/>
                <w:szCs w:val="20"/>
              </w:rPr>
            </w:pPr>
            <w:del w:id="2709" w:author="Matthew McBee" w:date="2019-12-04T10:37:00Z">
              <w:r w:rsidRPr="00CB7578" w:rsidDel="002434FE">
                <w:rPr>
                  <w:rFonts w:ascii="-webkit-standard" w:hAnsi="-webkit-standard"/>
                  <w:sz w:val="20"/>
                  <w:szCs w:val="20"/>
                </w:rPr>
                <w:delText>26.95%</w:delText>
              </w:r>
            </w:del>
          </w:p>
        </w:tc>
      </w:tr>
      <w:tr w:rsidR="00CB7578" w:rsidRPr="00CB7578" w:rsidDel="002434FE" w14:paraId="49979A05" w14:textId="1002349D" w:rsidTr="00CB7578">
        <w:trPr>
          <w:tblCellSpacing w:w="15" w:type="dxa"/>
          <w:del w:id="2710" w:author="Matthew McBee" w:date="2019-12-04T10:37:00Z"/>
        </w:trPr>
        <w:tc>
          <w:tcPr>
            <w:tcW w:w="0" w:type="auto"/>
            <w:vAlign w:val="center"/>
            <w:hideMark/>
          </w:tcPr>
          <w:p w14:paraId="02657365" w14:textId="06FF2240" w:rsidR="00CB7578" w:rsidRPr="00CB7578" w:rsidDel="002434FE" w:rsidRDefault="00CB7578" w:rsidP="00CB7578">
            <w:pPr>
              <w:rPr>
                <w:del w:id="2711" w:author="Matthew McBee" w:date="2019-12-04T10:37:00Z"/>
                <w:rFonts w:ascii="-webkit-standard" w:hAnsi="-webkit-standard"/>
                <w:sz w:val="20"/>
                <w:szCs w:val="20"/>
              </w:rPr>
            </w:pPr>
          </w:p>
        </w:tc>
        <w:tc>
          <w:tcPr>
            <w:tcW w:w="0" w:type="auto"/>
            <w:vAlign w:val="center"/>
            <w:hideMark/>
          </w:tcPr>
          <w:p w14:paraId="09088E7C" w14:textId="7C6C656D" w:rsidR="00CB7578" w:rsidRPr="00CB7578" w:rsidDel="002434FE" w:rsidRDefault="00CB7578" w:rsidP="00CB7578">
            <w:pPr>
              <w:jc w:val="center"/>
              <w:rPr>
                <w:del w:id="2712" w:author="Matthew McBee" w:date="2019-12-04T10:37:00Z"/>
                <w:rFonts w:ascii="-webkit-standard" w:hAnsi="-webkit-standard"/>
                <w:sz w:val="20"/>
                <w:szCs w:val="20"/>
              </w:rPr>
            </w:pPr>
            <w:del w:id="2713" w:author="Matthew McBee" w:date="2019-12-04T10:37:00Z">
              <w:r w:rsidRPr="00CB7578" w:rsidDel="002434FE">
                <w:rPr>
                  <w:rFonts w:ascii="-webkit-standard" w:hAnsi="-webkit-standard"/>
                  <w:sz w:val="20"/>
                  <w:szCs w:val="20"/>
                </w:rPr>
                <w:delText>Hispanic</w:delText>
              </w:r>
            </w:del>
          </w:p>
        </w:tc>
        <w:tc>
          <w:tcPr>
            <w:tcW w:w="0" w:type="auto"/>
            <w:vAlign w:val="center"/>
            <w:hideMark/>
          </w:tcPr>
          <w:p w14:paraId="284EE5A5" w14:textId="5F99D530" w:rsidR="00CB7578" w:rsidRPr="00CB7578" w:rsidDel="002434FE" w:rsidRDefault="00CB7578" w:rsidP="00CB7578">
            <w:pPr>
              <w:jc w:val="center"/>
              <w:rPr>
                <w:del w:id="2714" w:author="Matthew McBee" w:date="2019-12-04T10:37:00Z"/>
                <w:rFonts w:ascii="-webkit-standard" w:hAnsi="-webkit-standard"/>
                <w:sz w:val="20"/>
                <w:szCs w:val="20"/>
              </w:rPr>
            </w:pPr>
            <w:del w:id="2715" w:author="Matthew McBee" w:date="2019-12-04T10:37:00Z">
              <w:r w:rsidRPr="00CB7578" w:rsidDel="002434FE">
                <w:rPr>
                  <w:rFonts w:ascii="-webkit-standard" w:hAnsi="-webkit-standard"/>
                  <w:sz w:val="20"/>
                  <w:szCs w:val="20"/>
                </w:rPr>
                <w:delText>406</w:delText>
              </w:r>
            </w:del>
          </w:p>
        </w:tc>
        <w:tc>
          <w:tcPr>
            <w:tcW w:w="0" w:type="auto"/>
            <w:vAlign w:val="center"/>
            <w:hideMark/>
          </w:tcPr>
          <w:p w14:paraId="75CCB70E" w14:textId="7960C212" w:rsidR="00CB7578" w:rsidRPr="00CB7578" w:rsidDel="002434FE" w:rsidRDefault="00CB7578" w:rsidP="00CB7578">
            <w:pPr>
              <w:jc w:val="center"/>
              <w:rPr>
                <w:del w:id="2716" w:author="Matthew McBee" w:date="2019-12-04T10:37:00Z"/>
                <w:rFonts w:ascii="-webkit-standard" w:hAnsi="-webkit-standard"/>
                <w:sz w:val="20"/>
                <w:szCs w:val="20"/>
              </w:rPr>
            </w:pPr>
            <w:del w:id="2717" w:author="Matthew McBee" w:date="2019-12-04T10:37:00Z">
              <w:r w:rsidRPr="00CB7578" w:rsidDel="002434FE">
                <w:rPr>
                  <w:rFonts w:ascii="-webkit-standard" w:hAnsi="-webkit-standard"/>
                  <w:sz w:val="20"/>
                  <w:szCs w:val="20"/>
                </w:rPr>
                <w:delText>18.93%</w:delText>
              </w:r>
            </w:del>
          </w:p>
        </w:tc>
      </w:tr>
      <w:tr w:rsidR="00CB7578" w:rsidRPr="00CB7578" w:rsidDel="002434FE" w14:paraId="09C1FF8B" w14:textId="635178B0" w:rsidTr="00CB7578">
        <w:trPr>
          <w:tblCellSpacing w:w="15" w:type="dxa"/>
          <w:del w:id="2718" w:author="Matthew McBee" w:date="2019-12-04T10:37:00Z"/>
        </w:trPr>
        <w:tc>
          <w:tcPr>
            <w:tcW w:w="0" w:type="auto"/>
            <w:vAlign w:val="center"/>
            <w:hideMark/>
          </w:tcPr>
          <w:p w14:paraId="57FC92B3" w14:textId="3FA9191E" w:rsidR="00CB7578" w:rsidRPr="00CB7578" w:rsidDel="002434FE" w:rsidRDefault="00CB7578" w:rsidP="00CB7578">
            <w:pPr>
              <w:rPr>
                <w:del w:id="2719" w:author="Matthew McBee" w:date="2019-12-04T10:37:00Z"/>
                <w:rFonts w:ascii="-webkit-standard" w:hAnsi="-webkit-standard"/>
                <w:sz w:val="20"/>
                <w:szCs w:val="20"/>
              </w:rPr>
            </w:pPr>
          </w:p>
        </w:tc>
        <w:tc>
          <w:tcPr>
            <w:tcW w:w="0" w:type="auto"/>
            <w:vAlign w:val="center"/>
            <w:hideMark/>
          </w:tcPr>
          <w:p w14:paraId="0F94B18D" w14:textId="7C137099" w:rsidR="00CB7578" w:rsidRPr="00CB7578" w:rsidDel="002434FE" w:rsidRDefault="00CB7578" w:rsidP="00CB7578">
            <w:pPr>
              <w:jc w:val="center"/>
              <w:rPr>
                <w:del w:id="2720" w:author="Matthew McBee" w:date="2019-12-04T10:37:00Z"/>
                <w:rFonts w:ascii="-webkit-standard" w:hAnsi="-webkit-standard"/>
                <w:sz w:val="20"/>
                <w:szCs w:val="20"/>
              </w:rPr>
            </w:pPr>
            <w:del w:id="2721" w:author="Matthew McBee" w:date="2019-12-04T10:37:00Z">
              <w:r w:rsidRPr="00CB7578" w:rsidDel="002434FE">
                <w:rPr>
                  <w:rFonts w:ascii="-webkit-standard" w:hAnsi="-webkit-standard"/>
                  <w:sz w:val="20"/>
                  <w:szCs w:val="20"/>
                </w:rPr>
                <w:delText>White</w:delText>
              </w:r>
            </w:del>
          </w:p>
        </w:tc>
        <w:tc>
          <w:tcPr>
            <w:tcW w:w="0" w:type="auto"/>
            <w:vAlign w:val="center"/>
            <w:hideMark/>
          </w:tcPr>
          <w:p w14:paraId="566C1D80" w14:textId="21505A15" w:rsidR="00CB7578" w:rsidRPr="00CB7578" w:rsidDel="002434FE" w:rsidRDefault="00CB7578" w:rsidP="00CB7578">
            <w:pPr>
              <w:jc w:val="center"/>
              <w:rPr>
                <w:del w:id="2722" w:author="Matthew McBee" w:date="2019-12-04T10:37:00Z"/>
                <w:rFonts w:ascii="-webkit-standard" w:hAnsi="-webkit-standard"/>
                <w:sz w:val="20"/>
                <w:szCs w:val="20"/>
              </w:rPr>
            </w:pPr>
            <w:del w:id="2723" w:author="Matthew McBee" w:date="2019-12-04T10:37:00Z">
              <w:r w:rsidRPr="00CB7578" w:rsidDel="002434FE">
                <w:rPr>
                  <w:rFonts w:ascii="-webkit-standard" w:hAnsi="-webkit-standard"/>
                  <w:sz w:val="20"/>
                  <w:szCs w:val="20"/>
                </w:rPr>
                <w:delText>1161</w:delText>
              </w:r>
            </w:del>
          </w:p>
        </w:tc>
        <w:tc>
          <w:tcPr>
            <w:tcW w:w="0" w:type="auto"/>
            <w:vAlign w:val="center"/>
            <w:hideMark/>
          </w:tcPr>
          <w:p w14:paraId="0CB4A8F2" w14:textId="6C5A67EA" w:rsidR="00CB7578" w:rsidRPr="00CB7578" w:rsidDel="002434FE" w:rsidRDefault="00CB7578" w:rsidP="00CB7578">
            <w:pPr>
              <w:jc w:val="center"/>
              <w:rPr>
                <w:del w:id="2724" w:author="Matthew McBee" w:date="2019-12-04T10:37:00Z"/>
                <w:rFonts w:ascii="-webkit-standard" w:hAnsi="-webkit-standard"/>
                <w:sz w:val="20"/>
                <w:szCs w:val="20"/>
              </w:rPr>
            </w:pPr>
            <w:del w:id="2725" w:author="Matthew McBee" w:date="2019-12-04T10:37:00Z">
              <w:r w:rsidRPr="00CB7578" w:rsidDel="002434FE">
                <w:rPr>
                  <w:rFonts w:ascii="-webkit-standard" w:hAnsi="-webkit-standard"/>
                  <w:sz w:val="20"/>
                  <w:szCs w:val="20"/>
                </w:rPr>
                <w:delText>54.13%</w:delText>
              </w:r>
            </w:del>
          </w:p>
        </w:tc>
      </w:tr>
      <w:tr w:rsidR="00CB7578" w:rsidRPr="00CB7578" w:rsidDel="002434FE" w14:paraId="568DC449" w14:textId="34CF0D5E" w:rsidTr="00CB7578">
        <w:trPr>
          <w:tblCellSpacing w:w="15" w:type="dxa"/>
          <w:del w:id="2726" w:author="Matthew McBee" w:date="2019-12-04T10:37:00Z"/>
        </w:trPr>
        <w:tc>
          <w:tcPr>
            <w:tcW w:w="0" w:type="auto"/>
            <w:vAlign w:val="center"/>
            <w:hideMark/>
          </w:tcPr>
          <w:p w14:paraId="727530BD" w14:textId="74DF8068" w:rsidR="00CB7578" w:rsidRPr="00CB7578" w:rsidDel="002434FE" w:rsidRDefault="00CB7578" w:rsidP="00CB7578">
            <w:pPr>
              <w:rPr>
                <w:del w:id="2727" w:author="Matthew McBee" w:date="2019-12-04T10:37:00Z"/>
                <w:rFonts w:ascii="-webkit-standard" w:hAnsi="-webkit-standard"/>
                <w:sz w:val="20"/>
                <w:szCs w:val="20"/>
              </w:rPr>
            </w:pPr>
            <w:del w:id="2728" w:author="Matthew McBee" w:date="2019-12-04T10:37:00Z">
              <w:r w:rsidRPr="00CB7578" w:rsidDel="002434FE">
                <w:rPr>
                  <w:rFonts w:ascii="-webkit-standard" w:hAnsi="-webkit-standard"/>
                  <w:sz w:val="20"/>
                  <w:szCs w:val="20"/>
                </w:rPr>
                <w:delText>smoking</w:delText>
              </w:r>
            </w:del>
          </w:p>
        </w:tc>
        <w:tc>
          <w:tcPr>
            <w:tcW w:w="0" w:type="auto"/>
            <w:vAlign w:val="center"/>
            <w:hideMark/>
          </w:tcPr>
          <w:p w14:paraId="14DBBA2C" w14:textId="790CE683" w:rsidR="00CB7578" w:rsidRPr="00CB7578" w:rsidDel="002434FE" w:rsidRDefault="00CB7578" w:rsidP="00CB7578">
            <w:pPr>
              <w:jc w:val="center"/>
              <w:rPr>
                <w:del w:id="2729" w:author="Matthew McBee" w:date="2019-12-04T10:37:00Z"/>
                <w:rFonts w:ascii="-webkit-standard" w:hAnsi="-webkit-standard"/>
                <w:sz w:val="20"/>
                <w:szCs w:val="20"/>
              </w:rPr>
            </w:pPr>
            <w:del w:id="2730" w:author="Matthew McBee" w:date="2019-12-04T10:37:00Z">
              <w:r w:rsidRPr="00CB7578" w:rsidDel="002434FE">
                <w:rPr>
                  <w:rFonts w:ascii="-webkit-standard" w:hAnsi="-webkit-standard"/>
                  <w:sz w:val="20"/>
                  <w:szCs w:val="20"/>
                </w:rPr>
                <w:delText>No</w:delText>
              </w:r>
            </w:del>
          </w:p>
        </w:tc>
        <w:tc>
          <w:tcPr>
            <w:tcW w:w="0" w:type="auto"/>
            <w:vAlign w:val="center"/>
            <w:hideMark/>
          </w:tcPr>
          <w:p w14:paraId="4C81F909" w14:textId="79392C26" w:rsidR="00CB7578" w:rsidRPr="00CB7578" w:rsidDel="002434FE" w:rsidRDefault="00CB7578" w:rsidP="00CB7578">
            <w:pPr>
              <w:jc w:val="center"/>
              <w:rPr>
                <w:del w:id="2731" w:author="Matthew McBee" w:date="2019-12-04T10:37:00Z"/>
                <w:rFonts w:ascii="-webkit-standard" w:hAnsi="-webkit-standard"/>
                <w:sz w:val="20"/>
                <w:szCs w:val="20"/>
              </w:rPr>
            </w:pPr>
            <w:del w:id="2732" w:author="Matthew McBee" w:date="2019-12-04T10:37:00Z">
              <w:r w:rsidRPr="00CB7578" w:rsidDel="002434FE">
                <w:rPr>
                  <w:rFonts w:ascii="-webkit-standard" w:hAnsi="-webkit-standard"/>
                  <w:sz w:val="20"/>
                  <w:szCs w:val="20"/>
                </w:rPr>
                <w:delText>1472</w:delText>
              </w:r>
            </w:del>
          </w:p>
        </w:tc>
        <w:tc>
          <w:tcPr>
            <w:tcW w:w="0" w:type="auto"/>
            <w:vAlign w:val="center"/>
            <w:hideMark/>
          </w:tcPr>
          <w:p w14:paraId="313B99F3" w14:textId="6B72F933" w:rsidR="00CB7578" w:rsidRPr="00CB7578" w:rsidDel="002434FE" w:rsidRDefault="00CB7578" w:rsidP="00CB7578">
            <w:pPr>
              <w:jc w:val="center"/>
              <w:rPr>
                <w:del w:id="2733" w:author="Matthew McBee" w:date="2019-12-04T10:37:00Z"/>
                <w:rFonts w:ascii="-webkit-standard" w:hAnsi="-webkit-standard"/>
                <w:sz w:val="20"/>
                <w:szCs w:val="20"/>
              </w:rPr>
            </w:pPr>
            <w:del w:id="2734" w:author="Matthew McBee" w:date="2019-12-04T10:37:00Z">
              <w:r w:rsidRPr="00CB7578" w:rsidDel="002434FE">
                <w:rPr>
                  <w:rFonts w:ascii="-webkit-standard" w:hAnsi="-webkit-standard"/>
                  <w:sz w:val="20"/>
                  <w:szCs w:val="20"/>
                </w:rPr>
                <w:delText>68.62%</w:delText>
              </w:r>
            </w:del>
          </w:p>
        </w:tc>
      </w:tr>
      <w:tr w:rsidR="00CB7578" w:rsidRPr="00CB7578" w:rsidDel="002434FE" w14:paraId="3B7755CA" w14:textId="61E2CF9A" w:rsidTr="00CB7578">
        <w:trPr>
          <w:tblCellSpacing w:w="15" w:type="dxa"/>
          <w:del w:id="2735" w:author="Matthew McBee" w:date="2019-12-04T10:37:00Z"/>
        </w:trPr>
        <w:tc>
          <w:tcPr>
            <w:tcW w:w="0" w:type="auto"/>
            <w:vAlign w:val="center"/>
            <w:hideMark/>
          </w:tcPr>
          <w:p w14:paraId="17B00987" w14:textId="0640A219" w:rsidR="00CB7578" w:rsidRPr="00CB7578" w:rsidDel="002434FE" w:rsidRDefault="00CB7578" w:rsidP="00CB7578">
            <w:pPr>
              <w:rPr>
                <w:del w:id="2736" w:author="Matthew McBee" w:date="2019-12-04T10:37:00Z"/>
                <w:rFonts w:ascii="-webkit-standard" w:hAnsi="-webkit-standard"/>
                <w:sz w:val="20"/>
                <w:szCs w:val="20"/>
              </w:rPr>
            </w:pPr>
          </w:p>
        </w:tc>
        <w:tc>
          <w:tcPr>
            <w:tcW w:w="0" w:type="auto"/>
            <w:vAlign w:val="center"/>
            <w:hideMark/>
          </w:tcPr>
          <w:p w14:paraId="576A2DD3" w14:textId="5FD0F693" w:rsidR="00CB7578" w:rsidRPr="00CB7578" w:rsidDel="002434FE" w:rsidRDefault="00CB7578" w:rsidP="00CB7578">
            <w:pPr>
              <w:jc w:val="center"/>
              <w:rPr>
                <w:del w:id="2737" w:author="Matthew McBee" w:date="2019-12-04T10:37:00Z"/>
                <w:rFonts w:ascii="-webkit-standard" w:hAnsi="-webkit-standard"/>
                <w:sz w:val="20"/>
                <w:szCs w:val="20"/>
              </w:rPr>
            </w:pPr>
            <w:del w:id="2738" w:author="Matthew McBee" w:date="2019-12-04T10:37:00Z">
              <w:r w:rsidRPr="00CB7578" w:rsidDel="002434FE">
                <w:rPr>
                  <w:rFonts w:ascii="-webkit-standard" w:hAnsi="-webkit-standard"/>
                  <w:sz w:val="20"/>
                  <w:szCs w:val="20"/>
                </w:rPr>
                <w:delText>Yes</w:delText>
              </w:r>
            </w:del>
          </w:p>
        </w:tc>
        <w:tc>
          <w:tcPr>
            <w:tcW w:w="0" w:type="auto"/>
            <w:vAlign w:val="center"/>
            <w:hideMark/>
          </w:tcPr>
          <w:p w14:paraId="1F6CD0D2" w14:textId="33718A2C" w:rsidR="00CB7578" w:rsidRPr="00CB7578" w:rsidDel="002434FE" w:rsidRDefault="00CB7578" w:rsidP="00CB7578">
            <w:pPr>
              <w:jc w:val="center"/>
              <w:rPr>
                <w:del w:id="2739" w:author="Matthew McBee" w:date="2019-12-04T10:37:00Z"/>
                <w:rFonts w:ascii="-webkit-standard" w:hAnsi="-webkit-standard"/>
                <w:sz w:val="20"/>
                <w:szCs w:val="20"/>
              </w:rPr>
            </w:pPr>
            <w:del w:id="2740" w:author="Matthew McBee" w:date="2019-12-04T10:37:00Z">
              <w:r w:rsidRPr="00CB7578" w:rsidDel="002434FE">
                <w:rPr>
                  <w:rFonts w:ascii="-webkit-standard" w:hAnsi="-webkit-standard"/>
                  <w:sz w:val="20"/>
                  <w:szCs w:val="20"/>
                </w:rPr>
                <w:delText>538</w:delText>
              </w:r>
            </w:del>
          </w:p>
        </w:tc>
        <w:tc>
          <w:tcPr>
            <w:tcW w:w="0" w:type="auto"/>
            <w:vAlign w:val="center"/>
            <w:hideMark/>
          </w:tcPr>
          <w:p w14:paraId="2C93C19C" w14:textId="00B95AF3" w:rsidR="00CB7578" w:rsidRPr="00CB7578" w:rsidDel="002434FE" w:rsidRDefault="00CB7578" w:rsidP="00CB7578">
            <w:pPr>
              <w:jc w:val="center"/>
              <w:rPr>
                <w:del w:id="2741" w:author="Matthew McBee" w:date="2019-12-04T10:37:00Z"/>
                <w:rFonts w:ascii="-webkit-standard" w:hAnsi="-webkit-standard"/>
                <w:sz w:val="20"/>
                <w:szCs w:val="20"/>
              </w:rPr>
            </w:pPr>
            <w:del w:id="2742" w:author="Matthew McBee" w:date="2019-12-04T10:37:00Z">
              <w:r w:rsidRPr="00CB7578" w:rsidDel="002434FE">
                <w:rPr>
                  <w:rFonts w:ascii="-webkit-standard" w:hAnsi="-webkit-standard"/>
                  <w:sz w:val="20"/>
                  <w:szCs w:val="20"/>
                </w:rPr>
                <w:delText>25.08%</w:delText>
              </w:r>
            </w:del>
          </w:p>
        </w:tc>
      </w:tr>
      <w:tr w:rsidR="00CB7578" w:rsidRPr="00CB7578" w:rsidDel="002434FE" w14:paraId="2882FE38" w14:textId="54C050D7" w:rsidTr="00CB7578">
        <w:trPr>
          <w:tblCellSpacing w:w="15" w:type="dxa"/>
          <w:del w:id="2743" w:author="Matthew McBee" w:date="2019-12-04T10:37:00Z"/>
        </w:trPr>
        <w:tc>
          <w:tcPr>
            <w:tcW w:w="0" w:type="auto"/>
            <w:vAlign w:val="center"/>
            <w:hideMark/>
          </w:tcPr>
          <w:p w14:paraId="6C22F13C" w14:textId="5543310B" w:rsidR="00CB7578" w:rsidRPr="00CB7578" w:rsidDel="002434FE" w:rsidRDefault="00CB7578" w:rsidP="00CB7578">
            <w:pPr>
              <w:rPr>
                <w:del w:id="2744" w:author="Matthew McBee" w:date="2019-12-04T10:37:00Z"/>
                <w:rFonts w:ascii="-webkit-standard" w:hAnsi="-webkit-standard"/>
                <w:sz w:val="20"/>
                <w:szCs w:val="20"/>
              </w:rPr>
            </w:pPr>
          </w:p>
        </w:tc>
        <w:tc>
          <w:tcPr>
            <w:tcW w:w="0" w:type="auto"/>
            <w:vAlign w:val="center"/>
            <w:hideMark/>
          </w:tcPr>
          <w:p w14:paraId="138D763F" w14:textId="351C3E2E" w:rsidR="00CB7578" w:rsidRPr="00CB7578" w:rsidDel="002434FE" w:rsidRDefault="00CB7578" w:rsidP="00CB7578">
            <w:pPr>
              <w:jc w:val="center"/>
              <w:rPr>
                <w:del w:id="2745" w:author="Matthew McBee" w:date="2019-12-04T10:37:00Z"/>
                <w:rFonts w:ascii="-webkit-standard" w:hAnsi="-webkit-standard"/>
                <w:sz w:val="20"/>
                <w:szCs w:val="20"/>
              </w:rPr>
            </w:pPr>
            <w:del w:id="2746" w:author="Matthew McBee" w:date="2019-12-04T10:37:00Z">
              <w:r w:rsidDel="002434FE">
                <w:rPr>
                  <w:rFonts w:ascii="-webkit-standard" w:hAnsi="-webkit-standard"/>
                  <w:sz w:val="20"/>
                  <w:szCs w:val="20"/>
                </w:rPr>
                <w:delText>.</w:delText>
              </w:r>
            </w:del>
          </w:p>
        </w:tc>
        <w:tc>
          <w:tcPr>
            <w:tcW w:w="0" w:type="auto"/>
            <w:vAlign w:val="center"/>
            <w:hideMark/>
          </w:tcPr>
          <w:p w14:paraId="34FE14A5" w14:textId="2AE56FE4" w:rsidR="00CB7578" w:rsidRPr="00CB7578" w:rsidDel="002434FE" w:rsidRDefault="00CB7578" w:rsidP="00CB7578">
            <w:pPr>
              <w:jc w:val="center"/>
              <w:rPr>
                <w:del w:id="2747" w:author="Matthew McBee" w:date="2019-12-04T10:37:00Z"/>
                <w:rFonts w:ascii="-webkit-standard" w:hAnsi="-webkit-standard"/>
                <w:sz w:val="20"/>
                <w:szCs w:val="20"/>
              </w:rPr>
            </w:pPr>
            <w:del w:id="2748" w:author="Matthew McBee" w:date="2019-12-04T10:37:00Z">
              <w:r w:rsidRPr="00CB7578" w:rsidDel="002434FE">
                <w:rPr>
                  <w:rFonts w:ascii="-webkit-standard" w:hAnsi="-webkit-standard"/>
                  <w:sz w:val="20"/>
                  <w:szCs w:val="20"/>
                </w:rPr>
                <w:delText>135</w:delText>
              </w:r>
            </w:del>
          </w:p>
        </w:tc>
        <w:tc>
          <w:tcPr>
            <w:tcW w:w="0" w:type="auto"/>
            <w:vAlign w:val="center"/>
            <w:hideMark/>
          </w:tcPr>
          <w:p w14:paraId="126ADBE8" w14:textId="58266A13" w:rsidR="00CB7578" w:rsidRPr="00CB7578" w:rsidDel="002434FE" w:rsidRDefault="00CB7578" w:rsidP="00CB7578">
            <w:pPr>
              <w:jc w:val="center"/>
              <w:rPr>
                <w:del w:id="2749" w:author="Matthew McBee" w:date="2019-12-04T10:37:00Z"/>
                <w:rFonts w:ascii="-webkit-standard" w:hAnsi="-webkit-standard"/>
                <w:sz w:val="20"/>
                <w:szCs w:val="20"/>
              </w:rPr>
            </w:pPr>
            <w:del w:id="2750" w:author="Matthew McBee" w:date="2019-12-04T10:37:00Z">
              <w:r w:rsidRPr="00CB7578" w:rsidDel="002434FE">
                <w:rPr>
                  <w:rFonts w:ascii="-webkit-standard" w:hAnsi="-webkit-standard"/>
                  <w:sz w:val="20"/>
                  <w:szCs w:val="20"/>
                </w:rPr>
                <w:delText>6.29%</w:delText>
              </w:r>
            </w:del>
          </w:p>
        </w:tc>
      </w:tr>
      <w:tr w:rsidR="00CB7578" w:rsidRPr="00CB7578" w:rsidDel="002434FE" w14:paraId="33F1E346" w14:textId="56EB6BBA" w:rsidTr="00CB7578">
        <w:trPr>
          <w:tblCellSpacing w:w="15" w:type="dxa"/>
          <w:del w:id="2751" w:author="Matthew McBee" w:date="2019-12-04T10:37:00Z"/>
        </w:trPr>
        <w:tc>
          <w:tcPr>
            <w:tcW w:w="0" w:type="auto"/>
            <w:vAlign w:val="center"/>
            <w:hideMark/>
          </w:tcPr>
          <w:p w14:paraId="445F60E4" w14:textId="6095590D" w:rsidR="00CB7578" w:rsidRPr="00CB7578" w:rsidDel="002434FE" w:rsidRDefault="00CB7578" w:rsidP="00CB7578">
            <w:pPr>
              <w:rPr>
                <w:del w:id="2752" w:author="Matthew McBee" w:date="2019-12-04T10:37:00Z"/>
                <w:rFonts w:ascii="-webkit-standard" w:hAnsi="-webkit-standard"/>
                <w:sz w:val="20"/>
                <w:szCs w:val="20"/>
              </w:rPr>
            </w:pPr>
            <w:del w:id="2753" w:author="Matthew McBee" w:date="2019-12-04T10:37:00Z">
              <w:r w:rsidRPr="00CB7578" w:rsidDel="002434FE">
                <w:rPr>
                  <w:rFonts w:ascii="-webkit-standard" w:hAnsi="-webkit-standard"/>
                  <w:sz w:val="20"/>
                  <w:szCs w:val="20"/>
                </w:rPr>
                <w:delText>SMSA</w:delText>
              </w:r>
            </w:del>
          </w:p>
        </w:tc>
        <w:tc>
          <w:tcPr>
            <w:tcW w:w="0" w:type="auto"/>
            <w:vAlign w:val="center"/>
            <w:hideMark/>
          </w:tcPr>
          <w:p w14:paraId="1A14EDA9" w14:textId="22D34B31" w:rsidR="00CB7578" w:rsidRPr="00CB7578" w:rsidDel="002434FE" w:rsidRDefault="00CB7578" w:rsidP="00CB7578">
            <w:pPr>
              <w:jc w:val="center"/>
              <w:rPr>
                <w:del w:id="2754" w:author="Matthew McBee" w:date="2019-12-04T10:37:00Z"/>
                <w:rFonts w:ascii="-webkit-standard" w:hAnsi="-webkit-standard"/>
                <w:sz w:val="20"/>
                <w:szCs w:val="20"/>
              </w:rPr>
            </w:pPr>
            <w:del w:id="2755" w:author="Matthew McBee" w:date="2019-12-04T10:37:00Z">
              <w:r w:rsidRPr="00CB7578" w:rsidDel="002434FE">
                <w:rPr>
                  <w:rFonts w:ascii="-webkit-standard" w:hAnsi="-webkit-standard"/>
                  <w:sz w:val="20"/>
                  <w:szCs w:val="20"/>
                </w:rPr>
                <w:delText>Not in SMSA</w:delText>
              </w:r>
            </w:del>
          </w:p>
        </w:tc>
        <w:tc>
          <w:tcPr>
            <w:tcW w:w="0" w:type="auto"/>
            <w:vAlign w:val="center"/>
            <w:hideMark/>
          </w:tcPr>
          <w:p w14:paraId="2FEE3646" w14:textId="378E08B9" w:rsidR="00CB7578" w:rsidRPr="00CB7578" w:rsidDel="002434FE" w:rsidRDefault="00CB7578" w:rsidP="00CB7578">
            <w:pPr>
              <w:jc w:val="center"/>
              <w:rPr>
                <w:del w:id="2756" w:author="Matthew McBee" w:date="2019-12-04T10:37:00Z"/>
                <w:rFonts w:ascii="-webkit-standard" w:hAnsi="-webkit-standard"/>
                <w:sz w:val="20"/>
                <w:szCs w:val="20"/>
              </w:rPr>
            </w:pPr>
            <w:del w:id="2757" w:author="Matthew McBee" w:date="2019-12-04T10:37:00Z">
              <w:r w:rsidRPr="00CB7578" w:rsidDel="002434FE">
                <w:rPr>
                  <w:rFonts w:ascii="-webkit-standard" w:hAnsi="-webkit-standard"/>
                  <w:sz w:val="20"/>
                  <w:szCs w:val="20"/>
                </w:rPr>
                <w:delText>388</w:delText>
              </w:r>
            </w:del>
          </w:p>
        </w:tc>
        <w:tc>
          <w:tcPr>
            <w:tcW w:w="0" w:type="auto"/>
            <w:vAlign w:val="center"/>
            <w:hideMark/>
          </w:tcPr>
          <w:p w14:paraId="60A4F903" w14:textId="6F8EDE1A" w:rsidR="00CB7578" w:rsidRPr="00CB7578" w:rsidDel="002434FE" w:rsidRDefault="00CB7578" w:rsidP="00CB7578">
            <w:pPr>
              <w:jc w:val="center"/>
              <w:rPr>
                <w:del w:id="2758" w:author="Matthew McBee" w:date="2019-12-04T10:37:00Z"/>
                <w:rFonts w:ascii="-webkit-standard" w:hAnsi="-webkit-standard"/>
                <w:sz w:val="20"/>
                <w:szCs w:val="20"/>
              </w:rPr>
            </w:pPr>
            <w:del w:id="2759" w:author="Matthew McBee" w:date="2019-12-04T10:37:00Z">
              <w:r w:rsidRPr="00CB7578" w:rsidDel="002434FE">
                <w:rPr>
                  <w:rFonts w:ascii="-webkit-standard" w:hAnsi="-webkit-standard"/>
                  <w:sz w:val="20"/>
                  <w:szCs w:val="20"/>
                </w:rPr>
                <w:delText>18.09%</w:delText>
              </w:r>
            </w:del>
          </w:p>
        </w:tc>
      </w:tr>
      <w:tr w:rsidR="00CB7578" w:rsidRPr="00CB7578" w:rsidDel="002434FE" w14:paraId="161D93B6" w14:textId="1948B802" w:rsidTr="00CB7578">
        <w:trPr>
          <w:tblCellSpacing w:w="15" w:type="dxa"/>
          <w:del w:id="2760" w:author="Matthew McBee" w:date="2019-12-04T10:37:00Z"/>
        </w:trPr>
        <w:tc>
          <w:tcPr>
            <w:tcW w:w="0" w:type="auto"/>
            <w:vAlign w:val="center"/>
            <w:hideMark/>
          </w:tcPr>
          <w:p w14:paraId="61A8BF95" w14:textId="2090A826" w:rsidR="00CB7578" w:rsidRPr="00CB7578" w:rsidDel="002434FE" w:rsidRDefault="00CB7578" w:rsidP="00CB7578">
            <w:pPr>
              <w:rPr>
                <w:del w:id="2761" w:author="Matthew McBee" w:date="2019-12-04T10:37:00Z"/>
                <w:rFonts w:ascii="-webkit-standard" w:hAnsi="-webkit-standard"/>
                <w:sz w:val="20"/>
                <w:szCs w:val="20"/>
              </w:rPr>
            </w:pPr>
          </w:p>
        </w:tc>
        <w:tc>
          <w:tcPr>
            <w:tcW w:w="0" w:type="auto"/>
            <w:vAlign w:val="center"/>
            <w:hideMark/>
          </w:tcPr>
          <w:p w14:paraId="21CA9817" w14:textId="2F37083C" w:rsidR="00CB7578" w:rsidRPr="00CB7578" w:rsidDel="002434FE" w:rsidRDefault="00CB7578" w:rsidP="00CB7578">
            <w:pPr>
              <w:jc w:val="center"/>
              <w:rPr>
                <w:del w:id="2762" w:author="Matthew McBee" w:date="2019-12-04T10:37:00Z"/>
                <w:rFonts w:ascii="-webkit-standard" w:hAnsi="-webkit-standard"/>
                <w:sz w:val="20"/>
                <w:szCs w:val="20"/>
              </w:rPr>
            </w:pPr>
            <w:del w:id="2763" w:author="Matthew McBee" w:date="2019-12-04T10:37:00Z">
              <w:r w:rsidRPr="00CB7578" w:rsidDel="002434FE">
                <w:rPr>
                  <w:rFonts w:ascii="-webkit-standard" w:hAnsi="-webkit-standard"/>
                  <w:sz w:val="20"/>
                  <w:szCs w:val="20"/>
                </w:rPr>
                <w:delText>SMSA; central city unknown</w:delText>
              </w:r>
            </w:del>
          </w:p>
        </w:tc>
        <w:tc>
          <w:tcPr>
            <w:tcW w:w="0" w:type="auto"/>
            <w:vAlign w:val="center"/>
            <w:hideMark/>
          </w:tcPr>
          <w:p w14:paraId="74395F7A" w14:textId="57670C90" w:rsidR="00CB7578" w:rsidRPr="00CB7578" w:rsidDel="002434FE" w:rsidRDefault="00CB7578" w:rsidP="00CB7578">
            <w:pPr>
              <w:jc w:val="center"/>
              <w:rPr>
                <w:del w:id="2764" w:author="Matthew McBee" w:date="2019-12-04T10:37:00Z"/>
                <w:rFonts w:ascii="-webkit-standard" w:hAnsi="-webkit-standard"/>
                <w:sz w:val="20"/>
                <w:szCs w:val="20"/>
              </w:rPr>
            </w:pPr>
            <w:del w:id="2765" w:author="Matthew McBee" w:date="2019-12-04T10:37:00Z">
              <w:r w:rsidRPr="00CB7578" w:rsidDel="002434FE">
                <w:rPr>
                  <w:rFonts w:ascii="-webkit-standard" w:hAnsi="-webkit-standard"/>
                  <w:sz w:val="20"/>
                  <w:szCs w:val="20"/>
                </w:rPr>
                <w:delText>693</w:delText>
              </w:r>
            </w:del>
          </w:p>
        </w:tc>
        <w:tc>
          <w:tcPr>
            <w:tcW w:w="0" w:type="auto"/>
            <w:vAlign w:val="center"/>
            <w:hideMark/>
          </w:tcPr>
          <w:p w14:paraId="5810C334" w14:textId="3D30EEDF" w:rsidR="00CB7578" w:rsidRPr="00CB7578" w:rsidDel="002434FE" w:rsidRDefault="00CB7578" w:rsidP="00CB7578">
            <w:pPr>
              <w:jc w:val="center"/>
              <w:rPr>
                <w:del w:id="2766" w:author="Matthew McBee" w:date="2019-12-04T10:37:00Z"/>
                <w:rFonts w:ascii="-webkit-standard" w:hAnsi="-webkit-standard"/>
                <w:sz w:val="20"/>
                <w:szCs w:val="20"/>
              </w:rPr>
            </w:pPr>
            <w:del w:id="2767" w:author="Matthew McBee" w:date="2019-12-04T10:37:00Z">
              <w:r w:rsidRPr="00CB7578" w:rsidDel="002434FE">
                <w:rPr>
                  <w:rFonts w:ascii="-webkit-standard" w:hAnsi="-webkit-standard"/>
                  <w:sz w:val="20"/>
                  <w:szCs w:val="20"/>
                </w:rPr>
                <w:delText>32.31%</w:delText>
              </w:r>
            </w:del>
          </w:p>
        </w:tc>
      </w:tr>
      <w:tr w:rsidR="00CB7578" w:rsidRPr="00CB7578" w:rsidDel="002434FE" w14:paraId="11727731" w14:textId="70701B35" w:rsidTr="00CB7578">
        <w:trPr>
          <w:tblCellSpacing w:w="15" w:type="dxa"/>
          <w:del w:id="2768" w:author="Matthew McBee" w:date="2019-12-04T10:37:00Z"/>
        </w:trPr>
        <w:tc>
          <w:tcPr>
            <w:tcW w:w="0" w:type="auto"/>
            <w:vAlign w:val="center"/>
            <w:hideMark/>
          </w:tcPr>
          <w:p w14:paraId="07B85D3A" w14:textId="15C7D3C9" w:rsidR="00CB7578" w:rsidRPr="00CB7578" w:rsidDel="002434FE" w:rsidRDefault="00CB7578" w:rsidP="00CB7578">
            <w:pPr>
              <w:rPr>
                <w:del w:id="2769" w:author="Matthew McBee" w:date="2019-12-04T10:37:00Z"/>
                <w:rFonts w:ascii="-webkit-standard" w:hAnsi="-webkit-standard"/>
                <w:sz w:val="20"/>
                <w:szCs w:val="20"/>
              </w:rPr>
            </w:pPr>
          </w:p>
        </w:tc>
        <w:tc>
          <w:tcPr>
            <w:tcW w:w="0" w:type="auto"/>
            <w:vAlign w:val="center"/>
            <w:hideMark/>
          </w:tcPr>
          <w:p w14:paraId="46DD1EB6" w14:textId="62ED4A27" w:rsidR="00CB7578" w:rsidRPr="00CB7578" w:rsidDel="002434FE" w:rsidRDefault="00CB7578" w:rsidP="00CB7578">
            <w:pPr>
              <w:jc w:val="center"/>
              <w:rPr>
                <w:del w:id="2770" w:author="Matthew McBee" w:date="2019-12-04T10:37:00Z"/>
                <w:rFonts w:ascii="-webkit-standard" w:hAnsi="-webkit-standard"/>
                <w:sz w:val="20"/>
                <w:szCs w:val="20"/>
              </w:rPr>
            </w:pPr>
            <w:del w:id="2771" w:author="Matthew McBee" w:date="2019-12-04T10:37:00Z">
              <w:r w:rsidRPr="00CB7578" w:rsidDel="002434FE">
                <w:rPr>
                  <w:rFonts w:ascii="-webkit-standard" w:hAnsi="-webkit-standard"/>
                  <w:sz w:val="20"/>
                  <w:szCs w:val="20"/>
                </w:rPr>
                <w:delText>SMSA; in central city</w:delText>
              </w:r>
            </w:del>
          </w:p>
        </w:tc>
        <w:tc>
          <w:tcPr>
            <w:tcW w:w="0" w:type="auto"/>
            <w:vAlign w:val="center"/>
            <w:hideMark/>
          </w:tcPr>
          <w:p w14:paraId="2BEFFF24" w14:textId="49E71A61" w:rsidR="00CB7578" w:rsidRPr="00CB7578" w:rsidDel="002434FE" w:rsidRDefault="00CB7578" w:rsidP="00CB7578">
            <w:pPr>
              <w:jc w:val="center"/>
              <w:rPr>
                <w:del w:id="2772" w:author="Matthew McBee" w:date="2019-12-04T10:37:00Z"/>
                <w:rFonts w:ascii="-webkit-standard" w:hAnsi="-webkit-standard"/>
                <w:sz w:val="20"/>
                <w:szCs w:val="20"/>
              </w:rPr>
            </w:pPr>
            <w:del w:id="2773" w:author="Matthew McBee" w:date="2019-12-04T10:37:00Z">
              <w:r w:rsidRPr="00CB7578" w:rsidDel="002434FE">
                <w:rPr>
                  <w:rFonts w:ascii="-webkit-standard" w:hAnsi="-webkit-standard"/>
                  <w:sz w:val="20"/>
                  <w:szCs w:val="20"/>
                </w:rPr>
                <w:delText>307</w:delText>
              </w:r>
            </w:del>
          </w:p>
        </w:tc>
        <w:tc>
          <w:tcPr>
            <w:tcW w:w="0" w:type="auto"/>
            <w:vAlign w:val="center"/>
            <w:hideMark/>
          </w:tcPr>
          <w:p w14:paraId="311BC572" w14:textId="113D1C37" w:rsidR="00CB7578" w:rsidRPr="00CB7578" w:rsidDel="002434FE" w:rsidRDefault="00CB7578" w:rsidP="00CB7578">
            <w:pPr>
              <w:jc w:val="center"/>
              <w:rPr>
                <w:del w:id="2774" w:author="Matthew McBee" w:date="2019-12-04T10:37:00Z"/>
                <w:rFonts w:ascii="-webkit-standard" w:hAnsi="-webkit-standard"/>
                <w:sz w:val="20"/>
                <w:szCs w:val="20"/>
              </w:rPr>
            </w:pPr>
            <w:del w:id="2775" w:author="Matthew McBee" w:date="2019-12-04T10:37:00Z">
              <w:r w:rsidRPr="00CB7578" w:rsidDel="002434FE">
                <w:rPr>
                  <w:rFonts w:ascii="-webkit-standard" w:hAnsi="-webkit-standard"/>
                  <w:sz w:val="20"/>
                  <w:szCs w:val="20"/>
                </w:rPr>
                <w:delText>14.31%</w:delText>
              </w:r>
            </w:del>
          </w:p>
        </w:tc>
      </w:tr>
      <w:tr w:rsidR="00CB7578" w:rsidRPr="00CB7578" w:rsidDel="002434FE" w14:paraId="0F64CD81" w14:textId="4E7E6546" w:rsidTr="00CB7578">
        <w:trPr>
          <w:tblCellSpacing w:w="15" w:type="dxa"/>
          <w:del w:id="2776" w:author="Matthew McBee" w:date="2019-12-04T10:37:00Z"/>
        </w:trPr>
        <w:tc>
          <w:tcPr>
            <w:tcW w:w="0" w:type="auto"/>
            <w:vAlign w:val="center"/>
            <w:hideMark/>
          </w:tcPr>
          <w:p w14:paraId="6F533EEE" w14:textId="17D0A70F" w:rsidR="00CB7578" w:rsidRPr="00CB7578" w:rsidDel="002434FE" w:rsidRDefault="00CB7578" w:rsidP="00CB7578">
            <w:pPr>
              <w:rPr>
                <w:del w:id="2777" w:author="Matthew McBee" w:date="2019-12-04T10:37:00Z"/>
                <w:rFonts w:ascii="-webkit-standard" w:hAnsi="-webkit-standard"/>
                <w:sz w:val="20"/>
                <w:szCs w:val="20"/>
              </w:rPr>
            </w:pPr>
          </w:p>
        </w:tc>
        <w:tc>
          <w:tcPr>
            <w:tcW w:w="0" w:type="auto"/>
            <w:vAlign w:val="center"/>
            <w:hideMark/>
          </w:tcPr>
          <w:p w14:paraId="67A23023" w14:textId="7FDED0CC" w:rsidR="00CB7578" w:rsidRPr="00CB7578" w:rsidDel="002434FE" w:rsidRDefault="00CB7578" w:rsidP="00CB7578">
            <w:pPr>
              <w:jc w:val="center"/>
              <w:rPr>
                <w:del w:id="2778" w:author="Matthew McBee" w:date="2019-12-04T10:37:00Z"/>
                <w:rFonts w:ascii="-webkit-standard" w:hAnsi="-webkit-standard"/>
                <w:sz w:val="20"/>
                <w:szCs w:val="20"/>
              </w:rPr>
            </w:pPr>
            <w:del w:id="2779" w:author="Matthew McBee" w:date="2019-12-04T10:37:00Z">
              <w:r w:rsidRPr="00CB7578" w:rsidDel="002434FE">
                <w:rPr>
                  <w:rFonts w:ascii="-webkit-standard" w:hAnsi="-webkit-standard"/>
                  <w:sz w:val="20"/>
                  <w:szCs w:val="20"/>
                </w:rPr>
                <w:delText>SMSA; not central city</w:delText>
              </w:r>
            </w:del>
          </w:p>
        </w:tc>
        <w:tc>
          <w:tcPr>
            <w:tcW w:w="0" w:type="auto"/>
            <w:vAlign w:val="center"/>
            <w:hideMark/>
          </w:tcPr>
          <w:p w14:paraId="541D9C56" w14:textId="09534F35" w:rsidR="00CB7578" w:rsidRPr="00CB7578" w:rsidDel="002434FE" w:rsidRDefault="00CB7578" w:rsidP="00CB7578">
            <w:pPr>
              <w:jc w:val="center"/>
              <w:rPr>
                <w:del w:id="2780" w:author="Matthew McBee" w:date="2019-12-04T10:37:00Z"/>
                <w:rFonts w:ascii="-webkit-standard" w:hAnsi="-webkit-standard"/>
                <w:sz w:val="20"/>
                <w:szCs w:val="20"/>
              </w:rPr>
            </w:pPr>
            <w:del w:id="2781" w:author="Matthew McBee" w:date="2019-12-04T10:37:00Z">
              <w:r w:rsidRPr="00CB7578" w:rsidDel="002434FE">
                <w:rPr>
                  <w:rFonts w:ascii="-webkit-standard" w:hAnsi="-webkit-standard"/>
                  <w:sz w:val="20"/>
                  <w:szCs w:val="20"/>
                </w:rPr>
                <w:delText>651</w:delText>
              </w:r>
            </w:del>
          </w:p>
        </w:tc>
        <w:tc>
          <w:tcPr>
            <w:tcW w:w="0" w:type="auto"/>
            <w:vAlign w:val="center"/>
            <w:hideMark/>
          </w:tcPr>
          <w:p w14:paraId="0F035F1E" w14:textId="4629D933" w:rsidR="00CB7578" w:rsidRPr="00CB7578" w:rsidDel="002434FE" w:rsidRDefault="00CB7578" w:rsidP="00CB7578">
            <w:pPr>
              <w:jc w:val="center"/>
              <w:rPr>
                <w:del w:id="2782" w:author="Matthew McBee" w:date="2019-12-04T10:37:00Z"/>
                <w:rFonts w:ascii="-webkit-standard" w:hAnsi="-webkit-standard"/>
                <w:sz w:val="20"/>
                <w:szCs w:val="20"/>
              </w:rPr>
            </w:pPr>
            <w:del w:id="2783" w:author="Matthew McBee" w:date="2019-12-04T10:37:00Z">
              <w:r w:rsidRPr="00CB7578" w:rsidDel="002434FE">
                <w:rPr>
                  <w:rFonts w:ascii="-webkit-standard" w:hAnsi="-webkit-standard"/>
                  <w:sz w:val="20"/>
                  <w:szCs w:val="20"/>
                </w:rPr>
                <w:delText>30.35%</w:delText>
              </w:r>
            </w:del>
          </w:p>
        </w:tc>
      </w:tr>
      <w:tr w:rsidR="00CB7578" w:rsidRPr="00CB7578" w:rsidDel="002434FE" w14:paraId="4AAA86D4" w14:textId="16A976BE" w:rsidTr="00CB7578">
        <w:trPr>
          <w:tblCellSpacing w:w="15" w:type="dxa"/>
          <w:del w:id="2784" w:author="Matthew McBee" w:date="2019-12-04T10:37:00Z"/>
        </w:trPr>
        <w:tc>
          <w:tcPr>
            <w:tcW w:w="0" w:type="auto"/>
            <w:vAlign w:val="center"/>
            <w:hideMark/>
          </w:tcPr>
          <w:p w14:paraId="292C8BE8" w14:textId="62000FE9" w:rsidR="00CB7578" w:rsidRPr="00CB7578" w:rsidDel="002434FE" w:rsidRDefault="00CB7578" w:rsidP="00CB7578">
            <w:pPr>
              <w:rPr>
                <w:del w:id="2785" w:author="Matthew McBee" w:date="2019-12-04T10:37:00Z"/>
                <w:rFonts w:ascii="-webkit-standard" w:hAnsi="-webkit-standard"/>
                <w:sz w:val="20"/>
                <w:szCs w:val="20"/>
              </w:rPr>
            </w:pPr>
          </w:p>
        </w:tc>
        <w:tc>
          <w:tcPr>
            <w:tcW w:w="0" w:type="auto"/>
            <w:vAlign w:val="center"/>
            <w:hideMark/>
          </w:tcPr>
          <w:p w14:paraId="2D00060B" w14:textId="376F438C" w:rsidR="00CB7578" w:rsidRPr="00CB7578" w:rsidDel="002434FE" w:rsidRDefault="00CB7578" w:rsidP="00CB7578">
            <w:pPr>
              <w:jc w:val="center"/>
              <w:rPr>
                <w:del w:id="2786" w:author="Matthew McBee" w:date="2019-12-04T10:37:00Z"/>
                <w:rFonts w:ascii="-webkit-standard" w:hAnsi="-webkit-standard"/>
                <w:sz w:val="20"/>
                <w:szCs w:val="20"/>
              </w:rPr>
            </w:pPr>
          </w:p>
        </w:tc>
        <w:tc>
          <w:tcPr>
            <w:tcW w:w="0" w:type="auto"/>
            <w:vAlign w:val="center"/>
            <w:hideMark/>
          </w:tcPr>
          <w:p w14:paraId="74F4A7C3" w14:textId="23EA41A2" w:rsidR="00CB7578" w:rsidRPr="00CB7578" w:rsidDel="002434FE" w:rsidRDefault="00CB7578" w:rsidP="00CB7578">
            <w:pPr>
              <w:jc w:val="center"/>
              <w:rPr>
                <w:del w:id="2787" w:author="Matthew McBee" w:date="2019-12-04T10:37:00Z"/>
                <w:rFonts w:ascii="-webkit-standard" w:hAnsi="-webkit-standard"/>
                <w:sz w:val="20"/>
                <w:szCs w:val="20"/>
              </w:rPr>
            </w:pPr>
            <w:del w:id="2788" w:author="Matthew McBee" w:date="2019-12-04T10:37:00Z">
              <w:r w:rsidRPr="00CB7578" w:rsidDel="002434FE">
                <w:rPr>
                  <w:rFonts w:ascii="-webkit-standard" w:hAnsi="-webkit-standard"/>
                  <w:sz w:val="20"/>
                  <w:szCs w:val="20"/>
                </w:rPr>
                <w:delText>106</w:delText>
              </w:r>
            </w:del>
          </w:p>
        </w:tc>
        <w:tc>
          <w:tcPr>
            <w:tcW w:w="0" w:type="auto"/>
            <w:vAlign w:val="center"/>
            <w:hideMark/>
          </w:tcPr>
          <w:p w14:paraId="68D4E6E3" w14:textId="1A1AF158" w:rsidR="00CB7578" w:rsidRPr="00CB7578" w:rsidDel="002434FE" w:rsidRDefault="00CB7578" w:rsidP="00CB7578">
            <w:pPr>
              <w:jc w:val="center"/>
              <w:rPr>
                <w:del w:id="2789" w:author="Matthew McBee" w:date="2019-12-04T10:37:00Z"/>
                <w:rFonts w:ascii="-webkit-standard" w:hAnsi="-webkit-standard"/>
                <w:sz w:val="20"/>
                <w:szCs w:val="20"/>
              </w:rPr>
            </w:pPr>
            <w:del w:id="2790" w:author="Matthew McBee" w:date="2019-12-04T10:37:00Z">
              <w:r w:rsidRPr="00CB7578" w:rsidDel="002434FE">
                <w:rPr>
                  <w:rFonts w:ascii="-webkit-standard" w:hAnsi="-webkit-standard"/>
                  <w:sz w:val="20"/>
                  <w:szCs w:val="20"/>
                </w:rPr>
                <w:delText>4.94%</w:delText>
              </w:r>
            </w:del>
          </w:p>
        </w:tc>
      </w:tr>
      <w:tr w:rsidR="00CB7578" w:rsidRPr="00CB7578" w:rsidDel="002434FE" w14:paraId="1929996A" w14:textId="070ABF33" w:rsidTr="00CB7578">
        <w:trPr>
          <w:tblCellSpacing w:w="15" w:type="dxa"/>
          <w:del w:id="2791" w:author="Matthew McBee" w:date="2019-12-04T10:37:00Z"/>
        </w:trPr>
        <w:tc>
          <w:tcPr>
            <w:tcW w:w="0" w:type="auto"/>
            <w:gridSpan w:val="4"/>
            <w:tcBorders>
              <w:bottom w:val="single" w:sz="6" w:space="0" w:color="000000"/>
            </w:tcBorders>
            <w:vAlign w:val="center"/>
            <w:hideMark/>
          </w:tcPr>
          <w:p w14:paraId="0B03503B" w14:textId="7E3D0C38" w:rsidR="00CB7578" w:rsidRPr="00CB7578" w:rsidDel="002434FE" w:rsidRDefault="00CB7578" w:rsidP="00CB7578">
            <w:pPr>
              <w:jc w:val="center"/>
              <w:rPr>
                <w:del w:id="2792" w:author="Matthew McBee" w:date="2019-12-04T10:37:00Z"/>
                <w:rFonts w:ascii="-webkit-standard" w:hAnsi="-webkit-standard"/>
                <w:sz w:val="20"/>
                <w:szCs w:val="20"/>
              </w:rPr>
            </w:pPr>
          </w:p>
        </w:tc>
      </w:tr>
      <w:tr w:rsidR="00CB7578" w:rsidRPr="00CB7578" w:rsidDel="002434FE" w14:paraId="5233ED00" w14:textId="70F084A2" w:rsidTr="00CB7578">
        <w:trPr>
          <w:tblCellSpacing w:w="15" w:type="dxa"/>
          <w:del w:id="2793" w:author="Matthew McBee" w:date="2019-12-04T10:37:00Z"/>
        </w:trPr>
        <w:tc>
          <w:tcPr>
            <w:tcW w:w="0" w:type="auto"/>
            <w:gridSpan w:val="4"/>
            <w:vAlign w:val="center"/>
            <w:hideMark/>
          </w:tcPr>
          <w:p w14:paraId="6BEF30E7" w14:textId="4255CEEF" w:rsidR="00CB7578" w:rsidRPr="00CB7578" w:rsidDel="002434FE" w:rsidRDefault="00CB7578" w:rsidP="00CB7578">
            <w:pPr>
              <w:rPr>
                <w:del w:id="2794" w:author="Matthew McBee" w:date="2019-12-04T10:37:00Z"/>
                <w:rFonts w:ascii="-webkit-standard" w:hAnsi="-webkit-standard"/>
                <w:sz w:val="20"/>
                <w:szCs w:val="20"/>
              </w:rPr>
            </w:pPr>
          </w:p>
        </w:tc>
      </w:tr>
    </w:tbl>
    <w:p w14:paraId="20825211" w14:textId="77777777" w:rsidR="00891C9C" w:rsidRDefault="00891C9C" w:rsidP="004C75BC">
      <w:pPr>
        <w:rPr>
          <w:ins w:id="2795" w:author="Matthew McBee" w:date="2019-12-04T23:24:00Z"/>
        </w:rPr>
      </w:pPr>
    </w:p>
    <w:p w14:paraId="23162198" w14:textId="77777777" w:rsidR="00891C9C" w:rsidRDefault="00891C9C">
      <w:pPr>
        <w:rPr>
          <w:ins w:id="2796" w:author="Matthew McBee" w:date="2019-12-04T23:24:00Z"/>
        </w:rPr>
      </w:pPr>
      <w:ins w:id="2797" w:author="Matthew McBee" w:date="2019-12-04T23:24:00Z">
        <w:r>
          <w:br w:type="page"/>
        </w:r>
      </w:ins>
    </w:p>
    <w:p w14:paraId="076D693F" w14:textId="42932C45" w:rsidR="004C75BC" w:rsidRDefault="004C75BC" w:rsidP="004C75BC">
      <w:del w:id="2798" w:author="Matthew McBee" w:date="2019-12-04T10:52:00Z">
        <w:r w:rsidDel="00BB280A">
          <w:delText xml:space="preserve">Note: Period denote missing values. </w:delText>
        </w:r>
      </w:del>
      <w:del w:id="2799" w:author="Matthew McBee" w:date="2019-12-04T10:48:00Z">
        <w:r w:rsidR="001D316F" w:rsidRPr="00D2098F" w:rsidDel="002434FE">
          <w:rPr>
            <w:i/>
          </w:rPr>
          <w:delText>a</w:delText>
        </w:r>
        <w:r w:rsidR="00181A1F" w:rsidRPr="00D2098F" w:rsidDel="002434FE">
          <w:rPr>
            <w:i/>
          </w:rPr>
          <w:delText>lcohol</w:delText>
        </w:r>
        <w:r w:rsidR="00181A1F" w:rsidDel="002434FE">
          <w:delText xml:space="preserve"> = indicator of any maternal alcohol use in pregnancy. </w:delText>
        </w:r>
        <w:r w:rsidR="00181A1F" w:rsidRPr="00D2098F" w:rsidDel="002434FE">
          <w:rPr>
            <w:i/>
          </w:rPr>
          <w:delText>FatherAbsent</w:delText>
        </w:r>
        <w:r w:rsidR="00181A1F" w:rsidDel="002434FE">
          <w:delText xml:space="preserve"> = child’s father does not live in household. </w:delText>
        </w:r>
        <w:r w:rsidR="00181A1F" w:rsidRPr="00D2098F" w:rsidDel="002434FE">
          <w:rPr>
            <w:i/>
          </w:rPr>
          <w:delText>female</w:delText>
        </w:r>
        <w:r w:rsidR="00181A1F" w:rsidDel="002434FE">
          <w:delText xml:space="preserve"> = child gender is female. </w:delText>
        </w:r>
        <w:r w:rsidR="00181A1F" w:rsidRPr="00D2098F" w:rsidDel="002434FE">
          <w:rPr>
            <w:i/>
          </w:rPr>
          <w:delText>poorHealth</w:delText>
        </w:r>
        <w:r w:rsidR="00181A1F" w:rsidDel="002434FE">
          <w:delText xml:space="preserve"> = child has medical condition </w:delText>
        </w:r>
        <w:r w:rsidR="001D316F" w:rsidDel="002434FE">
          <w:delText xml:space="preserve">limiting usual childhood activities. </w:delText>
        </w:r>
        <w:r w:rsidR="001D316F" w:rsidRPr="00D2098F" w:rsidDel="002434FE">
          <w:rPr>
            <w:i/>
          </w:rPr>
          <w:delText>preterm</w:delText>
        </w:r>
        <w:r w:rsidR="001D316F" w:rsidDel="002434FE">
          <w:delText xml:space="preserve"> = child was born &lt; 37 weeks gestation. </w:delText>
        </w:r>
        <w:r w:rsidR="001D316F" w:rsidRPr="00D2098F" w:rsidDel="002434FE">
          <w:rPr>
            <w:i/>
          </w:rPr>
          <w:delText>race</w:delText>
        </w:r>
        <w:r w:rsidR="001D316F" w:rsidDel="002434FE">
          <w:delText xml:space="preserve"> = child race category. </w:delText>
        </w:r>
        <w:r w:rsidR="001D316F" w:rsidRPr="00D2098F" w:rsidDel="002434FE">
          <w:rPr>
            <w:i/>
          </w:rPr>
          <w:delText>smoking</w:delText>
        </w:r>
        <w:r w:rsidR="001D316F" w:rsidDel="002434FE">
          <w:delText xml:space="preserve"> = indicator of any maternal smoking in pregnancy. </w:delText>
        </w:r>
        <w:r w:rsidR="001D316F" w:rsidRPr="00D2098F" w:rsidDel="002434FE">
          <w:rPr>
            <w:i/>
          </w:rPr>
          <w:delText>SMSA</w:delText>
        </w:r>
        <w:r w:rsidR="001D316F" w:rsidDel="002434FE">
          <w:delText xml:space="preserve"> = statistical metropolitan sampling area classification</w:delText>
        </w:r>
      </w:del>
      <w:del w:id="2800" w:author="Matthew McBee" w:date="2019-12-04T15:19:00Z">
        <w:r w:rsidDel="00FA5F0A">
          <w:br w:type="page"/>
        </w:r>
      </w:del>
    </w:p>
    <w:p w14:paraId="12617748" w14:textId="21E32E8C" w:rsidR="00BB280A" w:rsidDel="00E15F67" w:rsidRDefault="00BB280A" w:rsidP="004C75BC">
      <w:pPr>
        <w:rPr>
          <w:del w:id="2801" w:author="Matthew McBee" w:date="2019-12-04T14:17:00Z"/>
        </w:rPr>
      </w:pPr>
    </w:p>
    <w:p w14:paraId="1C68B53F" w14:textId="1BDAE239" w:rsidR="00BB280A" w:rsidDel="00E15F67" w:rsidRDefault="00BB280A" w:rsidP="004C75BC">
      <w:pPr>
        <w:rPr>
          <w:del w:id="2802" w:author="Matthew McBee" w:date="2019-12-04T14:17:00Z"/>
        </w:rPr>
      </w:pPr>
    </w:p>
    <w:p w14:paraId="23BABE7F" w14:textId="6C44F7DD" w:rsidR="004C75BC" w:rsidDel="00BB280A" w:rsidRDefault="004C75BC" w:rsidP="004C75BC">
      <w:pPr>
        <w:rPr>
          <w:del w:id="2803" w:author="Matthew McBee" w:date="2019-12-04T10:53:00Z"/>
        </w:rPr>
      </w:pPr>
      <w:del w:id="2804" w:author="Matthew McBee" w:date="2019-12-04T10:53:00Z">
        <w:r w:rsidDel="00BB280A">
          <w:delText>Table 3</w:delText>
        </w:r>
      </w:del>
    </w:p>
    <w:p w14:paraId="4E2AD4CB" w14:textId="5A2BC171" w:rsidR="004C75BC" w:rsidRPr="00110108" w:rsidDel="00BB280A" w:rsidRDefault="004C75BC" w:rsidP="004C75BC">
      <w:pPr>
        <w:rPr>
          <w:del w:id="2805" w:author="Matthew McBee" w:date="2019-12-04T10:53:00Z"/>
        </w:rPr>
      </w:pPr>
      <w:del w:id="2806" w:author="Matthew McBee" w:date="2019-12-04T10:53:00Z">
        <w:r w:rsidRPr="00110108" w:rsidDel="00BB280A">
          <w:delText>Descriptive statistics for TV use and sample sizes for defining the low- and high-TV groups at ages 1.5 and 3 for the 20</w:delText>
        </w:r>
        <w:r w:rsidRPr="00110108" w:rsidDel="00BB280A">
          <w:rPr>
            <w:vertAlign w:val="superscript"/>
          </w:rPr>
          <w:delText>th</w:delText>
        </w:r>
        <w:r w:rsidRPr="00110108" w:rsidDel="00BB280A">
          <w:delText>/80</w:delText>
        </w:r>
        <w:r w:rsidRPr="00110108" w:rsidDel="00BB280A">
          <w:rPr>
            <w:vertAlign w:val="superscript"/>
          </w:rPr>
          <w:delText>th</w:delText>
        </w:r>
        <w:r w:rsidRPr="00110108" w:rsidDel="00BB280A">
          <w:delText xml:space="preserve"> and 50</w:delText>
        </w:r>
        <w:r w:rsidRPr="00110108" w:rsidDel="00BB280A">
          <w:rPr>
            <w:vertAlign w:val="superscript"/>
          </w:rPr>
          <w:delText>th</w:delText>
        </w:r>
        <w:r w:rsidRPr="00110108" w:rsidDel="00BB280A">
          <w:delText>/50</w:delText>
        </w:r>
        <w:r w:rsidRPr="00110108" w:rsidDel="00BB280A">
          <w:rPr>
            <w:vertAlign w:val="superscript"/>
          </w:rPr>
          <w:delText>th</w:delText>
        </w:r>
        <w:r w:rsidRPr="00110108" w:rsidDel="00BB280A">
          <w:delText xml:space="preserve"> percentile </w:delText>
        </w:r>
        <w:r w:rsidR="00864861" w:rsidDel="00BB280A">
          <w:delText>cut point</w:delText>
        </w:r>
        <w:r w:rsidRPr="00110108" w:rsidDel="00BB280A">
          <w:delText xml:space="preserve">s. </w:delText>
        </w:r>
      </w:del>
    </w:p>
    <w:p w14:paraId="5C325499" w14:textId="5BA904D5" w:rsidR="004C75BC" w:rsidDel="00BB280A" w:rsidRDefault="004C75BC" w:rsidP="004C75BC">
      <w:pPr>
        <w:spacing w:line="480" w:lineRule="auto"/>
        <w:rPr>
          <w:del w:id="2807" w:author="Matthew McBee" w:date="2019-12-04T10:53:00Z"/>
        </w:rPr>
      </w:pPr>
    </w:p>
    <w:tbl>
      <w:tblPr>
        <w:tblW w:w="7400" w:type="dxa"/>
        <w:tblInd w:w="93" w:type="dxa"/>
        <w:tblLook w:val="04A0" w:firstRow="1" w:lastRow="0" w:firstColumn="1" w:lastColumn="0" w:noHBand="0" w:noVBand="1"/>
      </w:tblPr>
      <w:tblGrid>
        <w:gridCol w:w="1160"/>
        <w:gridCol w:w="1160"/>
        <w:gridCol w:w="1134"/>
        <w:gridCol w:w="1186"/>
        <w:gridCol w:w="440"/>
        <w:gridCol w:w="1134"/>
        <w:gridCol w:w="1186"/>
      </w:tblGrid>
      <w:tr w:rsidR="008A6161" w:rsidRPr="008A6161" w:rsidDel="00BB280A" w14:paraId="141F2F59" w14:textId="00E9A201" w:rsidTr="008A6161">
        <w:trPr>
          <w:trHeight w:val="340"/>
          <w:del w:id="2808" w:author="Matthew McBee" w:date="2019-12-04T10:53:00Z"/>
        </w:trPr>
        <w:tc>
          <w:tcPr>
            <w:tcW w:w="1160" w:type="dxa"/>
            <w:tcBorders>
              <w:top w:val="single" w:sz="4" w:space="0" w:color="auto"/>
              <w:left w:val="nil"/>
              <w:bottom w:val="nil"/>
              <w:right w:val="nil"/>
            </w:tcBorders>
            <w:shd w:val="clear" w:color="auto" w:fill="auto"/>
            <w:noWrap/>
            <w:vAlign w:val="bottom"/>
            <w:hideMark/>
          </w:tcPr>
          <w:p w14:paraId="05D7F06B" w14:textId="5FDF35BB" w:rsidR="008A6161" w:rsidRPr="008A6161" w:rsidDel="00BB280A" w:rsidRDefault="008A6161" w:rsidP="008A6161">
            <w:pPr>
              <w:rPr>
                <w:del w:id="2809" w:author="Matthew McBee" w:date="2019-12-04T10:53:00Z"/>
                <w:color w:val="000000"/>
              </w:rPr>
            </w:pPr>
            <w:del w:id="2810" w:author="Matthew McBee" w:date="2019-12-04T10:53:00Z">
              <w:r w:rsidRPr="008A6161" w:rsidDel="00BB280A">
                <w:rPr>
                  <w:color w:val="000000"/>
                </w:rPr>
                <w:delText> </w:delText>
              </w:r>
            </w:del>
          </w:p>
        </w:tc>
        <w:tc>
          <w:tcPr>
            <w:tcW w:w="1160" w:type="dxa"/>
            <w:tcBorders>
              <w:top w:val="single" w:sz="4" w:space="0" w:color="auto"/>
              <w:left w:val="nil"/>
              <w:bottom w:val="nil"/>
              <w:right w:val="nil"/>
            </w:tcBorders>
            <w:shd w:val="clear" w:color="auto" w:fill="auto"/>
            <w:noWrap/>
            <w:vAlign w:val="bottom"/>
            <w:hideMark/>
          </w:tcPr>
          <w:p w14:paraId="482EF543" w14:textId="29B7ECFA" w:rsidR="008A6161" w:rsidRPr="008A6161" w:rsidDel="00BB280A" w:rsidRDefault="008A6161" w:rsidP="008A6161">
            <w:pPr>
              <w:rPr>
                <w:del w:id="2811" w:author="Matthew McBee" w:date="2019-12-04T10:53:00Z"/>
                <w:color w:val="000000"/>
              </w:rPr>
            </w:pPr>
            <w:del w:id="2812" w:author="Matthew McBee" w:date="2019-12-04T10:53:00Z">
              <w:r w:rsidRPr="008A6161" w:rsidDel="00BB280A">
                <w:rPr>
                  <w:color w:val="000000"/>
                </w:rPr>
                <w:delText> </w:delText>
              </w:r>
            </w:del>
          </w:p>
        </w:tc>
        <w:tc>
          <w:tcPr>
            <w:tcW w:w="2320" w:type="dxa"/>
            <w:gridSpan w:val="2"/>
            <w:tcBorders>
              <w:top w:val="single" w:sz="4" w:space="0" w:color="auto"/>
              <w:left w:val="nil"/>
              <w:bottom w:val="nil"/>
              <w:right w:val="nil"/>
            </w:tcBorders>
            <w:shd w:val="clear" w:color="auto" w:fill="auto"/>
            <w:noWrap/>
            <w:vAlign w:val="bottom"/>
            <w:hideMark/>
          </w:tcPr>
          <w:p w14:paraId="4C83F49D" w14:textId="10A15BB6" w:rsidR="008A6161" w:rsidRPr="008A6161" w:rsidDel="00BB280A" w:rsidRDefault="008A6161" w:rsidP="008A6161">
            <w:pPr>
              <w:jc w:val="center"/>
              <w:rPr>
                <w:del w:id="2813" w:author="Matthew McBee" w:date="2019-12-04T10:53:00Z"/>
                <w:color w:val="000000"/>
              </w:rPr>
            </w:pPr>
            <w:del w:id="2814" w:author="Matthew McBee" w:date="2019-12-04T10:53:00Z">
              <w:r w:rsidRPr="008A6161" w:rsidDel="00BB280A">
                <w:rPr>
                  <w:color w:val="000000"/>
                </w:rPr>
                <w:delText>Age 1.5</w:delText>
              </w:r>
            </w:del>
          </w:p>
        </w:tc>
        <w:tc>
          <w:tcPr>
            <w:tcW w:w="440" w:type="dxa"/>
            <w:tcBorders>
              <w:top w:val="single" w:sz="4" w:space="0" w:color="auto"/>
              <w:left w:val="nil"/>
              <w:bottom w:val="nil"/>
              <w:right w:val="nil"/>
            </w:tcBorders>
            <w:shd w:val="clear" w:color="auto" w:fill="auto"/>
            <w:noWrap/>
            <w:vAlign w:val="bottom"/>
            <w:hideMark/>
          </w:tcPr>
          <w:p w14:paraId="7D4C0CBD" w14:textId="7C2AF921" w:rsidR="008A6161" w:rsidRPr="008A6161" w:rsidDel="00BB280A" w:rsidRDefault="008A6161" w:rsidP="008A6161">
            <w:pPr>
              <w:rPr>
                <w:del w:id="2815" w:author="Matthew McBee" w:date="2019-12-04T10:53:00Z"/>
                <w:color w:val="000000"/>
              </w:rPr>
            </w:pPr>
            <w:del w:id="2816" w:author="Matthew McBee" w:date="2019-12-04T10:53:00Z">
              <w:r w:rsidRPr="008A6161" w:rsidDel="00BB280A">
                <w:rPr>
                  <w:color w:val="000000"/>
                </w:rPr>
                <w:delText> </w:delText>
              </w:r>
            </w:del>
          </w:p>
        </w:tc>
        <w:tc>
          <w:tcPr>
            <w:tcW w:w="2320" w:type="dxa"/>
            <w:gridSpan w:val="2"/>
            <w:tcBorders>
              <w:top w:val="single" w:sz="4" w:space="0" w:color="auto"/>
              <w:left w:val="nil"/>
              <w:bottom w:val="nil"/>
              <w:right w:val="nil"/>
            </w:tcBorders>
            <w:shd w:val="clear" w:color="auto" w:fill="auto"/>
            <w:noWrap/>
            <w:vAlign w:val="bottom"/>
            <w:hideMark/>
          </w:tcPr>
          <w:p w14:paraId="6991A977" w14:textId="6C4DD4CD" w:rsidR="008A6161" w:rsidRPr="008A6161" w:rsidDel="00BB280A" w:rsidRDefault="008A6161" w:rsidP="008A6161">
            <w:pPr>
              <w:jc w:val="center"/>
              <w:rPr>
                <w:del w:id="2817" w:author="Matthew McBee" w:date="2019-12-04T10:53:00Z"/>
                <w:color w:val="000000"/>
              </w:rPr>
            </w:pPr>
            <w:del w:id="2818" w:author="Matthew McBee" w:date="2019-12-04T10:53:00Z">
              <w:r w:rsidRPr="008A6161" w:rsidDel="00BB280A">
                <w:rPr>
                  <w:color w:val="000000"/>
                </w:rPr>
                <w:delText>Age 3</w:delText>
              </w:r>
            </w:del>
          </w:p>
        </w:tc>
      </w:tr>
      <w:tr w:rsidR="008A6161" w:rsidRPr="008A6161" w:rsidDel="00BB280A" w14:paraId="1AE13207" w14:textId="19E8CBB0" w:rsidTr="008A6161">
        <w:trPr>
          <w:trHeight w:val="140"/>
          <w:del w:id="2819" w:author="Matthew McBee" w:date="2019-12-04T10:53:00Z"/>
        </w:trPr>
        <w:tc>
          <w:tcPr>
            <w:tcW w:w="1160" w:type="dxa"/>
            <w:tcBorders>
              <w:top w:val="nil"/>
              <w:left w:val="nil"/>
              <w:bottom w:val="nil"/>
              <w:right w:val="nil"/>
            </w:tcBorders>
            <w:shd w:val="clear" w:color="auto" w:fill="auto"/>
            <w:noWrap/>
            <w:vAlign w:val="bottom"/>
            <w:hideMark/>
          </w:tcPr>
          <w:p w14:paraId="0B681924" w14:textId="1DF8B8A3" w:rsidR="008A6161" w:rsidRPr="008A6161" w:rsidDel="00BB280A" w:rsidRDefault="008A6161" w:rsidP="008A6161">
            <w:pPr>
              <w:rPr>
                <w:del w:id="2820"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3992936" w14:textId="69D00880" w:rsidR="008A6161" w:rsidRPr="008A6161" w:rsidDel="00BB280A" w:rsidRDefault="008A6161" w:rsidP="008A6161">
            <w:pPr>
              <w:rPr>
                <w:del w:id="2821"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5CEB9C3" w14:textId="6CE3002F" w:rsidR="008A6161" w:rsidRPr="008A6161" w:rsidDel="00BB280A" w:rsidRDefault="008A6161" w:rsidP="008A6161">
            <w:pPr>
              <w:jc w:val="center"/>
              <w:rPr>
                <w:del w:id="2822" w:author="Matthew McBee" w:date="2019-12-04T10:53:00Z"/>
                <w:color w:val="000000"/>
              </w:rPr>
            </w:pPr>
          </w:p>
        </w:tc>
        <w:tc>
          <w:tcPr>
            <w:tcW w:w="1186" w:type="dxa"/>
            <w:tcBorders>
              <w:top w:val="nil"/>
              <w:left w:val="nil"/>
              <w:bottom w:val="nil"/>
              <w:right w:val="nil"/>
            </w:tcBorders>
            <w:shd w:val="clear" w:color="auto" w:fill="auto"/>
            <w:noWrap/>
            <w:vAlign w:val="bottom"/>
            <w:hideMark/>
          </w:tcPr>
          <w:p w14:paraId="36B929B5" w14:textId="5B8AFFF6" w:rsidR="008A6161" w:rsidRPr="008A6161" w:rsidDel="00BB280A" w:rsidRDefault="008A6161" w:rsidP="008A6161">
            <w:pPr>
              <w:jc w:val="center"/>
              <w:rPr>
                <w:del w:id="2823" w:author="Matthew McBee" w:date="2019-12-04T10:53:00Z"/>
                <w:color w:val="000000"/>
              </w:rPr>
            </w:pPr>
          </w:p>
        </w:tc>
        <w:tc>
          <w:tcPr>
            <w:tcW w:w="440" w:type="dxa"/>
            <w:tcBorders>
              <w:top w:val="nil"/>
              <w:left w:val="nil"/>
              <w:bottom w:val="nil"/>
              <w:right w:val="nil"/>
            </w:tcBorders>
            <w:shd w:val="clear" w:color="auto" w:fill="auto"/>
            <w:noWrap/>
            <w:vAlign w:val="bottom"/>
            <w:hideMark/>
          </w:tcPr>
          <w:p w14:paraId="7881E39C" w14:textId="7E8A67FD" w:rsidR="008A6161" w:rsidRPr="008A6161" w:rsidDel="00BB280A" w:rsidRDefault="008A6161" w:rsidP="008A6161">
            <w:pPr>
              <w:rPr>
                <w:del w:id="2824"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A05D63A" w14:textId="1EC45D22" w:rsidR="008A6161" w:rsidRPr="008A6161" w:rsidDel="00BB280A" w:rsidRDefault="008A6161" w:rsidP="008A6161">
            <w:pPr>
              <w:jc w:val="center"/>
              <w:rPr>
                <w:del w:id="2825" w:author="Matthew McBee" w:date="2019-12-04T10:53:00Z"/>
                <w:color w:val="000000"/>
              </w:rPr>
            </w:pPr>
          </w:p>
        </w:tc>
        <w:tc>
          <w:tcPr>
            <w:tcW w:w="1186" w:type="dxa"/>
            <w:tcBorders>
              <w:top w:val="nil"/>
              <w:left w:val="nil"/>
              <w:bottom w:val="nil"/>
              <w:right w:val="nil"/>
            </w:tcBorders>
            <w:shd w:val="clear" w:color="auto" w:fill="auto"/>
            <w:noWrap/>
            <w:vAlign w:val="bottom"/>
            <w:hideMark/>
          </w:tcPr>
          <w:p w14:paraId="3CF840F8" w14:textId="6E359D84" w:rsidR="008A6161" w:rsidRPr="008A6161" w:rsidDel="00BB280A" w:rsidRDefault="008A6161" w:rsidP="008A6161">
            <w:pPr>
              <w:jc w:val="center"/>
              <w:rPr>
                <w:del w:id="2826" w:author="Matthew McBee" w:date="2019-12-04T10:53:00Z"/>
                <w:color w:val="000000"/>
              </w:rPr>
            </w:pPr>
          </w:p>
        </w:tc>
      </w:tr>
      <w:tr w:rsidR="008A6161" w:rsidRPr="008A6161" w:rsidDel="00BB280A" w14:paraId="376A5BCB" w14:textId="61030BA6" w:rsidTr="008A6161">
        <w:trPr>
          <w:trHeight w:val="300"/>
          <w:del w:id="2827" w:author="Matthew McBee" w:date="2019-12-04T10:53:00Z"/>
        </w:trPr>
        <w:tc>
          <w:tcPr>
            <w:tcW w:w="1160" w:type="dxa"/>
            <w:tcBorders>
              <w:top w:val="nil"/>
              <w:left w:val="nil"/>
              <w:bottom w:val="nil"/>
              <w:right w:val="nil"/>
            </w:tcBorders>
            <w:shd w:val="clear" w:color="auto" w:fill="auto"/>
            <w:noWrap/>
            <w:vAlign w:val="bottom"/>
            <w:hideMark/>
          </w:tcPr>
          <w:p w14:paraId="4C48F868" w14:textId="72D4DB00" w:rsidR="008A6161" w:rsidRPr="008A6161" w:rsidDel="00BB280A" w:rsidRDefault="008A6161" w:rsidP="008A6161">
            <w:pPr>
              <w:rPr>
                <w:del w:id="2828" w:author="Matthew McBee" w:date="2019-12-04T10:53:00Z"/>
                <w:color w:val="000000"/>
              </w:rPr>
            </w:pPr>
            <w:del w:id="2829" w:author="Matthew McBee" w:date="2019-12-04T10:53:00Z">
              <w:r w:rsidRPr="008A6161" w:rsidDel="00BB280A">
                <w:rPr>
                  <w:color w:val="000000"/>
                </w:rPr>
                <w:delText>Cutpoint</w:delText>
              </w:r>
            </w:del>
          </w:p>
        </w:tc>
        <w:tc>
          <w:tcPr>
            <w:tcW w:w="1160" w:type="dxa"/>
            <w:tcBorders>
              <w:top w:val="nil"/>
              <w:left w:val="nil"/>
              <w:bottom w:val="nil"/>
              <w:right w:val="nil"/>
            </w:tcBorders>
            <w:shd w:val="clear" w:color="auto" w:fill="auto"/>
            <w:noWrap/>
            <w:vAlign w:val="bottom"/>
            <w:hideMark/>
          </w:tcPr>
          <w:p w14:paraId="266E7AA9" w14:textId="0F495EE7" w:rsidR="008A6161" w:rsidRPr="008A6161" w:rsidDel="00BB280A" w:rsidRDefault="008A6161" w:rsidP="008A6161">
            <w:pPr>
              <w:rPr>
                <w:del w:id="2830" w:author="Matthew McBee" w:date="2019-12-04T10:53:00Z"/>
                <w:color w:val="000000"/>
              </w:rPr>
            </w:pPr>
            <w:del w:id="2831" w:author="Matthew McBee" w:date="2019-12-04T10:53:00Z">
              <w:r w:rsidRPr="008A6161" w:rsidDel="00BB280A">
                <w:rPr>
                  <w:color w:val="000000"/>
                </w:rPr>
                <w:delText>Statistic</w:delText>
              </w:r>
            </w:del>
          </w:p>
        </w:tc>
        <w:tc>
          <w:tcPr>
            <w:tcW w:w="1134" w:type="dxa"/>
            <w:tcBorders>
              <w:top w:val="nil"/>
              <w:left w:val="nil"/>
              <w:bottom w:val="nil"/>
              <w:right w:val="nil"/>
            </w:tcBorders>
            <w:shd w:val="clear" w:color="auto" w:fill="auto"/>
            <w:noWrap/>
            <w:vAlign w:val="bottom"/>
            <w:hideMark/>
          </w:tcPr>
          <w:p w14:paraId="776466CE" w14:textId="4D72F973" w:rsidR="008A6161" w:rsidRPr="008A6161" w:rsidDel="00BB280A" w:rsidRDefault="008A6161" w:rsidP="008A6161">
            <w:pPr>
              <w:jc w:val="right"/>
              <w:rPr>
                <w:del w:id="2832" w:author="Matthew McBee" w:date="2019-12-04T10:53:00Z"/>
                <w:color w:val="000000"/>
              </w:rPr>
            </w:pPr>
            <w:del w:id="2833" w:author="Matthew McBee" w:date="2019-12-04T10:53:00Z">
              <w:r w:rsidRPr="008A6161" w:rsidDel="00BB280A">
                <w:rPr>
                  <w:color w:val="000000"/>
                </w:rPr>
                <w:delText>Low-TV</w:delText>
              </w:r>
            </w:del>
          </w:p>
        </w:tc>
        <w:tc>
          <w:tcPr>
            <w:tcW w:w="1186" w:type="dxa"/>
            <w:tcBorders>
              <w:top w:val="nil"/>
              <w:left w:val="nil"/>
              <w:bottom w:val="nil"/>
              <w:right w:val="nil"/>
            </w:tcBorders>
            <w:shd w:val="clear" w:color="auto" w:fill="auto"/>
            <w:noWrap/>
            <w:vAlign w:val="bottom"/>
            <w:hideMark/>
          </w:tcPr>
          <w:p w14:paraId="61C8DCA1" w14:textId="666708C1" w:rsidR="008A6161" w:rsidRPr="008A6161" w:rsidDel="00BB280A" w:rsidRDefault="008A6161" w:rsidP="008A6161">
            <w:pPr>
              <w:jc w:val="right"/>
              <w:rPr>
                <w:del w:id="2834" w:author="Matthew McBee" w:date="2019-12-04T10:53:00Z"/>
                <w:color w:val="000000"/>
              </w:rPr>
            </w:pPr>
            <w:del w:id="2835" w:author="Matthew McBee" w:date="2019-12-04T10:53:00Z">
              <w:r w:rsidRPr="008A6161" w:rsidDel="00BB280A">
                <w:rPr>
                  <w:color w:val="000000"/>
                </w:rPr>
                <w:delText>High-TV</w:delText>
              </w:r>
            </w:del>
          </w:p>
        </w:tc>
        <w:tc>
          <w:tcPr>
            <w:tcW w:w="440" w:type="dxa"/>
            <w:tcBorders>
              <w:top w:val="nil"/>
              <w:left w:val="nil"/>
              <w:bottom w:val="nil"/>
              <w:right w:val="nil"/>
            </w:tcBorders>
            <w:shd w:val="clear" w:color="auto" w:fill="auto"/>
            <w:noWrap/>
            <w:vAlign w:val="bottom"/>
            <w:hideMark/>
          </w:tcPr>
          <w:p w14:paraId="71C4E6A0" w14:textId="19C7CC60" w:rsidR="008A6161" w:rsidRPr="008A6161" w:rsidDel="00BB280A" w:rsidRDefault="008A6161" w:rsidP="008A6161">
            <w:pPr>
              <w:jc w:val="right"/>
              <w:rPr>
                <w:del w:id="2836"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9D075AC" w14:textId="6FC1350F" w:rsidR="008A6161" w:rsidRPr="008A6161" w:rsidDel="00BB280A" w:rsidRDefault="008A6161" w:rsidP="008A6161">
            <w:pPr>
              <w:jc w:val="right"/>
              <w:rPr>
                <w:del w:id="2837" w:author="Matthew McBee" w:date="2019-12-04T10:53:00Z"/>
                <w:color w:val="000000"/>
              </w:rPr>
            </w:pPr>
            <w:del w:id="2838" w:author="Matthew McBee" w:date="2019-12-04T10:53:00Z">
              <w:r w:rsidRPr="008A6161" w:rsidDel="00BB280A">
                <w:rPr>
                  <w:color w:val="000000"/>
                </w:rPr>
                <w:delText>Low-TV</w:delText>
              </w:r>
            </w:del>
          </w:p>
        </w:tc>
        <w:tc>
          <w:tcPr>
            <w:tcW w:w="1186" w:type="dxa"/>
            <w:tcBorders>
              <w:top w:val="nil"/>
              <w:left w:val="nil"/>
              <w:bottom w:val="nil"/>
              <w:right w:val="nil"/>
            </w:tcBorders>
            <w:shd w:val="clear" w:color="auto" w:fill="auto"/>
            <w:noWrap/>
            <w:vAlign w:val="bottom"/>
            <w:hideMark/>
          </w:tcPr>
          <w:p w14:paraId="3D3F108A" w14:textId="1EEC0EDE" w:rsidR="008A6161" w:rsidRPr="008A6161" w:rsidDel="00BB280A" w:rsidRDefault="008A6161" w:rsidP="008A6161">
            <w:pPr>
              <w:jc w:val="right"/>
              <w:rPr>
                <w:del w:id="2839" w:author="Matthew McBee" w:date="2019-12-04T10:53:00Z"/>
                <w:color w:val="000000"/>
              </w:rPr>
            </w:pPr>
            <w:del w:id="2840" w:author="Matthew McBee" w:date="2019-12-04T10:53:00Z">
              <w:r w:rsidRPr="008A6161" w:rsidDel="00BB280A">
                <w:rPr>
                  <w:color w:val="000000"/>
                </w:rPr>
                <w:delText>High-TV</w:delText>
              </w:r>
            </w:del>
          </w:p>
        </w:tc>
      </w:tr>
      <w:tr w:rsidR="008A6161" w:rsidRPr="008A6161" w:rsidDel="00BB280A" w14:paraId="1938F7B7" w14:textId="43D78A03" w:rsidTr="008A6161">
        <w:trPr>
          <w:trHeight w:val="140"/>
          <w:del w:id="2841" w:author="Matthew McBee" w:date="2019-12-04T10:53:00Z"/>
        </w:trPr>
        <w:tc>
          <w:tcPr>
            <w:tcW w:w="1160" w:type="dxa"/>
            <w:tcBorders>
              <w:top w:val="nil"/>
              <w:left w:val="nil"/>
              <w:bottom w:val="single" w:sz="4" w:space="0" w:color="auto"/>
              <w:right w:val="nil"/>
            </w:tcBorders>
            <w:shd w:val="clear" w:color="auto" w:fill="auto"/>
            <w:noWrap/>
            <w:vAlign w:val="bottom"/>
            <w:hideMark/>
          </w:tcPr>
          <w:p w14:paraId="06505689" w14:textId="35749D9C" w:rsidR="008A6161" w:rsidRPr="008A6161" w:rsidDel="00BB280A" w:rsidRDefault="008A6161" w:rsidP="008A6161">
            <w:pPr>
              <w:rPr>
                <w:del w:id="2842" w:author="Matthew McBee" w:date="2019-12-04T10:53:00Z"/>
                <w:color w:val="000000"/>
              </w:rPr>
            </w:pPr>
            <w:del w:id="2843"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53148CCD" w14:textId="07C5F3A6" w:rsidR="008A6161" w:rsidRPr="008A6161" w:rsidDel="00BB280A" w:rsidRDefault="008A6161" w:rsidP="008A6161">
            <w:pPr>
              <w:rPr>
                <w:del w:id="2844" w:author="Matthew McBee" w:date="2019-12-04T10:53:00Z"/>
                <w:color w:val="000000"/>
              </w:rPr>
            </w:pPr>
            <w:del w:id="2845"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566A75CE" w14:textId="198CA447" w:rsidR="008A6161" w:rsidRPr="008A6161" w:rsidDel="00BB280A" w:rsidRDefault="008A6161" w:rsidP="008A6161">
            <w:pPr>
              <w:jc w:val="right"/>
              <w:rPr>
                <w:del w:id="2846" w:author="Matthew McBee" w:date="2019-12-04T10:53:00Z"/>
                <w:color w:val="000000"/>
              </w:rPr>
            </w:pPr>
            <w:del w:id="2847"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4D3637CD" w14:textId="2A080739" w:rsidR="008A6161" w:rsidRPr="008A6161" w:rsidDel="00BB280A" w:rsidRDefault="008A6161" w:rsidP="008A6161">
            <w:pPr>
              <w:jc w:val="right"/>
              <w:rPr>
                <w:del w:id="2848" w:author="Matthew McBee" w:date="2019-12-04T10:53:00Z"/>
                <w:color w:val="000000"/>
              </w:rPr>
            </w:pPr>
            <w:del w:id="2849"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340796C1" w14:textId="42ADFCC2" w:rsidR="008A6161" w:rsidRPr="008A6161" w:rsidDel="00BB280A" w:rsidRDefault="008A6161" w:rsidP="008A6161">
            <w:pPr>
              <w:jc w:val="right"/>
              <w:rPr>
                <w:del w:id="2850" w:author="Matthew McBee" w:date="2019-12-04T10:53:00Z"/>
                <w:color w:val="000000"/>
              </w:rPr>
            </w:pPr>
            <w:del w:id="2851"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222F3771" w14:textId="05897B83" w:rsidR="008A6161" w:rsidRPr="008A6161" w:rsidDel="00BB280A" w:rsidRDefault="008A6161" w:rsidP="008A6161">
            <w:pPr>
              <w:jc w:val="right"/>
              <w:rPr>
                <w:del w:id="2852" w:author="Matthew McBee" w:date="2019-12-04T10:53:00Z"/>
                <w:color w:val="000000"/>
              </w:rPr>
            </w:pPr>
            <w:del w:id="2853"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086EAEEA" w14:textId="625A78C2" w:rsidR="008A6161" w:rsidRPr="008A6161" w:rsidDel="00BB280A" w:rsidRDefault="008A6161" w:rsidP="008A6161">
            <w:pPr>
              <w:jc w:val="right"/>
              <w:rPr>
                <w:del w:id="2854" w:author="Matthew McBee" w:date="2019-12-04T10:53:00Z"/>
                <w:color w:val="000000"/>
              </w:rPr>
            </w:pPr>
            <w:del w:id="2855" w:author="Matthew McBee" w:date="2019-12-04T10:53:00Z">
              <w:r w:rsidRPr="008A6161" w:rsidDel="00BB280A">
                <w:rPr>
                  <w:color w:val="000000"/>
                </w:rPr>
                <w:delText> </w:delText>
              </w:r>
            </w:del>
          </w:p>
        </w:tc>
      </w:tr>
      <w:tr w:rsidR="008A6161" w:rsidRPr="008A6161" w:rsidDel="00BB280A" w14:paraId="71E7B5E3" w14:textId="1401D078" w:rsidTr="008A6161">
        <w:trPr>
          <w:trHeight w:val="400"/>
          <w:del w:id="2856" w:author="Matthew McBee" w:date="2019-12-04T10:53:00Z"/>
        </w:trPr>
        <w:tc>
          <w:tcPr>
            <w:tcW w:w="1160" w:type="dxa"/>
            <w:tcBorders>
              <w:top w:val="nil"/>
              <w:left w:val="nil"/>
              <w:bottom w:val="nil"/>
              <w:right w:val="nil"/>
            </w:tcBorders>
            <w:shd w:val="clear" w:color="auto" w:fill="auto"/>
            <w:noWrap/>
            <w:vAlign w:val="bottom"/>
            <w:hideMark/>
          </w:tcPr>
          <w:p w14:paraId="3983DD81" w14:textId="4111AD2A" w:rsidR="008A6161" w:rsidRPr="008A6161" w:rsidDel="00BB280A" w:rsidRDefault="008A6161" w:rsidP="008A6161">
            <w:pPr>
              <w:rPr>
                <w:del w:id="2857" w:author="Matthew McBee" w:date="2019-12-04T10:53:00Z"/>
                <w:color w:val="000000"/>
              </w:rPr>
            </w:pPr>
            <w:del w:id="2858" w:author="Matthew McBee" w:date="2019-12-04T10:53:00Z">
              <w:r w:rsidRPr="008A6161" w:rsidDel="00BB280A">
                <w:rPr>
                  <w:color w:val="000000"/>
                </w:rPr>
                <w:delText>20/80</w:delText>
              </w:r>
            </w:del>
          </w:p>
        </w:tc>
        <w:tc>
          <w:tcPr>
            <w:tcW w:w="1160" w:type="dxa"/>
            <w:tcBorders>
              <w:top w:val="nil"/>
              <w:left w:val="nil"/>
              <w:bottom w:val="nil"/>
              <w:right w:val="nil"/>
            </w:tcBorders>
            <w:shd w:val="clear" w:color="auto" w:fill="auto"/>
            <w:noWrap/>
            <w:vAlign w:val="bottom"/>
            <w:hideMark/>
          </w:tcPr>
          <w:p w14:paraId="12D57648" w14:textId="7BE3DBDE" w:rsidR="008A6161" w:rsidRPr="008A6161" w:rsidDel="00BB280A" w:rsidRDefault="008A6161" w:rsidP="008A6161">
            <w:pPr>
              <w:rPr>
                <w:del w:id="2859" w:author="Matthew McBee" w:date="2019-12-04T10:53:00Z"/>
                <w:color w:val="000000"/>
              </w:rPr>
            </w:pPr>
            <w:del w:id="2860" w:author="Matthew McBee" w:date="2019-12-04T10:53:00Z">
              <w:r w:rsidRPr="008A6161" w:rsidDel="00BB280A">
                <w:rPr>
                  <w:color w:val="000000"/>
                </w:rPr>
                <w:delText>n</w:delText>
              </w:r>
            </w:del>
          </w:p>
        </w:tc>
        <w:tc>
          <w:tcPr>
            <w:tcW w:w="1134" w:type="dxa"/>
            <w:tcBorders>
              <w:top w:val="nil"/>
              <w:left w:val="nil"/>
              <w:bottom w:val="nil"/>
              <w:right w:val="nil"/>
            </w:tcBorders>
            <w:shd w:val="clear" w:color="auto" w:fill="auto"/>
            <w:noWrap/>
            <w:vAlign w:val="bottom"/>
            <w:hideMark/>
          </w:tcPr>
          <w:p w14:paraId="22276886" w14:textId="3B9ED00B" w:rsidR="008A6161" w:rsidRPr="008A6161" w:rsidDel="00BB280A" w:rsidRDefault="008A6161" w:rsidP="008A6161">
            <w:pPr>
              <w:jc w:val="right"/>
              <w:rPr>
                <w:del w:id="2861" w:author="Matthew McBee" w:date="2019-12-04T10:53:00Z"/>
                <w:color w:val="000000"/>
              </w:rPr>
            </w:pPr>
            <w:del w:id="2862" w:author="Matthew McBee" w:date="2019-12-04T10:53:00Z">
              <w:r w:rsidRPr="008A6161" w:rsidDel="00BB280A">
                <w:rPr>
                  <w:color w:val="000000"/>
                </w:rPr>
                <w:delText>717</w:delText>
              </w:r>
            </w:del>
          </w:p>
        </w:tc>
        <w:tc>
          <w:tcPr>
            <w:tcW w:w="1186" w:type="dxa"/>
            <w:tcBorders>
              <w:top w:val="nil"/>
              <w:left w:val="nil"/>
              <w:bottom w:val="nil"/>
              <w:right w:val="nil"/>
            </w:tcBorders>
            <w:shd w:val="clear" w:color="auto" w:fill="auto"/>
            <w:noWrap/>
            <w:vAlign w:val="bottom"/>
            <w:hideMark/>
          </w:tcPr>
          <w:p w14:paraId="5CE19147" w14:textId="57863FA7" w:rsidR="008A6161" w:rsidRPr="008A6161" w:rsidDel="00BB280A" w:rsidRDefault="008A6161" w:rsidP="008A6161">
            <w:pPr>
              <w:jc w:val="right"/>
              <w:rPr>
                <w:del w:id="2863" w:author="Matthew McBee" w:date="2019-12-04T10:53:00Z"/>
                <w:color w:val="000000"/>
              </w:rPr>
            </w:pPr>
            <w:del w:id="2864" w:author="Matthew McBee" w:date="2019-12-04T10:53:00Z">
              <w:r w:rsidRPr="008A6161" w:rsidDel="00BB280A">
                <w:rPr>
                  <w:color w:val="000000"/>
                </w:rPr>
                <w:delText>434</w:delText>
              </w:r>
            </w:del>
          </w:p>
        </w:tc>
        <w:tc>
          <w:tcPr>
            <w:tcW w:w="440" w:type="dxa"/>
            <w:tcBorders>
              <w:top w:val="nil"/>
              <w:left w:val="nil"/>
              <w:bottom w:val="nil"/>
              <w:right w:val="nil"/>
            </w:tcBorders>
            <w:shd w:val="clear" w:color="auto" w:fill="auto"/>
            <w:noWrap/>
            <w:vAlign w:val="bottom"/>
            <w:hideMark/>
          </w:tcPr>
          <w:p w14:paraId="548F3E43" w14:textId="5444C6A7" w:rsidR="008A6161" w:rsidRPr="008A6161" w:rsidDel="00BB280A" w:rsidRDefault="008A6161" w:rsidP="008A6161">
            <w:pPr>
              <w:rPr>
                <w:del w:id="2865"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65478A5" w14:textId="43B4675A" w:rsidR="008A6161" w:rsidRPr="008A6161" w:rsidDel="00BB280A" w:rsidRDefault="008A6161" w:rsidP="008A6161">
            <w:pPr>
              <w:jc w:val="right"/>
              <w:rPr>
                <w:del w:id="2866" w:author="Matthew McBee" w:date="2019-12-04T10:53:00Z"/>
                <w:color w:val="000000"/>
              </w:rPr>
            </w:pPr>
            <w:del w:id="2867" w:author="Matthew McBee" w:date="2019-12-04T10:53:00Z">
              <w:r w:rsidRPr="008A6161" w:rsidDel="00BB280A">
                <w:rPr>
                  <w:color w:val="000000"/>
                </w:rPr>
                <w:delText>439</w:delText>
              </w:r>
            </w:del>
          </w:p>
        </w:tc>
        <w:tc>
          <w:tcPr>
            <w:tcW w:w="1186" w:type="dxa"/>
            <w:tcBorders>
              <w:top w:val="nil"/>
              <w:left w:val="nil"/>
              <w:bottom w:val="nil"/>
              <w:right w:val="nil"/>
            </w:tcBorders>
            <w:shd w:val="clear" w:color="auto" w:fill="auto"/>
            <w:noWrap/>
            <w:vAlign w:val="bottom"/>
            <w:hideMark/>
          </w:tcPr>
          <w:p w14:paraId="41A4FF6C" w14:textId="0EC76F34" w:rsidR="008A6161" w:rsidRPr="008A6161" w:rsidDel="00BB280A" w:rsidRDefault="008A6161" w:rsidP="008A6161">
            <w:pPr>
              <w:jc w:val="right"/>
              <w:rPr>
                <w:del w:id="2868" w:author="Matthew McBee" w:date="2019-12-04T10:53:00Z"/>
                <w:color w:val="000000"/>
              </w:rPr>
            </w:pPr>
            <w:del w:id="2869" w:author="Matthew McBee" w:date="2019-12-04T10:53:00Z">
              <w:r w:rsidRPr="008A6161" w:rsidDel="00BB280A">
                <w:rPr>
                  <w:color w:val="000000"/>
                </w:rPr>
                <w:delText>422</w:delText>
              </w:r>
            </w:del>
          </w:p>
        </w:tc>
      </w:tr>
      <w:tr w:rsidR="008A6161" w:rsidRPr="008A6161" w:rsidDel="00BB280A" w14:paraId="0DBA1624" w14:textId="0185D5EF" w:rsidTr="008A6161">
        <w:trPr>
          <w:trHeight w:val="300"/>
          <w:del w:id="2870" w:author="Matthew McBee" w:date="2019-12-04T10:53:00Z"/>
        </w:trPr>
        <w:tc>
          <w:tcPr>
            <w:tcW w:w="1160" w:type="dxa"/>
            <w:tcBorders>
              <w:top w:val="nil"/>
              <w:left w:val="nil"/>
              <w:bottom w:val="nil"/>
              <w:right w:val="nil"/>
            </w:tcBorders>
            <w:shd w:val="clear" w:color="auto" w:fill="auto"/>
            <w:noWrap/>
            <w:vAlign w:val="bottom"/>
            <w:hideMark/>
          </w:tcPr>
          <w:p w14:paraId="6139B5A1" w14:textId="24A75660" w:rsidR="008A6161" w:rsidRPr="008A6161" w:rsidDel="00BB280A" w:rsidRDefault="008A6161" w:rsidP="008A6161">
            <w:pPr>
              <w:rPr>
                <w:del w:id="2871"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7DF9DE8A" w14:textId="0C42F604" w:rsidR="008A6161" w:rsidRPr="008A6161" w:rsidDel="00BB280A" w:rsidRDefault="008A6161" w:rsidP="008A6161">
            <w:pPr>
              <w:rPr>
                <w:del w:id="2872" w:author="Matthew McBee" w:date="2019-12-04T10:53:00Z"/>
                <w:color w:val="000000"/>
              </w:rPr>
            </w:pPr>
            <w:del w:id="2873" w:author="Matthew McBee" w:date="2019-12-04T10:53:00Z">
              <w:r w:rsidRPr="008A6161" w:rsidDel="00BB280A">
                <w:rPr>
                  <w:color w:val="000000"/>
                </w:rPr>
                <w:delText>Mean</w:delText>
              </w:r>
            </w:del>
          </w:p>
        </w:tc>
        <w:tc>
          <w:tcPr>
            <w:tcW w:w="1134" w:type="dxa"/>
            <w:tcBorders>
              <w:top w:val="nil"/>
              <w:left w:val="nil"/>
              <w:bottom w:val="nil"/>
              <w:right w:val="nil"/>
            </w:tcBorders>
            <w:shd w:val="clear" w:color="auto" w:fill="auto"/>
            <w:noWrap/>
            <w:vAlign w:val="bottom"/>
            <w:hideMark/>
          </w:tcPr>
          <w:p w14:paraId="75DB5A67" w14:textId="02FCB872" w:rsidR="008A6161" w:rsidRPr="008A6161" w:rsidDel="00BB280A" w:rsidRDefault="008A6161" w:rsidP="008A6161">
            <w:pPr>
              <w:jc w:val="right"/>
              <w:rPr>
                <w:del w:id="2874" w:author="Matthew McBee" w:date="2019-12-04T10:53:00Z"/>
                <w:color w:val="000000"/>
              </w:rPr>
            </w:pPr>
            <w:del w:id="2875"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7B280E6F" w14:textId="167C0AEB" w:rsidR="008A6161" w:rsidRPr="008A6161" w:rsidDel="00BB280A" w:rsidRDefault="008A6161" w:rsidP="008A6161">
            <w:pPr>
              <w:jc w:val="right"/>
              <w:rPr>
                <w:del w:id="2876" w:author="Matthew McBee" w:date="2019-12-04T10:53:00Z"/>
                <w:color w:val="000000"/>
              </w:rPr>
            </w:pPr>
            <w:del w:id="2877" w:author="Matthew McBee" w:date="2019-12-04T10:53:00Z">
              <w:r w:rsidRPr="008A6161" w:rsidDel="00BB280A">
                <w:rPr>
                  <w:color w:val="000000"/>
                </w:rPr>
                <w:delText>6.76</w:delText>
              </w:r>
            </w:del>
          </w:p>
        </w:tc>
        <w:tc>
          <w:tcPr>
            <w:tcW w:w="440" w:type="dxa"/>
            <w:tcBorders>
              <w:top w:val="nil"/>
              <w:left w:val="nil"/>
              <w:bottom w:val="nil"/>
              <w:right w:val="nil"/>
            </w:tcBorders>
            <w:shd w:val="clear" w:color="auto" w:fill="auto"/>
            <w:noWrap/>
            <w:vAlign w:val="bottom"/>
            <w:hideMark/>
          </w:tcPr>
          <w:p w14:paraId="4ABEC39E" w14:textId="2FBB8C06" w:rsidR="008A6161" w:rsidRPr="008A6161" w:rsidDel="00BB280A" w:rsidRDefault="008A6161" w:rsidP="008A6161">
            <w:pPr>
              <w:rPr>
                <w:del w:id="2878"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36351A7" w14:textId="5CF2CB74" w:rsidR="008A6161" w:rsidRPr="008A6161" w:rsidDel="00BB280A" w:rsidRDefault="008A6161" w:rsidP="008A6161">
            <w:pPr>
              <w:jc w:val="right"/>
              <w:rPr>
                <w:del w:id="2879" w:author="Matthew McBee" w:date="2019-12-04T10:53:00Z"/>
                <w:color w:val="000000"/>
              </w:rPr>
            </w:pPr>
            <w:del w:id="2880" w:author="Matthew McBee" w:date="2019-12-04T10:53:00Z">
              <w:r w:rsidRPr="008A6161" w:rsidDel="00BB280A">
                <w:rPr>
                  <w:color w:val="000000"/>
                </w:rPr>
                <w:delText>0.83</w:delText>
              </w:r>
            </w:del>
          </w:p>
        </w:tc>
        <w:tc>
          <w:tcPr>
            <w:tcW w:w="1186" w:type="dxa"/>
            <w:tcBorders>
              <w:top w:val="nil"/>
              <w:left w:val="nil"/>
              <w:bottom w:val="nil"/>
              <w:right w:val="nil"/>
            </w:tcBorders>
            <w:shd w:val="clear" w:color="auto" w:fill="auto"/>
            <w:noWrap/>
            <w:vAlign w:val="bottom"/>
            <w:hideMark/>
          </w:tcPr>
          <w:p w14:paraId="6440318F" w14:textId="24D459CD" w:rsidR="008A6161" w:rsidRPr="008A6161" w:rsidDel="00BB280A" w:rsidRDefault="008A6161" w:rsidP="008A6161">
            <w:pPr>
              <w:jc w:val="right"/>
              <w:rPr>
                <w:del w:id="2881" w:author="Matthew McBee" w:date="2019-12-04T10:53:00Z"/>
                <w:color w:val="000000"/>
              </w:rPr>
            </w:pPr>
            <w:del w:id="2882" w:author="Matthew McBee" w:date="2019-12-04T10:53:00Z">
              <w:r w:rsidRPr="008A6161" w:rsidDel="00BB280A">
                <w:rPr>
                  <w:color w:val="000000"/>
                </w:rPr>
                <w:delText>8.55</w:delText>
              </w:r>
            </w:del>
          </w:p>
        </w:tc>
      </w:tr>
      <w:tr w:rsidR="008A6161" w:rsidRPr="008A6161" w:rsidDel="00BB280A" w14:paraId="785E6FD2" w14:textId="1C682B85" w:rsidTr="008A6161">
        <w:trPr>
          <w:trHeight w:val="300"/>
          <w:del w:id="2883" w:author="Matthew McBee" w:date="2019-12-04T10:53:00Z"/>
        </w:trPr>
        <w:tc>
          <w:tcPr>
            <w:tcW w:w="1160" w:type="dxa"/>
            <w:tcBorders>
              <w:top w:val="nil"/>
              <w:left w:val="nil"/>
              <w:bottom w:val="nil"/>
              <w:right w:val="nil"/>
            </w:tcBorders>
            <w:shd w:val="clear" w:color="auto" w:fill="auto"/>
            <w:noWrap/>
            <w:vAlign w:val="bottom"/>
            <w:hideMark/>
          </w:tcPr>
          <w:p w14:paraId="36F018BA" w14:textId="066CD7BE" w:rsidR="008A6161" w:rsidRPr="008A6161" w:rsidDel="00BB280A" w:rsidRDefault="008A6161" w:rsidP="008A6161">
            <w:pPr>
              <w:rPr>
                <w:del w:id="2884"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3F17382" w14:textId="64489C9E" w:rsidR="008A6161" w:rsidRPr="008A6161" w:rsidDel="00BB280A" w:rsidRDefault="008A6161" w:rsidP="008A6161">
            <w:pPr>
              <w:rPr>
                <w:del w:id="2885" w:author="Matthew McBee" w:date="2019-12-04T10:53:00Z"/>
                <w:color w:val="000000"/>
              </w:rPr>
            </w:pPr>
            <w:del w:id="2886" w:author="Matthew McBee" w:date="2019-12-04T10:53:00Z">
              <w:r w:rsidRPr="008A6161" w:rsidDel="00BB280A">
                <w:rPr>
                  <w:color w:val="000000"/>
                </w:rPr>
                <w:delText>Median</w:delText>
              </w:r>
            </w:del>
          </w:p>
        </w:tc>
        <w:tc>
          <w:tcPr>
            <w:tcW w:w="1134" w:type="dxa"/>
            <w:tcBorders>
              <w:top w:val="nil"/>
              <w:left w:val="nil"/>
              <w:bottom w:val="nil"/>
              <w:right w:val="nil"/>
            </w:tcBorders>
            <w:shd w:val="clear" w:color="auto" w:fill="auto"/>
            <w:noWrap/>
            <w:vAlign w:val="bottom"/>
            <w:hideMark/>
          </w:tcPr>
          <w:p w14:paraId="50E91732" w14:textId="20397D62" w:rsidR="008A6161" w:rsidRPr="008A6161" w:rsidDel="00BB280A" w:rsidRDefault="008A6161" w:rsidP="008A6161">
            <w:pPr>
              <w:jc w:val="right"/>
              <w:rPr>
                <w:del w:id="2887" w:author="Matthew McBee" w:date="2019-12-04T10:53:00Z"/>
                <w:color w:val="000000"/>
              </w:rPr>
            </w:pPr>
            <w:del w:id="2888"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192BB242" w14:textId="0AE695FA" w:rsidR="008A6161" w:rsidRPr="008A6161" w:rsidDel="00BB280A" w:rsidRDefault="008A6161" w:rsidP="008A6161">
            <w:pPr>
              <w:jc w:val="right"/>
              <w:rPr>
                <w:del w:id="2889" w:author="Matthew McBee" w:date="2019-12-04T10:53:00Z"/>
                <w:color w:val="000000"/>
              </w:rPr>
            </w:pPr>
            <w:del w:id="2890" w:author="Matthew McBee" w:date="2019-12-04T10:53:00Z">
              <w:r w:rsidRPr="008A6161" w:rsidDel="00BB280A">
                <w:rPr>
                  <w:color w:val="000000"/>
                </w:rPr>
                <w:delText>5.29</w:delText>
              </w:r>
            </w:del>
          </w:p>
        </w:tc>
        <w:tc>
          <w:tcPr>
            <w:tcW w:w="440" w:type="dxa"/>
            <w:tcBorders>
              <w:top w:val="nil"/>
              <w:left w:val="nil"/>
              <w:bottom w:val="nil"/>
              <w:right w:val="nil"/>
            </w:tcBorders>
            <w:shd w:val="clear" w:color="auto" w:fill="auto"/>
            <w:noWrap/>
            <w:vAlign w:val="bottom"/>
            <w:hideMark/>
          </w:tcPr>
          <w:p w14:paraId="3C624054" w14:textId="4B14581C" w:rsidR="008A6161" w:rsidRPr="008A6161" w:rsidDel="00BB280A" w:rsidRDefault="008A6161" w:rsidP="008A6161">
            <w:pPr>
              <w:rPr>
                <w:del w:id="2891"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204AB2C1" w14:textId="171782DA" w:rsidR="008A6161" w:rsidRPr="008A6161" w:rsidDel="00BB280A" w:rsidRDefault="008A6161" w:rsidP="008A6161">
            <w:pPr>
              <w:jc w:val="right"/>
              <w:rPr>
                <w:del w:id="2892" w:author="Matthew McBee" w:date="2019-12-04T10:53:00Z"/>
                <w:color w:val="000000"/>
              </w:rPr>
            </w:pPr>
            <w:del w:id="2893" w:author="Matthew McBee" w:date="2019-12-04T10:53:00Z">
              <w:r w:rsidRPr="008A6161" w:rsidDel="00BB280A">
                <w:rPr>
                  <w:color w:val="000000"/>
                </w:rPr>
                <w:delText>1.00</w:delText>
              </w:r>
            </w:del>
          </w:p>
        </w:tc>
        <w:tc>
          <w:tcPr>
            <w:tcW w:w="1186" w:type="dxa"/>
            <w:tcBorders>
              <w:top w:val="nil"/>
              <w:left w:val="nil"/>
              <w:bottom w:val="nil"/>
              <w:right w:val="nil"/>
            </w:tcBorders>
            <w:shd w:val="clear" w:color="auto" w:fill="auto"/>
            <w:noWrap/>
            <w:vAlign w:val="bottom"/>
            <w:hideMark/>
          </w:tcPr>
          <w:p w14:paraId="6CB86097" w14:textId="332137D8" w:rsidR="008A6161" w:rsidRPr="008A6161" w:rsidDel="00BB280A" w:rsidRDefault="008A6161" w:rsidP="008A6161">
            <w:pPr>
              <w:jc w:val="right"/>
              <w:rPr>
                <w:del w:id="2894" w:author="Matthew McBee" w:date="2019-12-04T10:53:00Z"/>
                <w:color w:val="000000"/>
              </w:rPr>
            </w:pPr>
            <w:del w:id="2895" w:author="Matthew McBee" w:date="2019-12-04T10:53:00Z">
              <w:r w:rsidRPr="008A6161" w:rsidDel="00BB280A">
                <w:rPr>
                  <w:color w:val="000000"/>
                </w:rPr>
                <w:delText>7.29</w:delText>
              </w:r>
            </w:del>
          </w:p>
        </w:tc>
      </w:tr>
      <w:tr w:rsidR="008A6161" w:rsidRPr="008A6161" w:rsidDel="00BB280A" w14:paraId="4CD0625E" w14:textId="76ED02EE" w:rsidTr="008A6161">
        <w:trPr>
          <w:trHeight w:val="300"/>
          <w:del w:id="2896" w:author="Matthew McBee" w:date="2019-12-04T10:53:00Z"/>
        </w:trPr>
        <w:tc>
          <w:tcPr>
            <w:tcW w:w="1160" w:type="dxa"/>
            <w:tcBorders>
              <w:top w:val="nil"/>
              <w:left w:val="nil"/>
              <w:bottom w:val="nil"/>
              <w:right w:val="nil"/>
            </w:tcBorders>
            <w:shd w:val="clear" w:color="auto" w:fill="auto"/>
            <w:noWrap/>
            <w:vAlign w:val="bottom"/>
            <w:hideMark/>
          </w:tcPr>
          <w:p w14:paraId="59F4CBF1" w14:textId="635A3CD2" w:rsidR="008A6161" w:rsidRPr="008A6161" w:rsidDel="00BB280A" w:rsidRDefault="008A6161" w:rsidP="008A6161">
            <w:pPr>
              <w:rPr>
                <w:del w:id="2897"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1F40B1BF" w14:textId="73685F0D" w:rsidR="008A6161" w:rsidRPr="008A6161" w:rsidDel="00BB280A" w:rsidRDefault="008A6161" w:rsidP="008A6161">
            <w:pPr>
              <w:rPr>
                <w:del w:id="2898" w:author="Matthew McBee" w:date="2019-12-04T10:53:00Z"/>
                <w:color w:val="000000"/>
              </w:rPr>
            </w:pPr>
            <w:del w:id="2899" w:author="Matthew McBee" w:date="2019-12-04T10:53:00Z">
              <w:r w:rsidRPr="008A6161" w:rsidDel="00BB280A">
                <w:rPr>
                  <w:color w:val="000000"/>
                </w:rPr>
                <w:delText>Min</w:delText>
              </w:r>
            </w:del>
          </w:p>
        </w:tc>
        <w:tc>
          <w:tcPr>
            <w:tcW w:w="1134" w:type="dxa"/>
            <w:tcBorders>
              <w:top w:val="nil"/>
              <w:left w:val="nil"/>
              <w:bottom w:val="nil"/>
              <w:right w:val="nil"/>
            </w:tcBorders>
            <w:shd w:val="clear" w:color="auto" w:fill="auto"/>
            <w:noWrap/>
            <w:vAlign w:val="bottom"/>
            <w:hideMark/>
          </w:tcPr>
          <w:p w14:paraId="0FEFB405" w14:textId="34A84AF3" w:rsidR="008A6161" w:rsidRPr="008A6161" w:rsidDel="00BB280A" w:rsidRDefault="008A6161" w:rsidP="008A6161">
            <w:pPr>
              <w:jc w:val="right"/>
              <w:rPr>
                <w:del w:id="2900" w:author="Matthew McBee" w:date="2019-12-04T10:53:00Z"/>
                <w:color w:val="000000"/>
              </w:rPr>
            </w:pPr>
            <w:del w:id="2901"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79D9F02A" w14:textId="14B9EDC7" w:rsidR="008A6161" w:rsidRPr="008A6161" w:rsidDel="00BB280A" w:rsidRDefault="008A6161" w:rsidP="008A6161">
            <w:pPr>
              <w:jc w:val="right"/>
              <w:rPr>
                <w:del w:id="2902" w:author="Matthew McBee" w:date="2019-12-04T10:53:00Z"/>
                <w:color w:val="000000"/>
              </w:rPr>
            </w:pPr>
            <w:del w:id="2903" w:author="Matthew McBee" w:date="2019-12-04T10:53:00Z">
              <w:r w:rsidRPr="008A6161" w:rsidDel="00BB280A">
                <w:rPr>
                  <w:color w:val="000000"/>
                </w:rPr>
                <w:delText>3.57</w:delText>
              </w:r>
            </w:del>
          </w:p>
        </w:tc>
        <w:tc>
          <w:tcPr>
            <w:tcW w:w="440" w:type="dxa"/>
            <w:tcBorders>
              <w:top w:val="nil"/>
              <w:left w:val="nil"/>
              <w:bottom w:val="nil"/>
              <w:right w:val="nil"/>
            </w:tcBorders>
            <w:shd w:val="clear" w:color="auto" w:fill="auto"/>
            <w:noWrap/>
            <w:vAlign w:val="bottom"/>
            <w:hideMark/>
          </w:tcPr>
          <w:p w14:paraId="38DF7EFC" w14:textId="3BE3A656" w:rsidR="008A6161" w:rsidRPr="008A6161" w:rsidDel="00BB280A" w:rsidRDefault="008A6161" w:rsidP="008A6161">
            <w:pPr>
              <w:rPr>
                <w:del w:id="2904"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7117499C" w14:textId="37866D82" w:rsidR="008A6161" w:rsidRPr="008A6161" w:rsidDel="00BB280A" w:rsidRDefault="008A6161" w:rsidP="008A6161">
            <w:pPr>
              <w:jc w:val="right"/>
              <w:rPr>
                <w:del w:id="2905" w:author="Matthew McBee" w:date="2019-12-04T10:53:00Z"/>
                <w:color w:val="000000"/>
              </w:rPr>
            </w:pPr>
            <w:del w:id="2906"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256FCB20" w14:textId="6A9F28CC" w:rsidR="008A6161" w:rsidRPr="008A6161" w:rsidDel="00BB280A" w:rsidRDefault="008A6161" w:rsidP="008A6161">
            <w:pPr>
              <w:jc w:val="right"/>
              <w:rPr>
                <w:del w:id="2907" w:author="Matthew McBee" w:date="2019-12-04T10:53:00Z"/>
                <w:color w:val="000000"/>
              </w:rPr>
            </w:pPr>
            <w:del w:id="2908" w:author="Matthew McBee" w:date="2019-12-04T10:53:00Z">
              <w:r w:rsidRPr="008A6161" w:rsidDel="00BB280A">
                <w:rPr>
                  <w:color w:val="000000"/>
                </w:rPr>
                <w:delText>5.14</w:delText>
              </w:r>
            </w:del>
          </w:p>
        </w:tc>
      </w:tr>
      <w:tr w:rsidR="008A6161" w:rsidRPr="008A6161" w:rsidDel="00BB280A" w14:paraId="067A7BD6" w14:textId="57686CE0" w:rsidTr="008A6161">
        <w:trPr>
          <w:trHeight w:val="300"/>
          <w:del w:id="2909" w:author="Matthew McBee" w:date="2019-12-04T10:53:00Z"/>
        </w:trPr>
        <w:tc>
          <w:tcPr>
            <w:tcW w:w="1160" w:type="dxa"/>
            <w:tcBorders>
              <w:top w:val="nil"/>
              <w:left w:val="nil"/>
              <w:bottom w:val="nil"/>
              <w:right w:val="nil"/>
            </w:tcBorders>
            <w:shd w:val="clear" w:color="auto" w:fill="auto"/>
            <w:noWrap/>
            <w:vAlign w:val="bottom"/>
            <w:hideMark/>
          </w:tcPr>
          <w:p w14:paraId="715A7E85" w14:textId="7D966915" w:rsidR="008A6161" w:rsidRPr="008A6161" w:rsidDel="00BB280A" w:rsidRDefault="008A6161" w:rsidP="008A6161">
            <w:pPr>
              <w:rPr>
                <w:del w:id="2910"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37B4B45F" w14:textId="50513FB7" w:rsidR="008A6161" w:rsidRPr="008A6161" w:rsidDel="00BB280A" w:rsidRDefault="008A6161" w:rsidP="008A6161">
            <w:pPr>
              <w:rPr>
                <w:del w:id="2911" w:author="Matthew McBee" w:date="2019-12-04T10:53:00Z"/>
                <w:color w:val="000000"/>
              </w:rPr>
            </w:pPr>
            <w:del w:id="2912" w:author="Matthew McBee" w:date="2019-12-04T10:53:00Z">
              <w:r w:rsidRPr="008A6161" w:rsidDel="00BB280A">
                <w:rPr>
                  <w:color w:val="000000"/>
                </w:rPr>
                <w:delText>Max</w:delText>
              </w:r>
            </w:del>
          </w:p>
        </w:tc>
        <w:tc>
          <w:tcPr>
            <w:tcW w:w="1134" w:type="dxa"/>
            <w:tcBorders>
              <w:top w:val="nil"/>
              <w:left w:val="nil"/>
              <w:bottom w:val="nil"/>
              <w:right w:val="nil"/>
            </w:tcBorders>
            <w:shd w:val="clear" w:color="auto" w:fill="auto"/>
            <w:noWrap/>
            <w:vAlign w:val="bottom"/>
            <w:hideMark/>
          </w:tcPr>
          <w:p w14:paraId="2A786453" w14:textId="00CD908F" w:rsidR="008A6161" w:rsidRPr="008A6161" w:rsidDel="00BB280A" w:rsidRDefault="008A6161" w:rsidP="008A6161">
            <w:pPr>
              <w:jc w:val="right"/>
              <w:rPr>
                <w:del w:id="2913" w:author="Matthew McBee" w:date="2019-12-04T10:53:00Z"/>
                <w:color w:val="000000"/>
              </w:rPr>
            </w:pPr>
            <w:del w:id="2914"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67AD8663" w14:textId="5AD4A324" w:rsidR="008A6161" w:rsidRPr="008A6161" w:rsidDel="00BB280A" w:rsidRDefault="008A6161" w:rsidP="008A6161">
            <w:pPr>
              <w:jc w:val="right"/>
              <w:rPr>
                <w:del w:id="2915" w:author="Matthew McBee" w:date="2019-12-04T10:53:00Z"/>
                <w:color w:val="000000"/>
              </w:rPr>
            </w:pPr>
            <w:del w:id="2916" w:author="Matthew McBee" w:date="2019-12-04T10:53:00Z">
              <w:r w:rsidRPr="008A6161" w:rsidDel="00BB280A">
                <w:rPr>
                  <w:color w:val="000000"/>
                </w:rPr>
                <w:delText>16.00</w:delText>
              </w:r>
            </w:del>
          </w:p>
        </w:tc>
        <w:tc>
          <w:tcPr>
            <w:tcW w:w="440" w:type="dxa"/>
            <w:tcBorders>
              <w:top w:val="nil"/>
              <w:left w:val="nil"/>
              <w:bottom w:val="nil"/>
              <w:right w:val="nil"/>
            </w:tcBorders>
            <w:shd w:val="clear" w:color="auto" w:fill="auto"/>
            <w:noWrap/>
            <w:vAlign w:val="bottom"/>
            <w:hideMark/>
          </w:tcPr>
          <w:p w14:paraId="070973B0" w14:textId="2A838E7F" w:rsidR="008A6161" w:rsidRPr="008A6161" w:rsidDel="00BB280A" w:rsidRDefault="008A6161" w:rsidP="008A6161">
            <w:pPr>
              <w:rPr>
                <w:del w:id="2917"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10A7D3BF" w14:textId="20A74D86" w:rsidR="008A6161" w:rsidRPr="008A6161" w:rsidDel="00BB280A" w:rsidRDefault="008A6161" w:rsidP="008A6161">
            <w:pPr>
              <w:jc w:val="right"/>
              <w:rPr>
                <w:del w:id="2918" w:author="Matthew McBee" w:date="2019-12-04T10:53:00Z"/>
                <w:color w:val="000000"/>
              </w:rPr>
            </w:pPr>
            <w:del w:id="2919" w:author="Matthew McBee" w:date="2019-12-04T10:53:00Z">
              <w:r w:rsidRPr="008A6161" w:rsidDel="00BB280A">
                <w:rPr>
                  <w:color w:val="000000"/>
                </w:rPr>
                <w:delText>1.57</w:delText>
              </w:r>
            </w:del>
          </w:p>
        </w:tc>
        <w:tc>
          <w:tcPr>
            <w:tcW w:w="1186" w:type="dxa"/>
            <w:tcBorders>
              <w:top w:val="nil"/>
              <w:left w:val="nil"/>
              <w:bottom w:val="nil"/>
              <w:right w:val="nil"/>
            </w:tcBorders>
            <w:shd w:val="clear" w:color="auto" w:fill="auto"/>
            <w:noWrap/>
            <w:vAlign w:val="bottom"/>
            <w:hideMark/>
          </w:tcPr>
          <w:p w14:paraId="117311B1" w14:textId="730D1195" w:rsidR="008A6161" w:rsidRPr="008A6161" w:rsidDel="00BB280A" w:rsidRDefault="008A6161" w:rsidP="008A6161">
            <w:pPr>
              <w:jc w:val="right"/>
              <w:rPr>
                <w:del w:id="2920" w:author="Matthew McBee" w:date="2019-12-04T10:53:00Z"/>
                <w:color w:val="000000"/>
              </w:rPr>
            </w:pPr>
            <w:del w:id="2921" w:author="Matthew McBee" w:date="2019-12-04T10:53:00Z">
              <w:r w:rsidRPr="008A6161" w:rsidDel="00BB280A">
                <w:rPr>
                  <w:color w:val="000000"/>
                </w:rPr>
                <w:delText>16.00</w:delText>
              </w:r>
            </w:del>
          </w:p>
        </w:tc>
      </w:tr>
      <w:tr w:rsidR="008A6161" w:rsidRPr="008A6161" w:rsidDel="00BB280A" w14:paraId="59E48CC4" w14:textId="34D873AD" w:rsidTr="008A6161">
        <w:trPr>
          <w:trHeight w:val="140"/>
          <w:del w:id="2922" w:author="Matthew McBee" w:date="2019-12-04T10:53:00Z"/>
        </w:trPr>
        <w:tc>
          <w:tcPr>
            <w:tcW w:w="1160" w:type="dxa"/>
            <w:tcBorders>
              <w:top w:val="nil"/>
              <w:left w:val="nil"/>
              <w:bottom w:val="single" w:sz="4" w:space="0" w:color="auto"/>
              <w:right w:val="nil"/>
            </w:tcBorders>
            <w:shd w:val="clear" w:color="auto" w:fill="auto"/>
            <w:noWrap/>
            <w:vAlign w:val="bottom"/>
            <w:hideMark/>
          </w:tcPr>
          <w:p w14:paraId="23ED6DA0" w14:textId="2CB7AD34" w:rsidR="008A6161" w:rsidRPr="008A6161" w:rsidDel="00BB280A" w:rsidRDefault="008A6161" w:rsidP="008A6161">
            <w:pPr>
              <w:rPr>
                <w:del w:id="2923" w:author="Matthew McBee" w:date="2019-12-04T10:53:00Z"/>
                <w:color w:val="000000"/>
              </w:rPr>
            </w:pPr>
            <w:del w:id="2924"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66936565" w14:textId="4AE20CC3" w:rsidR="008A6161" w:rsidRPr="008A6161" w:rsidDel="00BB280A" w:rsidRDefault="008A6161" w:rsidP="008A6161">
            <w:pPr>
              <w:rPr>
                <w:del w:id="2925" w:author="Matthew McBee" w:date="2019-12-04T10:53:00Z"/>
                <w:color w:val="000000"/>
              </w:rPr>
            </w:pPr>
            <w:del w:id="2926"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3FA5BE77" w14:textId="5AF15531" w:rsidR="008A6161" w:rsidRPr="008A6161" w:rsidDel="00BB280A" w:rsidRDefault="008A6161" w:rsidP="008A6161">
            <w:pPr>
              <w:rPr>
                <w:del w:id="2927" w:author="Matthew McBee" w:date="2019-12-04T10:53:00Z"/>
                <w:color w:val="000000"/>
              </w:rPr>
            </w:pPr>
            <w:del w:id="2928"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5488AED9" w14:textId="707F1DEB" w:rsidR="008A6161" w:rsidRPr="008A6161" w:rsidDel="00BB280A" w:rsidRDefault="008A6161" w:rsidP="008A6161">
            <w:pPr>
              <w:rPr>
                <w:del w:id="2929" w:author="Matthew McBee" w:date="2019-12-04T10:53:00Z"/>
                <w:color w:val="000000"/>
              </w:rPr>
            </w:pPr>
            <w:del w:id="2930"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1AA8AFF3" w14:textId="70B1B40C" w:rsidR="008A6161" w:rsidRPr="008A6161" w:rsidDel="00BB280A" w:rsidRDefault="008A6161" w:rsidP="008A6161">
            <w:pPr>
              <w:rPr>
                <w:del w:id="2931" w:author="Matthew McBee" w:date="2019-12-04T10:53:00Z"/>
                <w:color w:val="000000"/>
              </w:rPr>
            </w:pPr>
            <w:del w:id="2932"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5472AD15" w14:textId="18691657" w:rsidR="008A6161" w:rsidRPr="008A6161" w:rsidDel="00BB280A" w:rsidRDefault="008A6161" w:rsidP="008A6161">
            <w:pPr>
              <w:rPr>
                <w:del w:id="2933" w:author="Matthew McBee" w:date="2019-12-04T10:53:00Z"/>
                <w:color w:val="000000"/>
              </w:rPr>
            </w:pPr>
            <w:del w:id="2934"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4E66D41F" w14:textId="6FCD5F93" w:rsidR="008A6161" w:rsidRPr="008A6161" w:rsidDel="00BB280A" w:rsidRDefault="008A6161" w:rsidP="008A6161">
            <w:pPr>
              <w:rPr>
                <w:del w:id="2935" w:author="Matthew McBee" w:date="2019-12-04T10:53:00Z"/>
                <w:color w:val="000000"/>
              </w:rPr>
            </w:pPr>
            <w:del w:id="2936" w:author="Matthew McBee" w:date="2019-12-04T10:53:00Z">
              <w:r w:rsidRPr="008A6161" w:rsidDel="00BB280A">
                <w:rPr>
                  <w:color w:val="000000"/>
                </w:rPr>
                <w:delText> </w:delText>
              </w:r>
            </w:del>
          </w:p>
        </w:tc>
      </w:tr>
      <w:tr w:rsidR="008A6161" w:rsidRPr="008A6161" w:rsidDel="00BB280A" w14:paraId="3ABD21F2" w14:textId="5CAA9C98" w:rsidTr="008A6161">
        <w:trPr>
          <w:trHeight w:val="400"/>
          <w:del w:id="2937" w:author="Matthew McBee" w:date="2019-12-04T10:53:00Z"/>
        </w:trPr>
        <w:tc>
          <w:tcPr>
            <w:tcW w:w="1160" w:type="dxa"/>
            <w:tcBorders>
              <w:top w:val="nil"/>
              <w:left w:val="nil"/>
              <w:bottom w:val="nil"/>
              <w:right w:val="nil"/>
            </w:tcBorders>
            <w:shd w:val="clear" w:color="auto" w:fill="auto"/>
            <w:noWrap/>
            <w:vAlign w:val="bottom"/>
            <w:hideMark/>
          </w:tcPr>
          <w:p w14:paraId="2FF91D6F" w14:textId="52AB1CE6" w:rsidR="008A6161" w:rsidRPr="008A6161" w:rsidDel="00BB280A" w:rsidRDefault="008A6161" w:rsidP="008A6161">
            <w:pPr>
              <w:rPr>
                <w:del w:id="2938" w:author="Matthew McBee" w:date="2019-12-04T10:53:00Z"/>
                <w:color w:val="000000"/>
              </w:rPr>
            </w:pPr>
            <w:del w:id="2939" w:author="Matthew McBee" w:date="2019-12-04T10:53:00Z">
              <w:r w:rsidRPr="008A6161" w:rsidDel="00BB280A">
                <w:rPr>
                  <w:color w:val="000000"/>
                </w:rPr>
                <w:delText>50/50</w:delText>
              </w:r>
            </w:del>
          </w:p>
        </w:tc>
        <w:tc>
          <w:tcPr>
            <w:tcW w:w="1160" w:type="dxa"/>
            <w:tcBorders>
              <w:top w:val="nil"/>
              <w:left w:val="nil"/>
              <w:bottom w:val="nil"/>
              <w:right w:val="nil"/>
            </w:tcBorders>
            <w:shd w:val="clear" w:color="auto" w:fill="auto"/>
            <w:noWrap/>
            <w:vAlign w:val="bottom"/>
            <w:hideMark/>
          </w:tcPr>
          <w:p w14:paraId="02EB0A30" w14:textId="24CCB588" w:rsidR="008A6161" w:rsidRPr="008A6161" w:rsidDel="00BB280A" w:rsidRDefault="008A6161" w:rsidP="008A6161">
            <w:pPr>
              <w:rPr>
                <w:del w:id="2940" w:author="Matthew McBee" w:date="2019-12-04T10:53:00Z"/>
                <w:color w:val="000000"/>
              </w:rPr>
            </w:pPr>
            <w:del w:id="2941" w:author="Matthew McBee" w:date="2019-12-04T10:53:00Z">
              <w:r w:rsidRPr="008A6161" w:rsidDel="00BB280A">
                <w:rPr>
                  <w:color w:val="000000"/>
                </w:rPr>
                <w:delText>n</w:delText>
              </w:r>
            </w:del>
          </w:p>
        </w:tc>
        <w:tc>
          <w:tcPr>
            <w:tcW w:w="1134" w:type="dxa"/>
            <w:tcBorders>
              <w:top w:val="nil"/>
              <w:left w:val="nil"/>
              <w:bottom w:val="nil"/>
              <w:right w:val="nil"/>
            </w:tcBorders>
            <w:shd w:val="clear" w:color="auto" w:fill="auto"/>
            <w:noWrap/>
            <w:vAlign w:val="bottom"/>
            <w:hideMark/>
          </w:tcPr>
          <w:p w14:paraId="0DF28545" w14:textId="75B61506" w:rsidR="008A6161" w:rsidRPr="008A6161" w:rsidDel="00BB280A" w:rsidRDefault="008A6161" w:rsidP="008A6161">
            <w:pPr>
              <w:jc w:val="right"/>
              <w:rPr>
                <w:del w:id="2942" w:author="Matthew McBee" w:date="2019-12-04T10:53:00Z"/>
                <w:color w:val="000000"/>
              </w:rPr>
            </w:pPr>
            <w:del w:id="2943" w:author="Matthew McBee" w:date="2019-12-04T10:53:00Z">
              <w:r w:rsidRPr="008A6161" w:rsidDel="00BB280A">
                <w:rPr>
                  <w:color w:val="000000"/>
                </w:rPr>
                <w:delText>1043</w:delText>
              </w:r>
            </w:del>
          </w:p>
        </w:tc>
        <w:tc>
          <w:tcPr>
            <w:tcW w:w="1186" w:type="dxa"/>
            <w:tcBorders>
              <w:top w:val="nil"/>
              <w:left w:val="nil"/>
              <w:bottom w:val="nil"/>
              <w:right w:val="nil"/>
            </w:tcBorders>
            <w:shd w:val="clear" w:color="auto" w:fill="auto"/>
            <w:noWrap/>
            <w:vAlign w:val="bottom"/>
            <w:hideMark/>
          </w:tcPr>
          <w:p w14:paraId="2BEF5387" w14:textId="0014B6C5" w:rsidR="008A6161" w:rsidRPr="008A6161" w:rsidDel="00BB280A" w:rsidRDefault="008A6161" w:rsidP="008A6161">
            <w:pPr>
              <w:jc w:val="right"/>
              <w:rPr>
                <w:del w:id="2944" w:author="Matthew McBee" w:date="2019-12-04T10:53:00Z"/>
                <w:color w:val="000000"/>
              </w:rPr>
            </w:pPr>
            <w:del w:id="2945" w:author="Matthew McBee" w:date="2019-12-04T10:53:00Z">
              <w:r w:rsidRPr="008A6161" w:rsidDel="00BB280A">
                <w:rPr>
                  <w:color w:val="000000"/>
                </w:rPr>
                <w:delText>986</w:delText>
              </w:r>
            </w:del>
          </w:p>
        </w:tc>
        <w:tc>
          <w:tcPr>
            <w:tcW w:w="440" w:type="dxa"/>
            <w:tcBorders>
              <w:top w:val="nil"/>
              <w:left w:val="nil"/>
              <w:bottom w:val="nil"/>
              <w:right w:val="nil"/>
            </w:tcBorders>
            <w:shd w:val="clear" w:color="auto" w:fill="auto"/>
            <w:noWrap/>
            <w:vAlign w:val="bottom"/>
            <w:hideMark/>
          </w:tcPr>
          <w:p w14:paraId="17643A03" w14:textId="35B4668E" w:rsidR="008A6161" w:rsidRPr="008A6161" w:rsidDel="00BB280A" w:rsidRDefault="008A6161" w:rsidP="008A6161">
            <w:pPr>
              <w:rPr>
                <w:del w:id="2946"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7B124201" w14:textId="77D4B083" w:rsidR="008A6161" w:rsidRPr="008A6161" w:rsidDel="00BB280A" w:rsidRDefault="008A6161" w:rsidP="008A6161">
            <w:pPr>
              <w:jc w:val="right"/>
              <w:rPr>
                <w:del w:id="2947" w:author="Matthew McBee" w:date="2019-12-04T10:53:00Z"/>
                <w:color w:val="000000"/>
              </w:rPr>
            </w:pPr>
            <w:del w:id="2948" w:author="Matthew McBee" w:date="2019-12-04T10:53:00Z">
              <w:r w:rsidRPr="008A6161" w:rsidDel="00BB280A">
                <w:rPr>
                  <w:color w:val="000000"/>
                </w:rPr>
                <w:delText>1127</w:delText>
              </w:r>
            </w:del>
          </w:p>
        </w:tc>
        <w:tc>
          <w:tcPr>
            <w:tcW w:w="1186" w:type="dxa"/>
            <w:tcBorders>
              <w:top w:val="nil"/>
              <w:left w:val="nil"/>
              <w:bottom w:val="nil"/>
              <w:right w:val="nil"/>
            </w:tcBorders>
            <w:shd w:val="clear" w:color="auto" w:fill="auto"/>
            <w:noWrap/>
            <w:vAlign w:val="bottom"/>
            <w:hideMark/>
          </w:tcPr>
          <w:p w14:paraId="067B140E" w14:textId="3892393D" w:rsidR="008A6161" w:rsidRPr="008A6161" w:rsidDel="00BB280A" w:rsidRDefault="008A6161" w:rsidP="008A6161">
            <w:pPr>
              <w:jc w:val="right"/>
              <w:rPr>
                <w:del w:id="2949" w:author="Matthew McBee" w:date="2019-12-04T10:53:00Z"/>
                <w:color w:val="000000"/>
              </w:rPr>
            </w:pPr>
            <w:del w:id="2950" w:author="Matthew McBee" w:date="2019-12-04T10:53:00Z">
              <w:r w:rsidRPr="008A6161" w:rsidDel="00BB280A">
                <w:rPr>
                  <w:color w:val="000000"/>
                </w:rPr>
                <w:delText>933</w:delText>
              </w:r>
            </w:del>
          </w:p>
        </w:tc>
      </w:tr>
      <w:tr w:rsidR="008A6161" w:rsidRPr="008A6161" w:rsidDel="00BB280A" w14:paraId="2E9E0C72" w14:textId="58602CB6" w:rsidTr="008A6161">
        <w:trPr>
          <w:trHeight w:val="300"/>
          <w:del w:id="2951" w:author="Matthew McBee" w:date="2019-12-04T10:53:00Z"/>
        </w:trPr>
        <w:tc>
          <w:tcPr>
            <w:tcW w:w="1160" w:type="dxa"/>
            <w:tcBorders>
              <w:top w:val="nil"/>
              <w:left w:val="nil"/>
              <w:bottom w:val="nil"/>
              <w:right w:val="nil"/>
            </w:tcBorders>
            <w:shd w:val="clear" w:color="auto" w:fill="auto"/>
            <w:noWrap/>
            <w:vAlign w:val="bottom"/>
            <w:hideMark/>
          </w:tcPr>
          <w:p w14:paraId="04CC17FC" w14:textId="18465F58" w:rsidR="008A6161" w:rsidRPr="008A6161" w:rsidDel="00BB280A" w:rsidRDefault="008A6161" w:rsidP="008A6161">
            <w:pPr>
              <w:rPr>
                <w:del w:id="2952"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24C0D492" w14:textId="30390DF9" w:rsidR="008A6161" w:rsidRPr="008A6161" w:rsidDel="00BB280A" w:rsidRDefault="008A6161" w:rsidP="008A6161">
            <w:pPr>
              <w:rPr>
                <w:del w:id="2953" w:author="Matthew McBee" w:date="2019-12-04T10:53:00Z"/>
                <w:color w:val="000000"/>
              </w:rPr>
            </w:pPr>
            <w:del w:id="2954" w:author="Matthew McBee" w:date="2019-12-04T10:53:00Z">
              <w:r w:rsidRPr="008A6161" w:rsidDel="00BB280A">
                <w:rPr>
                  <w:color w:val="000000"/>
                </w:rPr>
                <w:delText>Mean</w:delText>
              </w:r>
            </w:del>
          </w:p>
        </w:tc>
        <w:tc>
          <w:tcPr>
            <w:tcW w:w="1134" w:type="dxa"/>
            <w:tcBorders>
              <w:top w:val="nil"/>
              <w:left w:val="nil"/>
              <w:bottom w:val="nil"/>
              <w:right w:val="nil"/>
            </w:tcBorders>
            <w:shd w:val="clear" w:color="auto" w:fill="auto"/>
            <w:noWrap/>
            <w:vAlign w:val="bottom"/>
            <w:hideMark/>
          </w:tcPr>
          <w:p w14:paraId="14A7BD75" w14:textId="1D6786FB" w:rsidR="008A6161" w:rsidRPr="008A6161" w:rsidDel="00BB280A" w:rsidRDefault="008A6161" w:rsidP="008A6161">
            <w:pPr>
              <w:jc w:val="right"/>
              <w:rPr>
                <w:del w:id="2955" w:author="Matthew McBee" w:date="2019-12-04T10:53:00Z"/>
                <w:color w:val="000000"/>
              </w:rPr>
            </w:pPr>
            <w:del w:id="2956" w:author="Matthew McBee" w:date="2019-12-04T10:53:00Z">
              <w:r w:rsidRPr="008A6161" w:rsidDel="00BB280A">
                <w:rPr>
                  <w:color w:val="000000"/>
                </w:rPr>
                <w:delText>0.27</w:delText>
              </w:r>
            </w:del>
          </w:p>
        </w:tc>
        <w:tc>
          <w:tcPr>
            <w:tcW w:w="1186" w:type="dxa"/>
            <w:tcBorders>
              <w:top w:val="nil"/>
              <w:left w:val="nil"/>
              <w:bottom w:val="nil"/>
              <w:right w:val="nil"/>
            </w:tcBorders>
            <w:shd w:val="clear" w:color="auto" w:fill="auto"/>
            <w:noWrap/>
            <w:vAlign w:val="bottom"/>
            <w:hideMark/>
          </w:tcPr>
          <w:p w14:paraId="021BF1DF" w14:textId="75DEE465" w:rsidR="008A6161" w:rsidRPr="008A6161" w:rsidDel="00BB280A" w:rsidRDefault="008A6161" w:rsidP="008A6161">
            <w:pPr>
              <w:jc w:val="right"/>
              <w:rPr>
                <w:del w:id="2957" w:author="Matthew McBee" w:date="2019-12-04T10:53:00Z"/>
                <w:color w:val="000000"/>
              </w:rPr>
            </w:pPr>
            <w:del w:id="2958" w:author="Matthew McBee" w:date="2019-12-04T10:53:00Z">
              <w:r w:rsidRPr="008A6161" w:rsidDel="00BB280A">
                <w:rPr>
                  <w:color w:val="000000"/>
                </w:rPr>
                <w:delText>4.28</w:delText>
              </w:r>
            </w:del>
          </w:p>
        </w:tc>
        <w:tc>
          <w:tcPr>
            <w:tcW w:w="440" w:type="dxa"/>
            <w:tcBorders>
              <w:top w:val="nil"/>
              <w:left w:val="nil"/>
              <w:bottom w:val="nil"/>
              <w:right w:val="nil"/>
            </w:tcBorders>
            <w:shd w:val="clear" w:color="auto" w:fill="auto"/>
            <w:noWrap/>
            <w:vAlign w:val="bottom"/>
            <w:hideMark/>
          </w:tcPr>
          <w:p w14:paraId="051AAC9E" w14:textId="02ECF1E1" w:rsidR="008A6161" w:rsidRPr="008A6161" w:rsidDel="00BB280A" w:rsidRDefault="008A6161" w:rsidP="008A6161">
            <w:pPr>
              <w:rPr>
                <w:del w:id="2959"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6B5CCA24" w14:textId="6596C100" w:rsidR="008A6161" w:rsidRPr="008A6161" w:rsidDel="00BB280A" w:rsidRDefault="008A6161" w:rsidP="008A6161">
            <w:pPr>
              <w:jc w:val="right"/>
              <w:rPr>
                <w:del w:id="2960" w:author="Matthew McBee" w:date="2019-12-04T10:53:00Z"/>
                <w:color w:val="000000"/>
              </w:rPr>
            </w:pPr>
            <w:del w:id="2961" w:author="Matthew McBee" w:date="2019-12-04T10:53:00Z">
              <w:r w:rsidRPr="008A6161" w:rsidDel="00BB280A">
                <w:rPr>
                  <w:color w:val="000000"/>
                </w:rPr>
                <w:delText>1.75</w:delText>
              </w:r>
            </w:del>
          </w:p>
        </w:tc>
        <w:tc>
          <w:tcPr>
            <w:tcW w:w="1186" w:type="dxa"/>
            <w:tcBorders>
              <w:top w:val="nil"/>
              <w:left w:val="nil"/>
              <w:bottom w:val="nil"/>
              <w:right w:val="nil"/>
            </w:tcBorders>
            <w:shd w:val="clear" w:color="auto" w:fill="auto"/>
            <w:noWrap/>
            <w:vAlign w:val="bottom"/>
            <w:hideMark/>
          </w:tcPr>
          <w:p w14:paraId="61C3C65F" w14:textId="699A1D3A" w:rsidR="008A6161" w:rsidRPr="008A6161" w:rsidDel="00BB280A" w:rsidRDefault="008A6161" w:rsidP="008A6161">
            <w:pPr>
              <w:jc w:val="right"/>
              <w:rPr>
                <w:del w:id="2962" w:author="Matthew McBee" w:date="2019-12-04T10:53:00Z"/>
                <w:color w:val="000000"/>
              </w:rPr>
            </w:pPr>
            <w:del w:id="2963" w:author="Matthew McBee" w:date="2019-12-04T10:53:00Z">
              <w:r w:rsidRPr="008A6161" w:rsidDel="00BB280A">
                <w:rPr>
                  <w:color w:val="000000"/>
                </w:rPr>
                <w:delText>6.03</w:delText>
              </w:r>
            </w:del>
          </w:p>
        </w:tc>
      </w:tr>
      <w:tr w:rsidR="008A6161" w:rsidRPr="008A6161" w:rsidDel="00BB280A" w14:paraId="3C36C9E9" w14:textId="65195CEC" w:rsidTr="008A6161">
        <w:trPr>
          <w:trHeight w:val="300"/>
          <w:del w:id="2964" w:author="Matthew McBee" w:date="2019-12-04T10:53:00Z"/>
        </w:trPr>
        <w:tc>
          <w:tcPr>
            <w:tcW w:w="1160" w:type="dxa"/>
            <w:tcBorders>
              <w:top w:val="nil"/>
              <w:left w:val="nil"/>
              <w:bottom w:val="nil"/>
              <w:right w:val="nil"/>
            </w:tcBorders>
            <w:shd w:val="clear" w:color="auto" w:fill="auto"/>
            <w:noWrap/>
            <w:vAlign w:val="bottom"/>
            <w:hideMark/>
          </w:tcPr>
          <w:p w14:paraId="00503467" w14:textId="7CA01882" w:rsidR="008A6161" w:rsidRPr="008A6161" w:rsidDel="00BB280A" w:rsidRDefault="008A6161" w:rsidP="008A6161">
            <w:pPr>
              <w:rPr>
                <w:del w:id="2965"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1FF715BB" w14:textId="38525A44" w:rsidR="008A6161" w:rsidRPr="008A6161" w:rsidDel="00BB280A" w:rsidRDefault="008A6161" w:rsidP="008A6161">
            <w:pPr>
              <w:rPr>
                <w:del w:id="2966" w:author="Matthew McBee" w:date="2019-12-04T10:53:00Z"/>
                <w:color w:val="000000"/>
              </w:rPr>
            </w:pPr>
            <w:del w:id="2967" w:author="Matthew McBee" w:date="2019-12-04T10:53:00Z">
              <w:r w:rsidRPr="008A6161" w:rsidDel="00BB280A">
                <w:rPr>
                  <w:color w:val="000000"/>
                </w:rPr>
                <w:delText>Median</w:delText>
              </w:r>
            </w:del>
          </w:p>
        </w:tc>
        <w:tc>
          <w:tcPr>
            <w:tcW w:w="1134" w:type="dxa"/>
            <w:tcBorders>
              <w:top w:val="nil"/>
              <w:left w:val="nil"/>
              <w:bottom w:val="nil"/>
              <w:right w:val="nil"/>
            </w:tcBorders>
            <w:shd w:val="clear" w:color="auto" w:fill="auto"/>
            <w:noWrap/>
            <w:vAlign w:val="bottom"/>
            <w:hideMark/>
          </w:tcPr>
          <w:p w14:paraId="65097742" w14:textId="0A8401BF" w:rsidR="008A6161" w:rsidRPr="008A6161" w:rsidDel="00BB280A" w:rsidRDefault="008A6161" w:rsidP="008A6161">
            <w:pPr>
              <w:jc w:val="right"/>
              <w:rPr>
                <w:del w:id="2968" w:author="Matthew McBee" w:date="2019-12-04T10:53:00Z"/>
                <w:color w:val="000000"/>
              </w:rPr>
            </w:pPr>
            <w:del w:id="2969"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3730FC6A" w14:textId="12BB4C12" w:rsidR="008A6161" w:rsidRPr="008A6161" w:rsidDel="00BB280A" w:rsidRDefault="008A6161" w:rsidP="008A6161">
            <w:pPr>
              <w:jc w:val="right"/>
              <w:rPr>
                <w:del w:id="2970" w:author="Matthew McBee" w:date="2019-12-04T10:53:00Z"/>
                <w:color w:val="000000"/>
              </w:rPr>
            </w:pPr>
            <w:del w:id="2971" w:author="Matthew McBee" w:date="2019-12-04T10:53:00Z">
              <w:r w:rsidRPr="008A6161" w:rsidDel="00BB280A">
                <w:rPr>
                  <w:color w:val="000000"/>
                </w:rPr>
                <w:delText>3.14</w:delText>
              </w:r>
            </w:del>
          </w:p>
        </w:tc>
        <w:tc>
          <w:tcPr>
            <w:tcW w:w="440" w:type="dxa"/>
            <w:tcBorders>
              <w:top w:val="nil"/>
              <w:left w:val="nil"/>
              <w:bottom w:val="nil"/>
              <w:right w:val="nil"/>
            </w:tcBorders>
            <w:shd w:val="clear" w:color="auto" w:fill="auto"/>
            <w:noWrap/>
            <w:vAlign w:val="bottom"/>
            <w:hideMark/>
          </w:tcPr>
          <w:p w14:paraId="6D503563" w14:textId="3662010B" w:rsidR="008A6161" w:rsidRPr="008A6161" w:rsidDel="00BB280A" w:rsidRDefault="008A6161" w:rsidP="008A6161">
            <w:pPr>
              <w:rPr>
                <w:del w:id="2972"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391D10B9" w14:textId="5FADB56F" w:rsidR="008A6161" w:rsidRPr="008A6161" w:rsidDel="00BB280A" w:rsidRDefault="008A6161" w:rsidP="008A6161">
            <w:pPr>
              <w:jc w:val="right"/>
              <w:rPr>
                <w:del w:id="2973" w:author="Matthew McBee" w:date="2019-12-04T10:53:00Z"/>
                <w:color w:val="000000"/>
              </w:rPr>
            </w:pPr>
            <w:del w:id="2974" w:author="Matthew McBee" w:date="2019-12-04T10:53:00Z">
              <w:r w:rsidRPr="008A6161" w:rsidDel="00BB280A">
                <w:rPr>
                  <w:color w:val="000000"/>
                </w:rPr>
                <w:delText>2.00</w:delText>
              </w:r>
            </w:del>
          </w:p>
        </w:tc>
        <w:tc>
          <w:tcPr>
            <w:tcW w:w="1186" w:type="dxa"/>
            <w:tcBorders>
              <w:top w:val="nil"/>
              <w:left w:val="nil"/>
              <w:bottom w:val="nil"/>
              <w:right w:val="nil"/>
            </w:tcBorders>
            <w:shd w:val="clear" w:color="auto" w:fill="auto"/>
            <w:noWrap/>
            <w:vAlign w:val="bottom"/>
            <w:hideMark/>
          </w:tcPr>
          <w:p w14:paraId="2B17697E" w14:textId="417CA02B" w:rsidR="008A6161" w:rsidRPr="008A6161" w:rsidDel="00BB280A" w:rsidRDefault="008A6161" w:rsidP="008A6161">
            <w:pPr>
              <w:jc w:val="right"/>
              <w:rPr>
                <w:del w:id="2975" w:author="Matthew McBee" w:date="2019-12-04T10:53:00Z"/>
                <w:color w:val="000000"/>
              </w:rPr>
            </w:pPr>
            <w:del w:id="2976" w:author="Matthew McBee" w:date="2019-12-04T10:53:00Z">
              <w:r w:rsidRPr="008A6161" w:rsidDel="00BB280A">
                <w:rPr>
                  <w:color w:val="000000"/>
                </w:rPr>
                <w:delText>4.86</w:delText>
              </w:r>
            </w:del>
          </w:p>
        </w:tc>
      </w:tr>
      <w:tr w:rsidR="008A6161" w:rsidRPr="008A6161" w:rsidDel="00BB280A" w14:paraId="5DB3826B" w14:textId="3335AB77" w:rsidTr="008A6161">
        <w:trPr>
          <w:trHeight w:val="300"/>
          <w:del w:id="2977" w:author="Matthew McBee" w:date="2019-12-04T10:53:00Z"/>
        </w:trPr>
        <w:tc>
          <w:tcPr>
            <w:tcW w:w="1160" w:type="dxa"/>
            <w:tcBorders>
              <w:top w:val="nil"/>
              <w:left w:val="nil"/>
              <w:bottom w:val="nil"/>
              <w:right w:val="nil"/>
            </w:tcBorders>
            <w:shd w:val="clear" w:color="auto" w:fill="auto"/>
            <w:noWrap/>
            <w:vAlign w:val="bottom"/>
            <w:hideMark/>
          </w:tcPr>
          <w:p w14:paraId="1CECBFE5" w14:textId="190EB8A2" w:rsidR="008A6161" w:rsidRPr="008A6161" w:rsidDel="00BB280A" w:rsidRDefault="008A6161" w:rsidP="008A6161">
            <w:pPr>
              <w:rPr>
                <w:del w:id="2978"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418A7C46" w14:textId="460DBD91" w:rsidR="008A6161" w:rsidRPr="008A6161" w:rsidDel="00BB280A" w:rsidRDefault="008A6161" w:rsidP="008A6161">
            <w:pPr>
              <w:rPr>
                <w:del w:id="2979" w:author="Matthew McBee" w:date="2019-12-04T10:53:00Z"/>
                <w:color w:val="000000"/>
              </w:rPr>
            </w:pPr>
            <w:del w:id="2980" w:author="Matthew McBee" w:date="2019-12-04T10:53:00Z">
              <w:r w:rsidRPr="008A6161" w:rsidDel="00BB280A">
                <w:rPr>
                  <w:color w:val="000000"/>
                </w:rPr>
                <w:delText>Min</w:delText>
              </w:r>
            </w:del>
          </w:p>
        </w:tc>
        <w:tc>
          <w:tcPr>
            <w:tcW w:w="1134" w:type="dxa"/>
            <w:tcBorders>
              <w:top w:val="nil"/>
              <w:left w:val="nil"/>
              <w:bottom w:val="nil"/>
              <w:right w:val="nil"/>
            </w:tcBorders>
            <w:shd w:val="clear" w:color="auto" w:fill="auto"/>
            <w:noWrap/>
            <w:vAlign w:val="bottom"/>
            <w:hideMark/>
          </w:tcPr>
          <w:p w14:paraId="78CE593A" w14:textId="43846566" w:rsidR="008A6161" w:rsidRPr="008A6161" w:rsidDel="00BB280A" w:rsidRDefault="008A6161" w:rsidP="008A6161">
            <w:pPr>
              <w:jc w:val="right"/>
              <w:rPr>
                <w:del w:id="2981" w:author="Matthew McBee" w:date="2019-12-04T10:53:00Z"/>
                <w:color w:val="000000"/>
              </w:rPr>
            </w:pPr>
            <w:del w:id="2982"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1F41F112" w14:textId="3C4E5D01" w:rsidR="008A6161" w:rsidRPr="008A6161" w:rsidDel="00BB280A" w:rsidRDefault="008A6161" w:rsidP="008A6161">
            <w:pPr>
              <w:jc w:val="right"/>
              <w:rPr>
                <w:del w:id="2983" w:author="Matthew McBee" w:date="2019-12-04T10:53:00Z"/>
                <w:color w:val="000000"/>
              </w:rPr>
            </w:pPr>
            <w:del w:id="2984" w:author="Matthew McBee" w:date="2019-12-04T10:53:00Z">
              <w:r w:rsidRPr="008A6161" w:rsidDel="00BB280A">
                <w:rPr>
                  <w:color w:val="000000"/>
                </w:rPr>
                <w:delText>1.43</w:delText>
              </w:r>
            </w:del>
          </w:p>
        </w:tc>
        <w:tc>
          <w:tcPr>
            <w:tcW w:w="440" w:type="dxa"/>
            <w:tcBorders>
              <w:top w:val="nil"/>
              <w:left w:val="nil"/>
              <w:bottom w:val="nil"/>
              <w:right w:val="nil"/>
            </w:tcBorders>
            <w:shd w:val="clear" w:color="auto" w:fill="auto"/>
            <w:noWrap/>
            <w:vAlign w:val="bottom"/>
            <w:hideMark/>
          </w:tcPr>
          <w:p w14:paraId="3FCA01B3" w14:textId="2552C4DC" w:rsidR="008A6161" w:rsidRPr="008A6161" w:rsidDel="00BB280A" w:rsidRDefault="008A6161" w:rsidP="008A6161">
            <w:pPr>
              <w:rPr>
                <w:del w:id="2985"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43B018C7" w14:textId="6837ED0B" w:rsidR="008A6161" w:rsidRPr="008A6161" w:rsidDel="00BB280A" w:rsidRDefault="008A6161" w:rsidP="008A6161">
            <w:pPr>
              <w:jc w:val="right"/>
              <w:rPr>
                <w:del w:id="2986" w:author="Matthew McBee" w:date="2019-12-04T10:53:00Z"/>
                <w:color w:val="000000"/>
              </w:rPr>
            </w:pPr>
            <w:del w:id="2987" w:author="Matthew McBee" w:date="2019-12-04T10:53:00Z">
              <w:r w:rsidRPr="008A6161" w:rsidDel="00BB280A">
                <w:rPr>
                  <w:color w:val="000000"/>
                </w:rPr>
                <w:delText>0.00</w:delText>
              </w:r>
            </w:del>
          </w:p>
        </w:tc>
        <w:tc>
          <w:tcPr>
            <w:tcW w:w="1186" w:type="dxa"/>
            <w:tcBorders>
              <w:top w:val="nil"/>
              <w:left w:val="nil"/>
              <w:bottom w:val="nil"/>
              <w:right w:val="nil"/>
            </w:tcBorders>
            <w:shd w:val="clear" w:color="auto" w:fill="auto"/>
            <w:noWrap/>
            <w:vAlign w:val="bottom"/>
            <w:hideMark/>
          </w:tcPr>
          <w:p w14:paraId="55B36195" w14:textId="07F092A0" w:rsidR="008A6161" w:rsidRPr="008A6161" w:rsidDel="00BB280A" w:rsidRDefault="008A6161" w:rsidP="008A6161">
            <w:pPr>
              <w:jc w:val="right"/>
              <w:rPr>
                <w:del w:id="2988" w:author="Matthew McBee" w:date="2019-12-04T10:53:00Z"/>
                <w:color w:val="000000"/>
              </w:rPr>
            </w:pPr>
            <w:del w:id="2989" w:author="Matthew McBee" w:date="2019-12-04T10:53:00Z">
              <w:r w:rsidRPr="008A6161" w:rsidDel="00BB280A">
                <w:rPr>
                  <w:color w:val="000000"/>
                </w:rPr>
                <w:delText>3.14</w:delText>
              </w:r>
            </w:del>
          </w:p>
        </w:tc>
      </w:tr>
      <w:tr w:rsidR="008A6161" w:rsidRPr="008A6161" w:rsidDel="00BB280A" w14:paraId="3FEF411D" w14:textId="738242E1" w:rsidTr="008A6161">
        <w:trPr>
          <w:trHeight w:val="300"/>
          <w:del w:id="2990" w:author="Matthew McBee" w:date="2019-12-04T10:53:00Z"/>
        </w:trPr>
        <w:tc>
          <w:tcPr>
            <w:tcW w:w="1160" w:type="dxa"/>
            <w:tcBorders>
              <w:top w:val="nil"/>
              <w:left w:val="nil"/>
              <w:bottom w:val="nil"/>
              <w:right w:val="nil"/>
            </w:tcBorders>
            <w:shd w:val="clear" w:color="auto" w:fill="auto"/>
            <w:noWrap/>
            <w:vAlign w:val="bottom"/>
            <w:hideMark/>
          </w:tcPr>
          <w:p w14:paraId="4A9F3549" w14:textId="2CFFB592" w:rsidR="008A6161" w:rsidRPr="008A6161" w:rsidDel="00BB280A" w:rsidRDefault="008A6161" w:rsidP="008A6161">
            <w:pPr>
              <w:rPr>
                <w:del w:id="2991" w:author="Matthew McBee" w:date="2019-12-04T10:53:00Z"/>
                <w:color w:val="000000"/>
              </w:rPr>
            </w:pPr>
          </w:p>
        </w:tc>
        <w:tc>
          <w:tcPr>
            <w:tcW w:w="1160" w:type="dxa"/>
            <w:tcBorders>
              <w:top w:val="nil"/>
              <w:left w:val="nil"/>
              <w:bottom w:val="nil"/>
              <w:right w:val="nil"/>
            </w:tcBorders>
            <w:shd w:val="clear" w:color="auto" w:fill="auto"/>
            <w:noWrap/>
            <w:vAlign w:val="bottom"/>
            <w:hideMark/>
          </w:tcPr>
          <w:p w14:paraId="58CC195E" w14:textId="434D60C3" w:rsidR="008A6161" w:rsidRPr="008A6161" w:rsidDel="00BB280A" w:rsidRDefault="008A6161" w:rsidP="008A6161">
            <w:pPr>
              <w:rPr>
                <w:del w:id="2992" w:author="Matthew McBee" w:date="2019-12-04T10:53:00Z"/>
                <w:color w:val="000000"/>
              </w:rPr>
            </w:pPr>
            <w:del w:id="2993" w:author="Matthew McBee" w:date="2019-12-04T10:53:00Z">
              <w:r w:rsidRPr="008A6161" w:rsidDel="00BB280A">
                <w:rPr>
                  <w:color w:val="000000"/>
                </w:rPr>
                <w:delText>Max</w:delText>
              </w:r>
            </w:del>
          </w:p>
        </w:tc>
        <w:tc>
          <w:tcPr>
            <w:tcW w:w="1134" w:type="dxa"/>
            <w:tcBorders>
              <w:top w:val="nil"/>
              <w:left w:val="nil"/>
              <w:bottom w:val="nil"/>
              <w:right w:val="nil"/>
            </w:tcBorders>
            <w:shd w:val="clear" w:color="auto" w:fill="auto"/>
            <w:noWrap/>
            <w:vAlign w:val="bottom"/>
            <w:hideMark/>
          </w:tcPr>
          <w:p w14:paraId="28F621E9" w14:textId="4CE1AFBB" w:rsidR="008A6161" w:rsidRPr="008A6161" w:rsidDel="00BB280A" w:rsidRDefault="008A6161" w:rsidP="008A6161">
            <w:pPr>
              <w:jc w:val="right"/>
              <w:rPr>
                <w:del w:id="2994" w:author="Matthew McBee" w:date="2019-12-04T10:53:00Z"/>
                <w:color w:val="000000"/>
              </w:rPr>
            </w:pPr>
            <w:del w:id="2995" w:author="Matthew McBee" w:date="2019-12-04T10:53:00Z">
              <w:r w:rsidRPr="008A6161" w:rsidDel="00BB280A">
                <w:rPr>
                  <w:color w:val="000000"/>
                </w:rPr>
                <w:delText>1.29</w:delText>
              </w:r>
            </w:del>
          </w:p>
        </w:tc>
        <w:tc>
          <w:tcPr>
            <w:tcW w:w="1186" w:type="dxa"/>
            <w:tcBorders>
              <w:top w:val="nil"/>
              <w:left w:val="nil"/>
              <w:bottom w:val="nil"/>
              <w:right w:val="nil"/>
            </w:tcBorders>
            <w:shd w:val="clear" w:color="auto" w:fill="auto"/>
            <w:noWrap/>
            <w:vAlign w:val="bottom"/>
            <w:hideMark/>
          </w:tcPr>
          <w:p w14:paraId="057FBDAB" w14:textId="18155580" w:rsidR="008A6161" w:rsidRPr="008A6161" w:rsidDel="00BB280A" w:rsidRDefault="008A6161" w:rsidP="008A6161">
            <w:pPr>
              <w:jc w:val="right"/>
              <w:rPr>
                <w:del w:id="2996" w:author="Matthew McBee" w:date="2019-12-04T10:53:00Z"/>
                <w:color w:val="000000"/>
              </w:rPr>
            </w:pPr>
            <w:del w:id="2997" w:author="Matthew McBee" w:date="2019-12-04T10:53:00Z">
              <w:r w:rsidRPr="008A6161" w:rsidDel="00BB280A">
                <w:rPr>
                  <w:color w:val="000000"/>
                </w:rPr>
                <w:delText>16.00</w:delText>
              </w:r>
            </w:del>
          </w:p>
        </w:tc>
        <w:tc>
          <w:tcPr>
            <w:tcW w:w="440" w:type="dxa"/>
            <w:tcBorders>
              <w:top w:val="nil"/>
              <w:left w:val="nil"/>
              <w:bottom w:val="nil"/>
              <w:right w:val="nil"/>
            </w:tcBorders>
            <w:shd w:val="clear" w:color="auto" w:fill="auto"/>
            <w:noWrap/>
            <w:vAlign w:val="bottom"/>
            <w:hideMark/>
          </w:tcPr>
          <w:p w14:paraId="109BEA51" w14:textId="057DC108" w:rsidR="008A6161" w:rsidRPr="008A6161" w:rsidDel="00BB280A" w:rsidRDefault="008A6161" w:rsidP="008A6161">
            <w:pPr>
              <w:rPr>
                <w:del w:id="2998" w:author="Matthew McBee" w:date="2019-12-04T10:53:00Z"/>
                <w:color w:val="000000"/>
              </w:rPr>
            </w:pPr>
          </w:p>
        </w:tc>
        <w:tc>
          <w:tcPr>
            <w:tcW w:w="1134" w:type="dxa"/>
            <w:tcBorders>
              <w:top w:val="nil"/>
              <w:left w:val="nil"/>
              <w:bottom w:val="nil"/>
              <w:right w:val="nil"/>
            </w:tcBorders>
            <w:shd w:val="clear" w:color="auto" w:fill="auto"/>
            <w:noWrap/>
            <w:vAlign w:val="bottom"/>
            <w:hideMark/>
          </w:tcPr>
          <w:p w14:paraId="4878EACF" w14:textId="25E47402" w:rsidR="008A6161" w:rsidRPr="008A6161" w:rsidDel="00BB280A" w:rsidRDefault="008A6161" w:rsidP="008A6161">
            <w:pPr>
              <w:jc w:val="right"/>
              <w:rPr>
                <w:del w:id="2999" w:author="Matthew McBee" w:date="2019-12-04T10:53:00Z"/>
                <w:color w:val="000000"/>
              </w:rPr>
            </w:pPr>
            <w:del w:id="3000" w:author="Matthew McBee" w:date="2019-12-04T10:53:00Z">
              <w:r w:rsidRPr="008A6161" w:rsidDel="00BB280A">
                <w:rPr>
                  <w:color w:val="000000"/>
                </w:rPr>
                <w:delText>3.00</w:delText>
              </w:r>
            </w:del>
          </w:p>
        </w:tc>
        <w:tc>
          <w:tcPr>
            <w:tcW w:w="1186" w:type="dxa"/>
            <w:tcBorders>
              <w:top w:val="nil"/>
              <w:left w:val="nil"/>
              <w:bottom w:val="nil"/>
              <w:right w:val="nil"/>
            </w:tcBorders>
            <w:shd w:val="clear" w:color="auto" w:fill="auto"/>
            <w:noWrap/>
            <w:vAlign w:val="bottom"/>
            <w:hideMark/>
          </w:tcPr>
          <w:p w14:paraId="61D4E8AE" w14:textId="555D3334" w:rsidR="008A6161" w:rsidRPr="008A6161" w:rsidDel="00BB280A" w:rsidRDefault="008A6161" w:rsidP="008A6161">
            <w:pPr>
              <w:jc w:val="right"/>
              <w:rPr>
                <w:del w:id="3001" w:author="Matthew McBee" w:date="2019-12-04T10:53:00Z"/>
                <w:color w:val="000000"/>
              </w:rPr>
            </w:pPr>
            <w:del w:id="3002" w:author="Matthew McBee" w:date="2019-12-04T10:53:00Z">
              <w:r w:rsidRPr="008A6161" w:rsidDel="00BB280A">
                <w:rPr>
                  <w:color w:val="000000"/>
                </w:rPr>
                <w:delText>16.00</w:delText>
              </w:r>
            </w:del>
          </w:p>
        </w:tc>
      </w:tr>
      <w:tr w:rsidR="008A6161" w:rsidRPr="008A6161" w:rsidDel="00BB280A" w14:paraId="4F2F9F0D" w14:textId="2A3EA815" w:rsidTr="008A6161">
        <w:trPr>
          <w:trHeight w:val="140"/>
          <w:del w:id="3003" w:author="Matthew McBee" w:date="2019-12-04T10:53:00Z"/>
        </w:trPr>
        <w:tc>
          <w:tcPr>
            <w:tcW w:w="1160" w:type="dxa"/>
            <w:tcBorders>
              <w:top w:val="nil"/>
              <w:left w:val="nil"/>
              <w:bottom w:val="single" w:sz="4" w:space="0" w:color="auto"/>
              <w:right w:val="nil"/>
            </w:tcBorders>
            <w:shd w:val="clear" w:color="auto" w:fill="auto"/>
            <w:noWrap/>
            <w:vAlign w:val="bottom"/>
            <w:hideMark/>
          </w:tcPr>
          <w:p w14:paraId="58A1D092" w14:textId="03D4C1FE" w:rsidR="008A6161" w:rsidRPr="008A6161" w:rsidDel="00BB280A" w:rsidRDefault="008A6161" w:rsidP="008A6161">
            <w:pPr>
              <w:rPr>
                <w:del w:id="3004" w:author="Matthew McBee" w:date="2019-12-04T10:53:00Z"/>
                <w:color w:val="000000"/>
              </w:rPr>
            </w:pPr>
            <w:del w:id="3005" w:author="Matthew McBee" w:date="2019-12-04T10:53:00Z">
              <w:r w:rsidRPr="008A6161" w:rsidDel="00BB280A">
                <w:rPr>
                  <w:color w:val="000000"/>
                </w:rPr>
                <w:delText> </w:delText>
              </w:r>
            </w:del>
          </w:p>
        </w:tc>
        <w:tc>
          <w:tcPr>
            <w:tcW w:w="1160" w:type="dxa"/>
            <w:tcBorders>
              <w:top w:val="nil"/>
              <w:left w:val="nil"/>
              <w:bottom w:val="single" w:sz="4" w:space="0" w:color="auto"/>
              <w:right w:val="nil"/>
            </w:tcBorders>
            <w:shd w:val="clear" w:color="auto" w:fill="auto"/>
            <w:noWrap/>
            <w:vAlign w:val="bottom"/>
            <w:hideMark/>
          </w:tcPr>
          <w:p w14:paraId="52CB657A" w14:textId="187C9E47" w:rsidR="008A6161" w:rsidRPr="008A6161" w:rsidDel="00BB280A" w:rsidRDefault="008A6161" w:rsidP="008A6161">
            <w:pPr>
              <w:rPr>
                <w:del w:id="3006" w:author="Matthew McBee" w:date="2019-12-04T10:53:00Z"/>
                <w:color w:val="000000"/>
              </w:rPr>
            </w:pPr>
            <w:del w:id="3007"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6000DD7F" w14:textId="09E5049B" w:rsidR="008A6161" w:rsidRPr="008A6161" w:rsidDel="00BB280A" w:rsidRDefault="008A6161" w:rsidP="008A6161">
            <w:pPr>
              <w:rPr>
                <w:del w:id="3008" w:author="Matthew McBee" w:date="2019-12-04T10:53:00Z"/>
                <w:color w:val="000000"/>
              </w:rPr>
            </w:pPr>
            <w:del w:id="3009"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1C3E4BB9" w14:textId="240A0C96" w:rsidR="008A6161" w:rsidRPr="008A6161" w:rsidDel="00BB280A" w:rsidRDefault="008A6161" w:rsidP="008A6161">
            <w:pPr>
              <w:rPr>
                <w:del w:id="3010" w:author="Matthew McBee" w:date="2019-12-04T10:53:00Z"/>
                <w:color w:val="000000"/>
              </w:rPr>
            </w:pPr>
            <w:del w:id="3011" w:author="Matthew McBee" w:date="2019-12-04T10:53:00Z">
              <w:r w:rsidRPr="008A6161" w:rsidDel="00BB280A">
                <w:rPr>
                  <w:color w:val="000000"/>
                </w:rPr>
                <w:delText> </w:delText>
              </w:r>
            </w:del>
          </w:p>
        </w:tc>
        <w:tc>
          <w:tcPr>
            <w:tcW w:w="440" w:type="dxa"/>
            <w:tcBorders>
              <w:top w:val="nil"/>
              <w:left w:val="nil"/>
              <w:bottom w:val="single" w:sz="4" w:space="0" w:color="auto"/>
              <w:right w:val="nil"/>
            </w:tcBorders>
            <w:shd w:val="clear" w:color="auto" w:fill="auto"/>
            <w:noWrap/>
            <w:vAlign w:val="bottom"/>
            <w:hideMark/>
          </w:tcPr>
          <w:p w14:paraId="1CEBB1FB" w14:textId="5D35606F" w:rsidR="008A6161" w:rsidRPr="008A6161" w:rsidDel="00BB280A" w:rsidRDefault="008A6161" w:rsidP="008A6161">
            <w:pPr>
              <w:rPr>
                <w:del w:id="3012" w:author="Matthew McBee" w:date="2019-12-04T10:53:00Z"/>
                <w:color w:val="000000"/>
              </w:rPr>
            </w:pPr>
            <w:del w:id="3013" w:author="Matthew McBee" w:date="2019-12-04T10:53:00Z">
              <w:r w:rsidRPr="008A6161" w:rsidDel="00BB280A">
                <w:rPr>
                  <w:color w:val="000000"/>
                </w:rPr>
                <w:delText> </w:delText>
              </w:r>
            </w:del>
          </w:p>
        </w:tc>
        <w:tc>
          <w:tcPr>
            <w:tcW w:w="1134" w:type="dxa"/>
            <w:tcBorders>
              <w:top w:val="nil"/>
              <w:left w:val="nil"/>
              <w:bottom w:val="single" w:sz="4" w:space="0" w:color="auto"/>
              <w:right w:val="nil"/>
            </w:tcBorders>
            <w:shd w:val="clear" w:color="auto" w:fill="auto"/>
            <w:noWrap/>
            <w:vAlign w:val="bottom"/>
            <w:hideMark/>
          </w:tcPr>
          <w:p w14:paraId="19179F63" w14:textId="0CBD0024" w:rsidR="008A6161" w:rsidRPr="008A6161" w:rsidDel="00BB280A" w:rsidRDefault="008A6161" w:rsidP="008A6161">
            <w:pPr>
              <w:rPr>
                <w:del w:id="3014" w:author="Matthew McBee" w:date="2019-12-04T10:53:00Z"/>
                <w:color w:val="000000"/>
              </w:rPr>
            </w:pPr>
            <w:del w:id="3015" w:author="Matthew McBee" w:date="2019-12-04T10:53:00Z">
              <w:r w:rsidRPr="008A6161" w:rsidDel="00BB280A">
                <w:rPr>
                  <w:color w:val="000000"/>
                </w:rPr>
                <w:delText> </w:delText>
              </w:r>
            </w:del>
          </w:p>
        </w:tc>
        <w:tc>
          <w:tcPr>
            <w:tcW w:w="1186" w:type="dxa"/>
            <w:tcBorders>
              <w:top w:val="nil"/>
              <w:left w:val="nil"/>
              <w:bottom w:val="single" w:sz="4" w:space="0" w:color="auto"/>
              <w:right w:val="nil"/>
            </w:tcBorders>
            <w:shd w:val="clear" w:color="auto" w:fill="auto"/>
            <w:noWrap/>
            <w:vAlign w:val="bottom"/>
            <w:hideMark/>
          </w:tcPr>
          <w:p w14:paraId="3A4A4B18" w14:textId="27D82636" w:rsidR="008A6161" w:rsidRPr="008A6161" w:rsidDel="00BB280A" w:rsidRDefault="008A6161" w:rsidP="008A6161">
            <w:pPr>
              <w:rPr>
                <w:del w:id="3016" w:author="Matthew McBee" w:date="2019-12-04T10:53:00Z"/>
                <w:color w:val="000000"/>
              </w:rPr>
            </w:pPr>
            <w:del w:id="3017" w:author="Matthew McBee" w:date="2019-12-04T10:53:00Z">
              <w:r w:rsidRPr="008A6161" w:rsidDel="00BB280A">
                <w:rPr>
                  <w:color w:val="000000"/>
                </w:rPr>
                <w:delText> </w:delText>
              </w:r>
            </w:del>
          </w:p>
        </w:tc>
      </w:tr>
    </w:tbl>
    <w:p w14:paraId="1B1BE60F" w14:textId="0061831A" w:rsidR="004C75BC" w:rsidDel="00F024F2" w:rsidRDefault="00F024F2" w:rsidP="006720C4">
      <w:pPr>
        <w:rPr>
          <w:del w:id="3018" w:author="Matthew McBee" w:date="2019-12-04T10:53:00Z"/>
        </w:rPr>
      </w:pPr>
      <w:ins w:id="3019" w:author="Matthew McBee" w:date="2019-12-04T14:52:00Z">
        <w:r>
          <w:t>Table 3</w:t>
        </w:r>
      </w:ins>
    </w:p>
    <w:p w14:paraId="37EF29ED" w14:textId="7A7CAF50" w:rsidR="00F024F2" w:rsidRDefault="00F024F2" w:rsidP="00FA5F0A">
      <w:pPr>
        <w:rPr>
          <w:ins w:id="3020" w:author="Matthew McBee" w:date="2019-12-04T15:18:00Z"/>
        </w:rPr>
        <w:pPrChange w:id="3021" w:author="Matthew McBee" w:date="2019-12-04T15:21:00Z">
          <w:pPr>
            <w:spacing w:line="480" w:lineRule="auto"/>
          </w:pPr>
        </w:pPrChange>
      </w:pPr>
    </w:p>
    <w:p w14:paraId="1C5E8E65" w14:textId="7F44D4C6" w:rsidR="00F024F2" w:rsidRDefault="00F024F2" w:rsidP="00FA5F0A">
      <w:pPr>
        <w:rPr>
          <w:ins w:id="3022" w:author="Matthew McBee" w:date="2019-12-04T15:21:00Z"/>
        </w:rPr>
      </w:pPr>
      <w:ins w:id="3023" w:author="Matthew McBee" w:date="2019-12-04T15:18:00Z">
        <w:r>
          <w:t xml:space="preserve">Logistic regression results by </w:t>
        </w:r>
      </w:ins>
      <w:ins w:id="3024" w:author="Matthew McBee" w:date="2019-12-04T23:23:00Z">
        <w:r w:rsidR="00891C9C">
          <w:t xml:space="preserve">attention </w:t>
        </w:r>
      </w:ins>
      <w:proofErr w:type="spellStart"/>
      <w:ins w:id="3025" w:author="Matthew McBee" w:date="2019-12-04T15:18:00Z">
        <w:r>
          <w:t>cutpoint</w:t>
        </w:r>
        <w:proofErr w:type="spellEnd"/>
        <w:r>
          <w:t xml:space="preserve"> and missing data treatment</w:t>
        </w:r>
      </w:ins>
    </w:p>
    <w:p w14:paraId="6F26DDC7" w14:textId="77777777" w:rsidR="00FA5F0A" w:rsidRDefault="00FA5F0A" w:rsidP="00FA5F0A">
      <w:pPr>
        <w:rPr>
          <w:ins w:id="3026" w:author="Matthew McBee" w:date="2019-12-04T15:18:00Z"/>
        </w:rPr>
        <w:pPrChange w:id="3027" w:author="Matthew McBee" w:date="2019-12-04T15:21:00Z">
          <w:pPr>
            <w:spacing w:line="480" w:lineRule="auto"/>
          </w:pPr>
        </w:pPrChange>
      </w:pPr>
    </w:p>
    <w:tbl>
      <w:tblPr>
        <w:tblW w:w="8100" w:type="dxa"/>
        <w:tblLayout w:type="fixed"/>
        <w:tblLook w:val="04A0" w:firstRow="1" w:lastRow="0" w:firstColumn="1" w:lastColumn="0" w:noHBand="0" w:noVBand="1"/>
      </w:tblPr>
      <w:tblGrid>
        <w:gridCol w:w="1170"/>
        <w:gridCol w:w="271"/>
        <w:gridCol w:w="989"/>
        <w:gridCol w:w="511"/>
        <w:gridCol w:w="1559"/>
        <w:gridCol w:w="560"/>
        <w:gridCol w:w="970"/>
        <w:gridCol w:w="511"/>
        <w:gridCol w:w="1559"/>
        <w:tblGridChange w:id="3028">
          <w:tblGrid>
            <w:gridCol w:w="1170"/>
            <w:gridCol w:w="271"/>
            <w:gridCol w:w="989"/>
            <w:gridCol w:w="511"/>
            <w:gridCol w:w="1559"/>
            <w:gridCol w:w="560"/>
            <w:gridCol w:w="970"/>
            <w:gridCol w:w="511"/>
            <w:gridCol w:w="1559"/>
          </w:tblGrid>
        </w:tblGridChange>
      </w:tblGrid>
      <w:tr w:rsidR="00891C9C" w14:paraId="254A6875" w14:textId="77777777" w:rsidTr="00891C9C">
        <w:trPr>
          <w:trHeight w:val="420"/>
          <w:ins w:id="3029" w:author="Matthew McBee" w:date="2019-12-04T23:22:00Z"/>
        </w:trPr>
        <w:tc>
          <w:tcPr>
            <w:tcW w:w="1170" w:type="dxa"/>
            <w:tcBorders>
              <w:top w:val="single" w:sz="4" w:space="0" w:color="auto"/>
              <w:left w:val="nil"/>
              <w:bottom w:val="nil"/>
              <w:right w:val="nil"/>
            </w:tcBorders>
            <w:shd w:val="clear" w:color="auto" w:fill="auto"/>
            <w:noWrap/>
            <w:vAlign w:val="bottom"/>
            <w:hideMark/>
          </w:tcPr>
          <w:p w14:paraId="18ABB0E5" w14:textId="77777777" w:rsidR="00891C9C" w:rsidRDefault="00891C9C">
            <w:pPr>
              <w:rPr>
                <w:ins w:id="3030" w:author="Matthew McBee" w:date="2019-12-04T23:22:00Z"/>
                <w:color w:val="000000"/>
                <w:sz w:val="22"/>
                <w:szCs w:val="22"/>
              </w:rPr>
            </w:pPr>
            <w:ins w:id="3031" w:author="Matthew McBee" w:date="2019-12-04T23:22:00Z">
              <w:r>
                <w:rPr>
                  <w:color w:val="000000"/>
                  <w:sz w:val="22"/>
                  <w:szCs w:val="22"/>
                </w:rPr>
                <w:t> </w:t>
              </w:r>
            </w:ins>
          </w:p>
        </w:tc>
        <w:tc>
          <w:tcPr>
            <w:tcW w:w="271" w:type="dxa"/>
            <w:tcBorders>
              <w:top w:val="single" w:sz="4" w:space="0" w:color="auto"/>
              <w:left w:val="nil"/>
              <w:bottom w:val="nil"/>
              <w:right w:val="nil"/>
            </w:tcBorders>
            <w:shd w:val="clear" w:color="auto" w:fill="auto"/>
            <w:noWrap/>
            <w:vAlign w:val="bottom"/>
            <w:hideMark/>
          </w:tcPr>
          <w:p w14:paraId="0DAE0574" w14:textId="77777777" w:rsidR="00891C9C" w:rsidRDefault="00891C9C">
            <w:pPr>
              <w:rPr>
                <w:ins w:id="3032" w:author="Matthew McBee" w:date="2019-12-04T23:22:00Z"/>
                <w:color w:val="000000"/>
                <w:sz w:val="22"/>
                <w:szCs w:val="22"/>
              </w:rPr>
            </w:pPr>
            <w:ins w:id="3033" w:author="Matthew McBee" w:date="2019-12-04T23:22:00Z">
              <w:r>
                <w:rPr>
                  <w:color w:val="000000"/>
                  <w:sz w:val="22"/>
                  <w:szCs w:val="22"/>
                </w:rPr>
                <w:t> </w:t>
              </w:r>
            </w:ins>
          </w:p>
        </w:tc>
        <w:tc>
          <w:tcPr>
            <w:tcW w:w="3059" w:type="dxa"/>
            <w:gridSpan w:val="3"/>
            <w:tcBorders>
              <w:top w:val="single" w:sz="4" w:space="0" w:color="auto"/>
              <w:left w:val="nil"/>
              <w:bottom w:val="nil"/>
              <w:right w:val="nil"/>
            </w:tcBorders>
            <w:shd w:val="clear" w:color="auto" w:fill="auto"/>
            <w:noWrap/>
            <w:vAlign w:val="bottom"/>
            <w:hideMark/>
          </w:tcPr>
          <w:p w14:paraId="6813F8D2" w14:textId="77777777" w:rsidR="00891C9C" w:rsidRDefault="00891C9C">
            <w:pPr>
              <w:jc w:val="center"/>
              <w:rPr>
                <w:ins w:id="3034" w:author="Matthew McBee" w:date="2019-12-04T23:22:00Z"/>
                <w:color w:val="000000"/>
                <w:sz w:val="22"/>
                <w:szCs w:val="22"/>
              </w:rPr>
            </w:pPr>
            <w:ins w:id="3035" w:author="Matthew McBee" w:date="2019-12-04T23:22:00Z">
              <w:r>
                <w:rPr>
                  <w:color w:val="000000"/>
                  <w:sz w:val="22"/>
                  <w:szCs w:val="22"/>
                </w:rPr>
                <w:t>Listwise</w:t>
              </w:r>
            </w:ins>
          </w:p>
        </w:tc>
        <w:tc>
          <w:tcPr>
            <w:tcW w:w="560" w:type="dxa"/>
            <w:tcBorders>
              <w:top w:val="single" w:sz="4" w:space="0" w:color="auto"/>
              <w:left w:val="nil"/>
              <w:bottom w:val="nil"/>
              <w:right w:val="nil"/>
            </w:tcBorders>
            <w:shd w:val="clear" w:color="auto" w:fill="auto"/>
            <w:noWrap/>
            <w:vAlign w:val="bottom"/>
            <w:hideMark/>
          </w:tcPr>
          <w:p w14:paraId="613D8DA4" w14:textId="77777777" w:rsidR="00891C9C" w:rsidRDefault="00891C9C">
            <w:pPr>
              <w:rPr>
                <w:ins w:id="3036" w:author="Matthew McBee" w:date="2019-12-04T23:22:00Z"/>
                <w:color w:val="000000"/>
                <w:sz w:val="22"/>
                <w:szCs w:val="22"/>
              </w:rPr>
            </w:pPr>
            <w:ins w:id="3037" w:author="Matthew McBee" w:date="2019-12-04T23:22:00Z">
              <w:r>
                <w:rPr>
                  <w:color w:val="000000"/>
                  <w:sz w:val="22"/>
                  <w:szCs w:val="22"/>
                </w:rPr>
                <w:t> </w:t>
              </w:r>
            </w:ins>
          </w:p>
        </w:tc>
        <w:tc>
          <w:tcPr>
            <w:tcW w:w="3040" w:type="dxa"/>
            <w:gridSpan w:val="3"/>
            <w:tcBorders>
              <w:top w:val="single" w:sz="4" w:space="0" w:color="auto"/>
              <w:left w:val="nil"/>
              <w:bottom w:val="nil"/>
              <w:right w:val="nil"/>
            </w:tcBorders>
            <w:shd w:val="clear" w:color="auto" w:fill="auto"/>
            <w:noWrap/>
            <w:vAlign w:val="bottom"/>
            <w:hideMark/>
          </w:tcPr>
          <w:p w14:paraId="116FC85D" w14:textId="77777777" w:rsidR="00891C9C" w:rsidRDefault="00891C9C">
            <w:pPr>
              <w:jc w:val="center"/>
              <w:rPr>
                <w:ins w:id="3038" w:author="Matthew McBee" w:date="2019-12-04T23:22:00Z"/>
                <w:color w:val="000000"/>
                <w:sz w:val="22"/>
                <w:szCs w:val="22"/>
              </w:rPr>
            </w:pPr>
            <w:ins w:id="3039" w:author="Matthew McBee" w:date="2019-12-04T23:22:00Z">
              <w:r>
                <w:rPr>
                  <w:color w:val="000000"/>
                  <w:sz w:val="22"/>
                  <w:szCs w:val="22"/>
                </w:rPr>
                <w:t>Multiple imputation</w:t>
              </w:r>
            </w:ins>
          </w:p>
        </w:tc>
      </w:tr>
      <w:tr w:rsidR="00891C9C" w14:paraId="0009468B" w14:textId="77777777" w:rsidTr="00891C9C">
        <w:trPr>
          <w:trHeight w:val="440"/>
          <w:ins w:id="3040" w:author="Matthew McBee" w:date="2019-12-04T23:22:00Z"/>
        </w:trPr>
        <w:tc>
          <w:tcPr>
            <w:tcW w:w="1170" w:type="dxa"/>
            <w:tcBorders>
              <w:top w:val="nil"/>
              <w:left w:val="nil"/>
              <w:bottom w:val="nil"/>
              <w:right w:val="nil"/>
            </w:tcBorders>
            <w:shd w:val="clear" w:color="auto" w:fill="auto"/>
            <w:noWrap/>
            <w:vAlign w:val="bottom"/>
            <w:hideMark/>
          </w:tcPr>
          <w:p w14:paraId="57C9965B" w14:textId="77777777" w:rsidR="00891C9C" w:rsidRDefault="00891C9C">
            <w:pPr>
              <w:rPr>
                <w:ins w:id="3041" w:author="Matthew McBee" w:date="2019-12-04T23:22:00Z"/>
                <w:color w:val="000000"/>
                <w:sz w:val="22"/>
                <w:szCs w:val="22"/>
              </w:rPr>
            </w:pPr>
            <w:ins w:id="3042" w:author="Matthew McBee" w:date="2019-12-04T23:22:00Z">
              <w:r>
                <w:rPr>
                  <w:color w:val="000000"/>
                  <w:sz w:val="22"/>
                  <w:szCs w:val="22"/>
                </w:rPr>
                <w:t xml:space="preserve">Attention </w:t>
              </w:r>
              <w:proofErr w:type="spellStart"/>
              <w:r>
                <w:rPr>
                  <w:color w:val="000000"/>
                  <w:sz w:val="22"/>
                  <w:szCs w:val="22"/>
                </w:rPr>
                <w:t>cutpoint</w:t>
              </w:r>
              <w:proofErr w:type="spellEnd"/>
            </w:ins>
          </w:p>
        </w:tc>
        <w:tc>
          <w:tcPr>
            <w:tcW w:w="271" w:type="dxa"/>
            <w:tcBorders>
              <w:top w:val="nil"/>
              <w:left w:val="nil"/>
              <w:bottom w:val="nil"/>
              <w:right w:val="nil"/>
            </w:tcBorders>
            <w:shd w:val="clear" w:color="auto" w:fill="auto"/>
            <w:noWrap/>
            <w:vAlign w:val="bottom"/>
            <w:hideMark/>
          </w:tcPr>
          <w:p w14:paraId="6B99FF8A" w14:textId="77777777" w:rsidR="00891C9C" w:rsidRDefault="00891C9C">
            <w:pPr>
              <w:rPr>
                <w:ins w:id="3043"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DED5336" w14:textId="77777777" w:rsidR="00891C9C" w:rsidRDefault="00891C9C">
            <w:pPr>
              <w:jc w:val="right"/>
              <w:rPr>
                <w:ins w:id="3044" w:author="Matthew McBee" w:date="2019-12-04T23:22:00Z"/>
                <w:color w:val="000000"/>
                <w:sz w:val="22"/>
                <w:szCs w:val="22"/>
              </w:rPr>
            </w:pPr>
            <w:ins w:id="3045" w:author="Matthew McBee" w:date="2019-12-04T23:22:00Z">
              <w:r>
                <w:rPr>
                  <w:color w:val="000000"/>
                  <w:sz w:val="22"/>
                  <w:szCs w:val="22"/>
                </w:rPr>
                <w:t>Non-sig</w:t>
              </w:r>
            </w:ins>
          </w:p>
        </w:tc>
        <w:tc>
          <w:tcPr>
            <w:tcW w:w="511" w:type="dxa"/>
            <w:tcBorders>
              <w:top w:val="nil"/>
              <w:left w:val="nil"/>
              <w:bottom w:val="nil"/>
              <w:right w:val="nil"/>
            </w:tcBorders>
            <w:shd w:val="clear" w:color="auto" w:fill="auto"/>
            <w:noWrap/>
            <w:vAlign w:val="bottom"/>
            <w:hideMark/>
          </w:tcPr>
          <w:p w14:paraId="649DFEAE" w14:textId="77777777" w:rsidR="00891C9C" w:rsidRDefault="00891C9C">
            <w:pPr>
              <w:jc w:val="right"/>
              <w:rPr>
                <w:ins w:id="3046" w:author="Matthew McBee" w:date="2019-12-04T23:22:00Z"/>
                <w:color w:val="000000"/>
                <w:sz w:val="22"/>
                <w:szCs w:val="22"/>
              </w:rPr>
            </w:pPr>
            <w:ins w:id="3047" w:author="Matthew McBee" w:date="2019-12-04T23:22:00Z">
              <w:r>
                <w:rPr>
                  <w:color w:val="000000"/>
                  <w:sz w:val="22"/>
                  <w:szCs w:val="22"/>
                </w:rPr>
                <w:t>Sig</w:t>
              </w:r>
            </w:ins>
          </w:p>
        </w:tc>
        <w:tc>
          <w:tcPr>
            <w:tcW w:w="1559" w:type="dxa"/>
            <w:tcBorders>
              <w:top w:val="nil"/>
              <w:left w:val="nil"/>
              <w:bottom w:val="nil"/>
              <w:right w:val="nil"/>
            </w:tcBorders>
            <w:shd w:val="clear" w:color="auto" w:fill="auto"/>
            <w:noWrap/>
            <w:vAlign w:val="bottom"/>
            <w:hideMark/>
          </w:tcPr>
          <w:p w14:paraId="1C403EAB" w14:textId="77777777" w:rsidR="00891C9C" w:rsidRDefault="00891C9C">
            <w:pPr>
              <w:jc w:val="right"/>
              <w:rPr>
                <w:ins w:id="3048" w:author="Matthew McBee" w:date="2019-12-04T23:22:00Z"/>
                <w:color w:val="000000"/>
                <w:sz w:val="22"/>
                <w:szCs w:val="22"/>
              </w:rPr>
            </w:pPr>
            <w:ins w:id="3049" w:author="Matthew McBee" w:date="2019-12-04T23:22:00Z">
              <w:r>
                <w:rPr>
                  <w:color w:val="000000"/>
                  <w:sz w:val="22"/>
                  <w:szCs w:val="22"/>
                </w:rPr>
                <w:t>Proportion sig</w:t>
              </w:r>
            </w:ins>
          </w:p>
        </w:tc>
        <w:tc>
          <w:tcPr>
            <w:tcW w:w="560" w:type="dxa"/>
            <w:tcBorders>
              <w:top w:val="nil"/>
              <w:left w:val="nil"/>
              <w:bottom w:val="nil"/>
              <w:right w:val="nil"/>
            </w:tcBorders>
            <w:shd w:val="clear" w:color="auto" w:fill="auto"/>
            <w:noWrap/>
            <w:vAlign w:val="bottom"/>
            <w:hideMark/>
          </w:tcPr>
          <w:p w14:paraId="67B0D759" w14:textId="77777777" w:rsidR="00891C9C" w:rsidRDefault="00891C9C">
            <w:pPr>
              <w:jc w:val="right"/>
              <w:rPr>
                <w:ins w:id="3050"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6425823" w14:textId="77777777" w:rsidR="00891C9C" w:rsidRDefault="00891C9C">
            <w:pPr>
              <w:jc w:val="right"/>
              <w:rPr>
                <w:ins w:id="3051" w:author="Matthew McBee" w:date="2019-12-04T23:22:00Z"/>
                <w:color w:val="000000"/>
                <w:sz w:val="22"/>
                <w:szCs w:val="22"/>
              </w:rPr>
            </w:pPr>
            <w:ins w:id="3052" w:author="Matthew McBee" w:date="2019-12-04T23:22:00Z">
              <w:r>
                <w:rPr>
                  <w:color w:val="000000"/>
                  <w:sz w:val="22"/>
                  <w:szCs w:val="22"/>
                </w:rPr>
                <w:t>Non-sig</w:t>
              </w:r>
            </w:ins>
          </w:p>
        </w:tc>
        <w:tc>
          <w:tcPr>
            <w:tcW w:w="511" w:type="dxa"/>
            <w:tcBorders>
              <w:top w:val="nil"/>
              <w:left w:val="nil"/>
              <w:bottom w:val="nil"/>
              <w:right w:val="nil"/>
            </w:tcBorders>
            <w:shd w:val="clear" w:color="auto" w:fill="auto"/>
            <w:noWrap/>
            <w:vAlign w:val="bottom"/>
            <w:hideMark/>
          </w:tcPr>
          <w:p w14:paraId="3A3BF249" w14:textId="77777777" w:rsidR="00891C9C" w:rsidRDefault="00891C9C">
            <w:pPr>
              <w:jc w:val="right"/>
              <w:rPr>
                <w:ins w:id="3053" w:author="Matthew McBee" w:date="2019-12-04T23:22:00Z"/>
                <w:color w:val="000000"/>
                <w:sz w:val="22"/>
                <w:szCs w:val="22"/>
              </w:rPr>
            </w:pPr>
            <w:ins w:id="3054" w:author="Matthew McBee" w:date="2019-12-04T23:22:00Z">
              <w:r>
                <w:rPr>
                  <w:color w:val="000000"/>
                  <w:sz w:val="22"/>
                  <w:szCs w:val="22"/>
                </w:rPr>
                <w:t>Sig</w:t>
              </w:r>
            </w:ins>
          </w:p>
        </w:tc>
        <w:tc>
          <w:tcPr>
            <w:tcW w:w="1559" w:type="dxa"/>
            <w:tcBorders>
              <w:top w:val="nil"/>
              <w:left w:val="nil"/>
              <w:bottom w:val="nil"/>
              <w:right w:val="nil"/>
            </w:tcBorders>
            <w:shd w:val="clear" w:color="auto" w:fill="auto"/>
            <w:noWrap/>
            <w:vAlign w:val="bottom"/>
            <w:hideMark/>
          </w:tcPr>
          <w:p w14:paraId="28CA9D82" w14:textId="77777777" w:rsidR="00891C9C" w:rsidRDefault="00891C9C">
            <w:pPr>
              <w:jc w:val="right"/>
              <w:rPr>
                <w:ins w:id="3055" w:author="Matthew McBee" w:date="2019-12-04T23:22:00Z"/>
                <w:color w:val="000000"/>
                <w:sz w:val="22"/>
                <w:szCs w:val="22"/>
              </w:rPr>
            </w:pPr>
            <w:ins w:id="3056" w:author="Matthew McBee" w:date="2019-12-04T23:22:00Z">
              <w:r>
                <w:rPr>
                  <w:color w:val="000000"/>
                  <w:sz w:val="22"/>
                  <w:szCs w:val="22"/>
                </w:rPr>
                <w:t>Proportion sig</w:t>
              </w:r>
            </w:ins>
          </w:p>
        </w:tc>
      </w:tr>
      <w:tr w:rsidR="00891C9C" w14:paraId="591673E2" w14:textId="77777777" w:rsidTr="00891C9C">
        <w:trPr>
          <w:trHeight w:val="200"/>
          <w:ins w:id="3057" w:author="Matthew McBee" w:date="2019-12-04T23:22:00Z"/>
        </w:trPr>
        <w:tc>
          <w:tcPr>
            <w:tcW w:w="1170" w:type="dxa"/>
            <w:tcBorders>
              <w:top w:val="nil"/>
              <w:left w:val="nil"/>
              <w:bottom w:val="single" w:sz="4" w:space="0" w:color="auto"/>
              <w:right w:val="nil"/>
            </w:tcBorders>
            <w:shd w:val="clear" w:color="auto" w:fill="auto"/>
            <w:noWrap/>
            <w:vAlign w:val="bottom"/>
            <w:hideMark/>
          </w:tcPr>
          <w:p w14:paraId="7EE3EC74" w14:textId="77777777" w:rsidR="00891C9C" w:rsidRDefault="00891C9C">
            <w:pPr>
              <w:rPr>
                <w:ins w:id="3058" w:author="Matthew McBee" w:date="2019-12-04T23:22:00Z"/>
                <w:color w:val="000000"/>
                <w:sz w:val="22"/>
                <w:szCs w:val="22"/>
              </w:rPr>
            </w:pPr>
            <w:ins w:id="3059" w:author="Matthew McBee" w:date="2019-12-04T23:22:00Z">
              <w:r>
                <w:rPr>
                  <w:color w:val="000000"/>
                  <w:sz w:val="22"/>
                  <w:szCs w:val="22"/>
                </w:rPr>
                <w:t> </w:t>
              </w:r>
            </w:ins>
          </w:p>
        </w:tc>
        <w:tc>
          <w:tcPr>
            <w:tcW w:w="271" w:type="dxa"/>
            <w:tcBorders>
              <w:top w:val="nil"/>
              <w:left w:val="nil"/>
              <w:bottom w:val="single" w:sz="4" w:space="0" w:color="auto"/>
              <w:right w:val="nil"/>
            </w:tcBorders>
            <w:shd w:val="clear" w:color="auto" w:fill="auto"/>
            <w:noWrap/>
            <w:vAlign w:val="bottom"/>
            <w:hideMark/>
          </w:tcPr>
          <w:p w14:paraId="08F3138F" w14:textId="77777777" w:rsidR="00891C9C" w:rsidRDefault="00891C9C">
            <w:pPr>
              <w:rPr>
                <w:ins w:id="3060" w:author="Matthew McBee" w:date="2019-12-04T23:22:00Z"/>
                <w:color w:val="000000"/>
                <w:sz w:val="22"/>
                <w:szCs w:val="22"/>
              </w:rPr>
            </w:pPr>
            <w:ins w:id="3061" w:author="Matthew McBee" w:date="2019-12-04T23:22:00Z">
              <w:r>
                <w:rPr>
                  <w:color w:val="000000"/>
                  <w:sz w:val="22"/>
                  <w:szCs w:val="22"/>
                </w:rPr>
                <w:t> </w:t>
              </w:r>
            </w:ins>
          </w:p>
        </w:tc>
        <w:tc>
          <w:tcPr>
            <w:tcW w:w="989" w:type="dxa"/>
            <w:tcBorders>
              <w:top w:val="nil"/>
              <w:left w:val="nil"/>
              <w:bottom w:val="single" w:sz="4" w:space="0" w:color="auto"/>
              <w:right w:val="nil"/>
            </w:tcBorders>
            <w:shd w:val="clear" w:color="auto" w:fill="auto"/>
            <w:noWrap/>
            <w:vAlign w:val="bottom"/>
            <w:hideMark/>
          </w:tcPr>
          <w:p w14:paraId="704207F9" w14:textId="77777777" w:rsidR="00891C9C" w:rsidRDefault="00891C9C">
            <w:pPr>
              <w:rPr>
                <w:ins w:id="3062" w:author="Matthew McBee" w:date="2019-12-04T23:22:00Z"/>
                <w:color w:val="000000"/>
                <w:sz w:val="22"/>
                <w:szCs w:val="22"/>
              </w:rPr>
            </w:pPr>
            <w:ins w:id="3063"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3038D00C" w14:textId="77777777" w:rsidR="00891C9C" w:rsidRDefault="00891C9C">
            <w:pPr>
              <w:rPr>
                <w:ins w:id="3064" w:author="Matthew McBee" w:date="2019-12-04T23:22:00Z"/>
                <w:color w:val="000000"/>
                <w:sz w:val="22"/>
                <w:szCs w:val="22"/>
              </w:rPr>
            </w:pPr>
            <w:ins w:id="3065"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0E92281D" w14:textId="77777777" w:rsidR="00891C9C" w:rsidRDefault="00891C9C">
            <w:pPr>
              <w:rPr>
                <w:ins w:id="3066" w:author="Matthew McBee" w:date="2019-12-04T23:22:00Z"/>
                <w:color w:val="000000"/>
                <w:sz w:val="22"/>
                <w:szCs w:val="22"/>
              </w:rPr>
            </w:pPr>
            <w:ins w:id="3067" w:author="Matthew McBee" w:date="2019-12-04T23:22:00Z">
              <w:r>
                <w:rPr>
                  <w:color w:val="000000"/>
                  <w:sz w:val="22"/>
                  <w:szCs w:val="22"/>
                </w:rPr>
                <w:t> </w:t>
              </w:r>
            </w:ins>
          </w:p>
        </w:tc>
        <w:tc>
          <w:tcPr>
            <w:tcW w:w="560" w:type="dxa"/>
            <w:tcBorders>
              <w:top w:val="nil"/>
              <w:left w:val="nil"/>
              <w:bottom w:val="single" w:sz="4" w:space="0" w:color="auto"/>
              <w:right w:val="nil"/>
            </w:tcBorders>
            <w:shd w:val="clear" w:color="auto" w:fill="auto"/>
            <w:noWrap/>
            <w:vAlign w:val="bottom"/>
            <w:hideMark/>
          </w:tcPr>
          <w:p w14:paraId="1819AC84" w14:textId="77777777" w:rsidR="00891C9C" w:rsidRDefault="00891C9C">
            <w:pPr>
              <w:rPr>
                <w:ins w:id="3068" w:author="Matthew McBee" w:date="2019-12-04T23:22:00Z"/>
                <w:color w:val="000000"/>
                <w:sz w:val="22"/>
                <w:szCs w:val="22"/>
              </w:rPr>
            </w:pPr>
            <w:ins w:id="3069" w:author="Matthew McBee" w:date="2019-12-04T23:22:00Z">
              <w:r>
                <w:rPr>
                  <w:color w:val="000000"/>
                  <w:sz w:val="22"/>
                  <w:szCs w:val="22"/>
                </w:rPr>
                <w:t> </w:t>
              </w:r>
            </w:ins>
          </w:p>
        </w:tc>
        <w:tc>
          <w:tcPr>
            <w:tcW w:w="970" w:type="dxa"/>
            <w:tcBorders>
              <w:top w:val="nil"/>
              <w:left w:val="nil"/>
              <w:bottom w:val="single" w:sz="4" w:space="0" w:color="auto"/>
              <w:right w:val="nil"/>
            </w:tcBorders>
            <w:shd w:val="clear" w:color="auto" w:fill="auto"/>
            <w:noWrap/>
            <w:vAlign w:val="bottom"/>
            <w:hideMark/>
          </w:tcPr>
          <w:p w14:paraId="2BFBFE79" w14:textId="77777777" w:rsidR="00891C9C" w:rsidRDefault="00891C9C">
            <w:pPr>
              <w:rPr>
                <w:ins w:id="3070" w:author="Matthew McBee" w:date="2019-12-04T23:22:00Z"/>
                <w:color w:val="000000"/>
                <w:sz w:val="22"/>
                <w:szCs w:val="22"/>
              </w:rPr>
            </w:pPr>
            <w:ins w:id="3071"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7D5E3C79" w14:textId="77777777" w:rsidR="00891C9C" w:rsidRDefault="00891C9C">
            <w:pPr>
              <w:rPr>
                <w:ins w:id="3072" w:author="Matthew McBee" w:date="2019-12-04T23:22:00Z"/>
                <w:color w:val="000000"/>
                <w:sz w:val="22"/>
                <w:szCs w:val="22"/>
              </w:rPr>
            </w:pPr>
            <w:ins w:id="3073"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2342E9F7" w14:textId="77777777" w:rsidR="00891C9C" w:rsidRDefault="00891C9C">
            <w:pPr>
              <w:rPr>
                <w:ins w:id="3074" w:author="Matthew McBee" w:date="2019-12-04T23:22:00Z"/>
                <w:color w:val="000000"/>
                <w:sz w:val="22"/>
                <w:szCs w:val="22"/>
              </w:rPr>
            </w:pPr>
            <w:ins w:id="3075" w:author="Matthew McBee" w:date="2019-12-04T23:22:00Z">
              <w:r>
                <w:rPr>
                  <w:color w:val="000000"/>
                  <w:sz w:val="22"/>
                  <w:szCs w:val="22"/>
                </w:rPr>
                <w:t> </w:t>
              </w:r>
            </w:ins>
          </w:p>
        </w:tc>
      </w:tr>
      <w:tr w:rsidR="00891C9C" w14:paraId="262F4984" w14:textId="77777777" w:rsidTr="00891C9C">
        <w:trPr>
          <w:trHeight w:val="420"/>
          <w:ins w:id="3076" w:author="Matthew McBee" w:date="2019-12-04T23:22:00Z"/>
        </w:trPr>
        <w:tc>
          <w:tcPr>
            <w:tcW w:w="1170" w:type="dxa"/>
            <w:tcBorders>
              <w:top w:val="nil"/>
              <w:left w:val="nil"/>
              <w:bottom w:val="nil"/>
              <w:right w:val="nil"/>
            </w:tcBorders>
            <w:shd w:val="clear" w:color="auto" w:fill="auto"/>
            <w:noWrap/>
            <w:vAlign w:val="bottom"/>
            <w:hideMark/>
          </w:tcPr>
          <w:p w14:paraId="4D68860F" w14:textId="77777777" w:rsidR="00891C9C" w:rsidRDefault="00891C9C">
            <w:pPr>
              <w:rPr>
                <w:ins w:id="3077" w:author="Matthew McBee" w:date="2019-12-04T23:22:00Z"/>
                <w:color w:val="000000"/>
                <w:sz w:val="22"/>
                <w:szCs w:val="22"/>
              </w:rPr>
            </w:pPr>
            <w:ins w:id="3078" w:author="Matthew McBee" w:date="2019-12-04T23:22:00Z">
              <w:r>
                <w:rPr>
                  <w:color w:val="000000"/>
                  <w:sz w:val="22"/>
                  <w:szCs w:val="22"/>
                </w:rPr>
                <w:t>110</w:t>
              </w:r>
            </w:ins>
          </w:p>
        </w:tc>
        <w:tc>
          <w:tcPr>
            <w:tcW w:w="271" w:type="dxa"/>
            <w:tcBorders>
              <w:top w:val="nil"/>
              <w:left w:val="nil"/>
              <w:bottom w:val="nil"/>
              <w:right w:val="nil"/>
            </w:tcBorders>
            <w:shd w:val="clear" w:color="auto" w:fill="auto"/>
            <w:noWrap/>
            <w:vAlign w:val="bottom"/>
            <w:hideMark/>
          </w:tcPr>
          <w:p w14:paraId="3DEBC8F0" w14:textId="77777777" w:rsidR="00891C9C" w:rsidRDefault="00891C9C">
            <w:pPr>
              <w:rPr>
                <w:ins w:id="3079"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98870B6" w14:textId="77777777" w:rsidR="00891C9C" w:rsidRDefault="00891C9C">
            <w:pPr>
              <w:jc w:val="right"/>
              <w:rPr>
                <w:ins w:id="3080" w:author="Matthew McBee" w:date="2019-12-04T23:22:00Z"/>
                <w:color w:val="000000"/>
                <w:sz w:val="22"/>
                <w:szCs w:val="22"/>
              </w:rPr>
            </w:pPr>
            <w:ins w:id="3081"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2258C192" w14:textId="77777777" w:rsidR="00891C9C" w:rsidRDefault="00891C9C">
            <w:pPr>
              <w:jc w:val="right"/>
              <w:rPr>
                <w:ins w:id="3082" w:author="Matthew McBee" w:date="2019-12-04T23:22:00Z"/>
                <w:color w:val="000000"/>
                <w:sz w:val="22"/>
                <w:szCs w:val="22"/>
              </w:rPr>
            </w:pPr>
            <w:ins w:id="3083"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206D482" w14:textId="77777777" w:rsidR="00891C9C" w:rsidRDefault="00891C9C">
            <w:pPr>
              <w:jc w:val="right"/>
              <w:rPr>
                <w:ins w:id="3084" w:author="Matthew McBee" w:date="2019-12-04T23:22:00Z"/>
                <w:color w:val="000000"/>
                <w:sz w:val="22"/>
                <w:szCs w:val="22"/>
              </w:rPr>
            </w:pPr>
            <w:ins w:id="3085"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1B134A3B" w14:textId="77777777" w:rsidR="00891C9C" w:rsidRDefault="00891C9C">
            <w:pPr>
              <w:jc w:val="right"/>
              <w:rPr>
                <w:ins w:id="3086"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E138C74" w14:textId="77777777" w:rsidR="00891C9C" w:rsidRDefault="00891C9C">
            <w:pPr>
              <w:jc w:val="right"/>
              <w:rPr>
                <w:ins w:id="3087" w:author="Matthew McBee" w:date="2019-12-04T23:22:00Z"/>
                <w:color w:val="000000"/>
                <w:sz w:val="22"/>
                <w:szCs w:val="22"/>
              </w:rPr>
            </w:pPr>
            <w:ins w:id="3088"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5F0021DE" w14:textId="77777777" w:rsidR="00891C9C" w:rsidRDefault="00891C9C">
            <w:pPr>
              <w:jc w:val="right"/>
              <w:rPr>
                <w:ins w:id="3089" w:author="Matthew McBee" w:date="2019-12-04T23:22:00Z"/>
                <w:color w:val="000000"/>
                <w:sz w:val="22"/>
                <w:szCs w:val="22"/>
              </w:rPr>
            </w:pPr>
            <w:ins w:id="3090"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32038C9" w14:textId="77777777" w:rsidR="00891C9C" w:rsidRDefault="00891C9C">
            <w:pPr>
              <w:jc w:val="right"/>
              <w:rPr>
                <w:ins w:id="3091" w:author="Matthew McBee" w:date="2019-12-04T23:22:00Z"/>
                <w:color w:val="000000"/>
                <w:sz w:val="22"/>
                <w:szCs w:val="22"/>
              </w:rPr>
            </w:pPr>
            <w:ins w:id="3092" w:author="Matthew McBee" w:date="2019-12-04T23:22:00Z">
              <w:r>
                <w:rPr>
                  <w:color w:val="000000"/>
                  <w:sz w:val="22"/>
                  <w:szCs w:val="22"/>
                </w:rPr>
                <w:t>0.000</w:t>
              </w:r>
            </w:ins>
          </w:p>
        </w:tc>
      </w:tr>
      <w:tr w:rsidR="00891C9C" w14:paraId="09C10AF8" w14:textId="77777777" w:rsidTr="00891C9C">
        <w:trPr>
          <w:trHeight w:val="320"/>
          <w:ins w:id="3093" w:author="Matthew McBee" w:date="2019-12-04T23:22:00Z"/>
        </w:trPr>
        <w:tc>
          <w:tcPr>
            <w:tcW w:w="1170" w:type="dxa"/>
            <w:tcBorders>
              <w:top w:val="nil"/>
              <w:left w:val="nil"/>
              <w:bottom w:val="nil"/>
              <w:right w:val="nil"/>
            </w:tcBorders>
            <w:shd w:val="clear" w:color="auto" w:fill="auto"/>
            <w:noWrap/>
            <w:vAlign w:val="bottom"/>
            <w:hideMark/>
          </w:tcPr>
          <w:p w14:paraId="7F242644" w14:textId="77777777" w:rsidR="00891C9C" w:rsidRDefault="00891C9C">
            <w:pPr>
              <w:rPr>
                <w:ins w:id="3094" w:author="Matthew McBee" w:date="2019-12-04T23:22:00Z"/>
                <w:color w:val="000000"/>
                <w:sz w:val="22"/>
                <w:szCs w:val="22"/>
              </w:rPr>
            </w:pPr>
            <w:ins w:id="3095" w:author="Matthew McBee" w:date="2019-12-04T23:22:00Z">
              <w:r>
                <w:rPr>
                  <w:color w:val="000000"/>
                  <w:sz w:val="22"/>
                  <w:szCs w:val="22"/>
                </w:rPr>
                <w:t>111</w:t>
              </w:r>
            </w:ins>
          </w:p>
        </w:tc>
        <w:tc>
          <w:tcPr>
            <w:tcW w:w="271" w:type="dxa"/>
            <w:tcBorders>
              <w:top w:val="nil"/>
              <w:left w:val="nil"/>
              <w:bottom w:val="nil"/>
              <w:right w:val="nil"/>
            </w:tcBorders>
            <w:shd w:val="clear" w:color="auto" w:fill="auto"/>
            <w:noWrap/>
            <w:vAlign w:val="bottom"/>
            <w:hideMark/>
          </w:tcPr>
          <w:p w14:paraId="28DCEC53" w14:textId="77777777" w:rsidR="00891C9C" w:rsidRDefault="00891C9C">
            <w:pPr>
              <w:rPr>
                <w:ins w:id="3096"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3E62FC1A" w14:textId="77777777" w:rsidR="00891C9C" w:rsidRDefault="00891C9C">
            <w:pPr>
              <w:jc w:val="right"/>
              <w:rPr>
                <w:ins w:id="3097" w:author="Matthew McBee" w:date="2019-12-04T23:22:00Z"/>
                <w:color w:val="000000"/>
                <w:sz w:val="22"/>
                <w:szCs w:val="22"/>
              </w:rPr>
            </w:pPr>
            <w:ins w:id="3098"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766E4403" w14:textId="77777777" w:rsidR="00891C9C" w:rsidRDefault="00891C9C">
            <w:pPr>
              <w:jc w:val="right"/>
              <w:rPr>
                <w:ins w:id="3099" w:author="Matthew McBee" w:date="2019-12-04T23:22:00Z"/>
                <w:color w:val="000000"/>
                <w:sz w:val="22"/>
                <w:szCs w:val="22"/>
              </w:rPr>
            </w:pPr>
            <w:ins w:id="3100"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7F342DBC" w14:textId="77777777" w:rsidR="00891C9C" w:rsidRDefault="00891C9C">
            <w:pPr>
              <w:jc w:val="right"/>
              <w:rPr>
                <w:ins w:id="3101" w:author="Matthew McBee" w:date="2019-12-04T23:22:00Z"/>
                <w:color w:val="000000"/>
                <w:sz w:val="22"/>
                <w:szCs w:val="22"/>
              </w:rPr>
            </w:pPr>
            <w:ins w:id="3102"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0FCB6EE0" w14:textId="77777777" w:rsidR="00891C9C" w:rsidRDefault="00891C9C">
            <w:pPr>
              <w:jc w:val="right"/>
              <w:rPr>
                <w:ins w:id="3103"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A69384F" w14:textId="77777777" w:rsidR="00891C9C" w:rsidRDefault="00891C9C">
            <w:pPr>
              <w:jc w:val="right"/>
              <w:rPr>
                <w:ins w:id="3104" w:author="Matthew McBee" w:date="2019-12-04T23:22:00Z"/>
                <w:color w:val="000000"/>
                <w:sz w:val="22"/>
                <w:szCs w:val="22"/>
              </w:rPr>
            </w:pPr>
            <w:ins w:id="3105"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1A1D345" w14:textId="77777777" w:rsidR="00891C9C" w:rsidRDefault="00891C9C">
            <w:pPr>
              <w:jc w:val="right"/>
              <w:rPr>
                <w:ins w:id="3106" w:author="Matthew McBee" w:date="2019-12-04T23:22:00Z"/>
                <w:color w:val="000000"/>
                <w:sz w:val="22"/>
                <w:szCs w:val="22"/>
              </w:rPr>
            </w:pPr>
            <w:ins w:id="3107"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3832A3C2" w14:textId="77777777" w:rsidR="00891C9C" w:rsidRDefault="00891C9C">
            <w:pPr>
              <w:jc w:val="right"/>
              <w:rPr>
                <w:ins w:id="3108" w:author="Matthew McBee" w:date="2019-12-04T23:22:00Z"/>
                <w:color w:val="000000"/>
                <w:sz w:val="22"/>
                <w:szCs w:val="22"/>
              </w:rPr>
            </w:pPr>
            <w:ins w:id="3109" w:author="Matthew McBee" w:date="2019-12-04T23:22:00Z">
              <w:r>
                <w:rPr>
                  <w:color w:val="000000"/>
                  <w:sz w:val="22"/>
                  <w:szCs w:val="22"/>
                </w:rPr>
                <w:t>0.000</w:t>
              </w:r>
            </w:ins>
          </w:p>
        </w:tc>
      </w:tr>
      <w:tr w:rsidR="00891C9C" w14:paraId="3AA5DFCD" w14:textId="77777777" w:rsidTr="00891C9C">
        <w:trPr>
          <w:trHeight w:val="320"/>
          <w:ins w:id="3110" w:author="Matthew McBee" w:date="2019-12-04T23:22:00Z"/>
        </w:trPr>
        <w:tc>
          <w:tcPr>
            <w:tcW w:w="1170" w:type="dxa"/>
            <w:tcBorders>
              <w:top w:val="nil"/>
              <w:left w:val="nil"/>
              <w:bottom w:val="nil"/>
              <w:right w:val="nil"/>
            </w:tcBorders>
            <w:shd w:val="clear" w:color="auto" w:fill="auto"/>
            <w:noWrap/>
            <w:vAlign w:val="bottom"/>
            <w:hideMark/>
          </w:tcPr>
          <w:p w14:paraId="4DCE8198" w14:textId="77777777" w:rsidR="00891C9C" w:rsidRDefault="00891C9C">
            <w:pPr>
              <w:rPr>
                <w:ins w:id="3111" w:author="Matthew McBee" w:date="2019-12-04T23:22:00Z"/>
                <w:color w:val="000000"/>
                <w:sz w:val="22"/>
                <w:szCs w:val="22"/>
              </w:rPr>
            </w:pPr>
            <w:ins w:id="3112" w:author="Matthew McBee" w:date="2019-12-04T23:22:00Z">
              <w:r>
                <w:rPr>
                  <w:color w:val="000000"/>
                  <w:sz w:val="22"/>
                  <w:szCs w:val="22"/>
                </w:rPr>
                <w:t>112</w:t>
              </w:r>
            </w:ins>
          </w:p>
        </w:tc>
        <w:tc>
          <w:tcPr>
            <w:tcW w:w="271" w:type="dxa"/>
            <w:tcBorders>
              <w:top w:val="nil"/>
              <w:left w:val="nil"/>
              <w:bottom w:val="nil"/>
              <w:right w:val="nil"/>
            </w:tcBorders>
            <w:shd w:val="clear" w:color="auto" w:fill="auto"/>
            <w:noWrap/>
            <w:vAlign w:val="bottom"/>
            <w:hideMark/>
          </w:tcPr>
          <w:p w14:paraId="064E7239" w14:textId="77777777" w:rsidR="00891C9C" w:rsidRDefault="00891C9C">
            <w:pPr>
              <w:rPr>
                <w:ins w:id="3113"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A80AB8F" w14:textId="77777777" w:rsidR="00891C9C" w:rsidRDefault="00891C9C">
            <w:pPr>
              <w:jc w:val="right"/>
              <w:rPr>
                <w:ins w:id="3114" w:author="Matthew McBee" w:date="2019-12-04T23:22:00Z"/>
                <w:color w:val="000000"/>
                <w:sz w:val="22"/>
                <w:szCs w:val="22"/>
              </w:rPr>
            </w:pPr>
            <w:ins w:id="3115"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05423EEE" w14:textId="77777777" w:rsidR="00891C9C" w:rsidRDefault="00891C9C">
            <w:pPr>
              <w:jc w:val="right"/>
              <w:rPr>
                <w:ins w:id="3116" w:author="Matthew McBee" w:date="2019-12-04T23:22:00Z"/>
                <w:color w:val="000000"/>
                <w:sz w:val="22"/>
                <w:szCs w:val="22"/>
              </w:rPr>
            </w:pPr>
            <w:ins w:id="3117"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5974E9DB" w14:textId="77777777" w:rsidR="00891C9C" w:rsidRDefault="00891C9C">
            <w:pPr>
              <w:jc w:val="right"/>
              <w:rPr>
                <w:ins w:id="3118" w:author="Matthew McBee" w:date="2019-12-04T23:22:00Z"/>
                <w:color w:val="000000"/>
                <w:sz w:val="22"/>
                <w:szCs w:val="22"/>
              </w:rPr>
            </w:pPr>
            <w:ins w:id="3119"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753C55A4" w14:textId="77777777" w:rsidR="00891C9C" w:rsidRDefault="00891C9C">
            <w:pPr>
              <w:jc w:val="right"/>
              <w:rPr>
                <w:ins w:id="3120"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26AE61AD" w14:textId="77777777" w:rsidR="00891C9C" w:rsidRDefault="00891C9C">
            <w:pPr>
              <w:jc w:val="right"/>
              <w:rPr>
                <w:ins w:id="3121" w:author="Matthew McBee" w:date="2019-12-04T23:22:00Z"/>
                <w:color w:val="000000"/>
                <w:sz w:val="22"/>
                <w:szCs w:val="22"/>
              </w:rPr>
            </w:pPr>
            <w:ins w:id="3122"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AE5EF4F" w14:textId="77777777" w:rsidR="00891C9C" w:rsidRDefault="00891C9C">
            <w:pPr>
              <w:jc w:val="right"/>
              <w:rPr>
                <w:ins w:id="3123" w:author="Matthew McBee" w:date="2019-12-04T23:22:00Z"/>
                <w:color w:val="000000"/>
                <w:sz w:val="22"/>
                <w:szCs w:val="22"/>
              </w:rPr>
            </w:pPr>
            <w:ins w:id="3124"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321A6BCA" w14:textId="77777777" w:rsidR="00891C9C" w:rsidRDefault="00891C9C">
            <w:pPr>
              <w:jc w:val="right"/>
              <w:rPr>
                <w:ins w:id="3125" w:author="Matthew McBee" w:date="2019-12-04T23:22:00Z"/>
                <w:color w:val="000000"/>
                <w:sz w:val="22"/>
                <w:szCs w:val="22"/>
              </w:rPr>
            </w:pPr>
            <w:ins w:id="3126" w:author="Matthew McBee" w:date="2019-12-04T23:22:00Z">
              <w:r>
                <w:rPr>
                  <w:color w:val="000000"/>
                  <w:sz w:val="22"/>
                  <w:szCs w:val="22"/>
                </w:rPr>
                <w:t>0.000</w:t>
              </w:r>
            </w:ins>
          </w:p>
        </w:tc>
      </w:tr>
      <w:tr w:rsidR="00891C9C" w14:paraId="1FAA00F1" w14:textId="77777777" w:rsidTr="00891C9C">
        <w:trPr>
          <w:trHeight w:val="320"/>
          <w:ins w:id="3127" w:author="Matthew McBee" w:date="2019-12-04T23:22:00Z"/>
        </w:trPr>
        <w:tc>
          <w:tcPr>
            <w:tcW w:w="1170" w:type="dxa"/>
            <w:tcBorders>
              <w:top w:val="nil"/>
              <w:left w:val="nil"/>
              <w:bottom w:val="nil"/>
              <w:right w:val="nil"/>
            </w:tcBorders>
            <w:shd w:val="clear" w:color="auto" w:fill="auto"/>
            <w:noWrap/>
            <w:vAlign w:val="bottom"/>
            <w:hideMark/>
          </w:tcPr>
          <w:p w14:paraId="088796E4" w14:textId="77777777" w:rsidR="00891C9C" w:rsidRDefault="00891C9C">
            <w:pPr>
              <w:rPr>
                <w:ins w:id="3128" w:author="Matthew McBee" w:date="2019-12-04T23:22:00Z"/>
                <w:color w:val="000000"/>
                <w:sz w:val="22"/>
                <w:szCs w:val="22"/>
              </w:rPr>
            </w:pPr>
            <w:ins w:id="3129" w:author="Matthew McBee" w:date="2019-12-04T23:22:00Z">
              <w:r>
                <w:rPr>
                  <w:color w:val="000000"/>
                  <w:sz w:val="22"/>
                  <w:szCs w:val="22"/>
                </w:rPr>
                <w:t>113</w:t>
              </w:r>
            </w:ins>
          </w:p>
        </w:tc>
        <w:tc>
          <w:tcPr>
            <w:tcW w:w="271" w:type="dxa"/>
            <w:tcBorders>
              <w:top w:val="nil"/>
              <w:left w:val="nil"/>
              <w:bottom w:val="nil"/>
              <w:right w:val="nil"/>
            </w:tcBorders>
            <w:shd w:val="clear" w:color="auto" w:fill="auto"/>
            <w:noWrap/>
            <w:vAlign w:val="bottom"/>
            <w:hideMark/>
          </w:tcPr>
          <w:p w14:paraId="54B44D04" w14:textId="77777777" w:rsidR="00891C9C" w:rsidRDefault="00891C9C">
            <w:pPr>
              <w:rPr>
                <w:ins w:id="3130"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3FB8864" w14:textId="77777777" w:rsidR="00891C9C" w:rsidRDefault="00891C9C">
            <w:pPr>
              <w:jc w:val="right"/>
              <w:rPr>
                <w:ins w:id="3131" w:author="Matthew McBee" w:date="2019-12-04T23:22:00Z"/>
                <w:color w:val="000000"/>
                <w:sz w:val="22"/>
                <w:szCs w:val="22"/>
              </w:rPr>
            </w:pPr>
            <w:ins w:id="3132"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03AC3A6D" w14:textId="77777777" w:rsidR="00891C9C" w:rsidRDefault="00891C9C">
            <w:pPr>
              <w:jc w:val="right"/>
              <w:rPr>
                <w:ins w:id="3133" w:author="Matthew McBee" w:date="2019-12-04T23:22:00Z"/>
                <w:color w:val="000000"/>
                <w:sz w:val="22"/>
                <w:szCs w:val="22"/>
              </w:rPr>
            </w:pPr>
            <w:ins w:id="3134"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14A0FC3" w14:textId="77777777" w:rsidR="00891C9C" w:rsidRDefault="00891C9C">
            <w:pPr>
              <w:jc w:val="right"/>
              <w:rPr>
                <w:ins w:id="3135" w:author="Matthew McBee" w:date="2019-12-04T23:22:00Z"/>
                <w:color w:val="000000"/>
                <w:sz w:val="22"/>
                <w:szCs w:val="22"/>
              </w:rPr>
            </w:pPr>
            <w:ins w:id="3136"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114B6D1B" w14:textId="77777777" w:rsidR="00891C9C" w:rsidRDefault="00891C9C">
            <w:pPr>
              <w:jc w:val="right"/>
              <w:rPr>
                <w:ins w:id="3137"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15A5604E" w14:textId="77777777" w:rsidR="00891C9C" w:rsidRDefault="00891C9C">
            <w:pPr>
              <w:jc w:val="right"/>
              <w:rPr>
                <w:ins w:id="3138" w:author="Matthew McBee" w:date="2019-12-04T23:22:00Z"/>
                <w:color w:val="000000"/>
                <w:sz w:val="22"/>
                <w:szCs w:val="22"/>
              </w:rPr>
            </w:pPr>
            <w:ins w:id="3139"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46C57DC" w14:textId="77777777" w:rsidR="00891C9C" w:rsidRDefault="00891C9C">
            <w:pPr>
              <w:jc w:val="right"/>
              <w:rPr>
                <w:ins w:id="3140" w:author="Matthew McBee" w:date="2019-12-04T23:22:00Z"/>
                <w:color w:val="000000"/>
                <w:sz w:val="22"/>
                <w:szCs w:val="22"/>
              </w:rPr>
            </w:pPr>
            <w:ins w:id="3141"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B7341A4" w14:textId="77777777" w:rsidR="00891C9C" w:rsidRDefault="00891C9C">
            <w:pPr>
              <w:jc w:val="right"/>
              <w:rPr>
                <w:ins w:id="3142" w:author="Matthew McBee" w:date="2019-12-04T23:22:00Z"/>
                <w:color w:val="000000"/>
                <w:sz w:val="22"/>
                <w:szCs w:val="22"/>
              </w:rPr>
            </w:pPr>
            <w:ins w:id="3143" w:author="Matthew McBee" w:date="2019-12-04T23:22:00Z">
              <w:r>
                <w:rPr>
                  <w:color w:val="000000"/>
                  <w:sz w:val="22"/>
                  <w:szCs w:val="22"/>
                </w:rPr>
                <w:t>0.000</w:t>
              </w:r>
            </w:ins>
          </w:p>
        </w:tc>
      </w:tr>
      <w:tr w:rsidR="00891C9C" w14:paraId="60DB8CAF" w14:textId="77777777" w:rsidTr="00891C9C">
        <w:trPr>
          <w:trHeight w:val="320"/>
          <w:ins w:id="3144" w:author="Matthew McBee" w:date="2019-12-04T23:22:00Z"/>
        </w:trPr>
        <w:tc>
          <w:tcPr>
            <w:tcW w:w="1170" w:type="dxa"/>
            <w:tcBorders>
              <w:top w:val="nil"/>
              <w:left w:val="nil"/>
              <w:bottom w:val="nil"/>
              <w:right w:val="nil"/>
            </w:tcBorders>
            <w:shd w:val="clear" w:color="auto" w:fill="auto"/>
            <w:noWrap/>
            <w:vAlign w:val="bottom"/>
            <w:hideMark/>
          </w:tcPr>
          <w:p w14:paraId="57F2DCF0" w14:textId="77777777" w:rsidR="00891C9C" w:rsidRDefault="00891C9C">
            <w:pPr>
              <w:rPr>
                <w:ins w:id="3145" w:author="Matthew McBee" w:date="2019-12-04T23:22:00Z"/>
                <w:color w:val="000000"/>
                <w:sz w:val="22"/>
                <w:szCs w:val="22"/>
              </w:rPr>
            </w:pPr>
            <w:ins w:id="3146" w:author="Matthew McBee" w:date="2019-12-04T23:22:00Z">
              <w:r>
                <w:rPr>
                  <w:color w:val="000000"/>
                  <w:sz w:val="22"/>
                  <w:szCs w:val="22"/>
                </w:rPr>
                <w:t>114</w:t>
              </w:r>
            </w:ins>
          </w:p>
        </w:tc>
        <w:tc>
          <w:tcPr>
            <w:tcW w:w="271" w:type="dxa"/>
            <w:tcBorders>
              <w:top w:val="nil"/>
              <w:left w:val="nil"/>
              <w:bottom w:val="nil"/>
              <w:right w:val="nil"/>
            </w:tcBorders>
            <w:shd w:val="clear" w:color="auto" w:fill="auto"/>
            <w:noWrap/>
            <w:vAlign w:val="bottom"/>
            <w:hideMark/>
          </w:tcPr>
          <w:p w14:paraId="1B12D6A8" w14:textId="77777777" w:rsidR="00891C9C" w:rsidRDefault="00891C9C">
            <w:pPr>
              <w:rPr>
                <w:ins w:id="3147"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3CC19AFC" w14:textId="77777777" w:rsidR="00891C9C" w:rsidRDefault="00891C9C">
            <w:pPr>
              <w:jc w:val="right"/>
              <w:rPr>
                <w:ins w:id="3148" w:author="Matthew McBee" w:date="2019-12-04T23:22:00Z"/>
                <w:color w:val="000000"/>
                <w:sz w:val="22"/>
                <w:szCs w:val="22"/>
              </w:rPr>
            </w:pPr>
            <w:ins w:id="3149" w:author="Matthew McBee" w:date="2019-12-04T23:22:00Z">
              <w:r>
                <w:rPr>
                  <w:color w:val="000000"/>
                  <w:sz w:val="22"/>
                  <w:szCs w:val="22"/>
                </w:rPr>
                <w:t>8</w:t>
              </w:r>
            </w:ins>
          </w:p>
        </w:tc>
        <w:tc>
          <w:tcPr>
            <w:tcW w:w="511" w:type="dxa"/>
            <w:tcBorders>
              <w:top w:val="nil"/>
              <w:left w:val="nil"/>
              <w:bottom w:val="nil"/>
              <w:right w:val="nil"/>
            </w:tcBorders>
            <w:shd w:val="clear" w:color="auto" w:fill="auto"/>
            <w:noWrap/>
            <w:vAlign w:val="bottom"/>
            <w:hideMark/>
          </w:tcPr>
          <w:p w14:paraId="6A6398F9" w14:textId="77777777" w:rsidR="00891C9C" w:rsidRDefault="00891C9C">
            <w:pPr>
              <w:jc w:val="right"/>
              <w:rPr>
                <w:ins w:id="3150" w:author="Matthew McBee" w:date="2019-12-04T23:22:00Z"/>
                <w:color w:val="000000"/>
                <w:sz w:val="22"/>
                <w:szCs w:val="22"/>
              </w:rPr>
            </w:pPr>
            <w:ins w:id="3151"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9F08A16" w14:textId="77777777" w:rsidR="00891C9C" w:rsidRDefault="00891C9C">
            <w:pPr>
              <w:jc w:val="right"/>
              <w:rPr>
                <w:ins w:id="3152" w:author="Matthew McBee" w:date="2019-12-04T23:22:00Z"/>
                <w:color w:val="000000"/>
                <w:sz w:val="22"/>
                <w:szCs w:val="22"/>
              </w:rPr>
            </w:pPr>
            <w:ins w:id="3153" w:author="Matthew McBee" w:date="2019-12-04T23:22:00Z">
              <w:r>
                <w:rPr>
                  <w:color w:val="000000"/>
                  <w:sz w:val="22"/>
                  <w:szCs w:val="22"/>
                </w:rPr>
                <w:t>0.000</w:t>
              </w:r>
            </w:ins>
          </w:p>
        </w:tc>
        <w:tc>
          <w:tcPr>
            <w:tcW w:w="560" w:type="dxa"/>
            <w:tcBorders>
              <w:top w:val="nil"/>
              <w:left w:val="nil"/>
              <w:bottom w:val="nil"/>
              <w:right w:val="nil"/>
            </w:tcBorders>
            <w:shd w:val="clear" w:color="auto" w:fill="auto"/>
            <w:noWrap/>
            <w:vAlign w:val="bottom"/>
            <w:hideMark/>
          </w:tcPr>
          <w:p w14:paraId="6BEE2A9B" w14:textId="77777777" w:rsidR="00891C9C" w:rsidRDefault="00891C9C">
            <w:pPr>
              <w:jc w:val="right"/>
              <w:rPr>
                <w:ins w:id="3154"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2AE57A7D" w14:textId="77777777" w:rsidR="00891C9C" w:rsidRDefault="00891C9C">
            <w:pPr>
              <w:jc w:val="right"/>
              <w:rPr>
                <w:ins w:id="3155" w:author="Matthew McBee" w:date="2019-12-04T23:22:00Z"/>
                <w:color w:val="000000"/>
                <w:sz w:val="22"/>
                <w:szCs w:val="22"/>
              </w:rPr>
            </w:pPr>
            <w:ins w:id="3156"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4098E2C1" w14:textId="77777777" w:rsidR="00891C9C" w:rsidRDefault="00891C9C">
            <w:pPr>
              <w:jc w:val="right"/>
              <w:rPr>
                <w:ins w:id="3157" w:author="Matthew McBee" w:date="2019-12-04T23:22:00Z"/>
                <w:color w:val="000000"/>
                <w:sz w:val="22"/>
                <w:szCs w:val="22"/>
              </w:rPr>
            </w:pPr>
            <w:ins w:id="3158"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443FDBAE" w14:textId="77777777" w:rsidR="00891C9C" w:rsidRDefault="00891C9C">
            <w:pPr>
              <w:jc w:val="right"/>
              <w:rPr>
                <w:ins w:id="3159" w:author="Matthew McBee" w:date="2019-12-04T23:22:00Z"/>
                <w:color w:val="000000"/>
                <w:sz w:val="22"/>
                <w:szCs w:val="22"/>
              </w:rPr>
            </w:pPr>
            <w:ins w:id="3160" w:author="Matthew McBee" w:date="2019-12-04T23:22:00Z">
              <w:r>
                <w:rPr>
                  <w:color w:val="000000"/>
                  <w:sz w:val="22"/>
                  <w:szCs w:val="22"/>
                </w:rPr>
                <w:t>0.000</w:t>
              </w:r>
            </w:ins>
          </w:p>
        </w:tc>
      </w:tr>
      <w:tr w:rsidR="00891C9C" w14:paraId="54E4ACFE" w14:textId="77777777" w:rsidTr="00891C9C">
        <w:trPr>
          <w:trHeight w:val="320"/>
          <w:ins w:id="3161" w:author="Matthew McBee" w:date="2019-12-04T23:22:00Z"/>
        </w:trPr>
        <w:tc>
          <w:tcPr>
            <w:tcW w:w="1170" w:type="dxa"/>
            <w:tcBorders>
              <w:top w:val="nil"/>
              <w:left w:val="nil"/>
              <w:bottom w:val="nil"/>
              <w:right w:val="nil"/>
            </w:tcBorders>
            <w:shd w:val="clear" w:color="auto" w:fill="auto"/>
            <w:noWrap/>
            <w:vAlign w:val="bottom"/>
            <w:hideMark/>
          </w:tcPr>
          <w:p w14:paraId="61B0F3AF" w14:textId="77777777" w:rsidR="00891C9C" w:rsidRDefault="00891C9C">
            <w:pPr>
              <w:rPr>
                <w:ins w:id="3162" w:author="Matthew McBee" w:date="2019-12-04T23:22:00Z"/>
                <w:color w:val="000000"/>
                <w:sz w:val="22"/>
                <w:szCs w:val="22"/>
              </w:rPr>
            </w:pPr>
            <w:ins w:id="3163" w:author="Matthew McBee" w:date="2019-12-04T23:22:00Z">
              <w:r>
                <w:rPr>
                  <w:color w:val="000000"/>
                  <w:sz w:val="22"/>
                  <w:szCs w:val="22"/>
                </w:rPr>
                <w:t>115</w:t>
              </w:r>
            </w:ins>
          </w:p>
        </w:tc>
        <w:tc>
          <w:tcPr>
            <w:tcW w:w="271" w:type="dxa"/>
            <w:tcBorders>
              <w:top w:val="nil"/>
              <w:left w:val="nil"/>
              <w:bottom w:val="nil"/>
              <w:right w:val="nil"/>
            </w:tcBorders>
            <w:shd w:val="clear" w:color="auto" w:fill="auto"/>
            <w:noWrap/>
            <w:vAlign w:val="bottom"/>
            <w:hideMark/>
          </w:tcPr>
          <w:p w14:paraId="5C815FCF" w14:textId="77777777" w:rsidR="00891C9C" w:rsidRDefault="00891C9C">
            <w:pPr>
              <w:rPr>
                <w:ins w:id="3164"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6A455CDE" w14:textId="77777777" w:rsidR="00891C9C" w:rsidRDefault="00891C9C">
            <w:pPr>
              <w:jc w:val="right"/>
              <w:rPr>
                <w:ins w:id="3165" w:author="Matthew McBee" w:date="2019-12-04T23:22:00Z"/>
                <w:color w:val="000000"/>
                <w:sz w:val="22"/>
                <w:szCs w:val="22"/>
              </w:rPr>
            </w:pPr>
            <w:ins w:id="3166" w:author="Matthew McBee" w:date="2019-12-04T23:22:00Z">
              <w:r>
                <w:rPr>
                  <w:color w:val="000000"/>
                  <w:sz w:val="22"/>
                  <w:szCs w:val="22"/>
                </w:rPr>
                <w:t>7</w:t>
              </w:r>
            </w:ins>
          </w:p>
        </w:tc>
        <w:tc>
          <w:tcPr>
            <w:tcW w:w="511" w:type="dxa"/>
            <w:tcBorders>
              <w:top w:val="nil"/>
              <w:left w:val="nil"/>
              <w:bottom w:val="nil"/>
              <w:right w:val="nil"/>
            </w:tcBorders>
            <w:shd w:val="clear" w:color="auto" w:fill="auto"/>
            <w:noWrap/>
            <w:vAlign w:val="bottom"/>
            <w:hideMark/>
          </w:tcPr>
          <w:p w14:paraId="0208943B" w14:textId="77777777" w:rsidR="00891C9C" w:rsidRDefault="00891C9C">
            <w:pPr>
              <w:jc w:val="right"/>
              <w:rPr>
                <w:ins w:id="3167" w:author="Matthew McBee" w:date="2019-12-04T23:22:00Z"/>
                <w:color w:val="000000"/>
                <w:sz w:val="22"/>
                <w:szCs w:val="22"/>
              </w:rPr>
            </w:pPr>
            <w:ins w:id="3168"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1E2B5E46" w14:textId="77777777" w:rsidR="00891C9C" w:rsidRDefault="00891C9C">
            <w:pPr>
              <w:jc w:val="right"/>
              <w:rPr>
                <w:ins w:id="3169" w:author="Matthew McBee" w:date="2019-12-04T23:22:00Z"/>
                <w:color w:val="000000"/>
                <w:sz w:val="22"/>
                <w:szCs w:val="22"/>
              </w:rPr>
            </w:pPr>
            <w:ins w:id="3170" w:author="Matthew McBee" w:date="2019-12-04T23:22:00Z">
              <w:r>
                <w:rPr>
                  <w:color w:val="000000"/>
                  <w:sz w:val="22"/>
                  <w:szCs w:val="22"/>
                </w:rPr>
                <w:t>0.125</w:t>
              </w:r>
            </w:ins>
          </w:p>
        </w:tc>
        <w:tc>
          <w:tcPr>
            <w:tcW w:w="560" w:type="dxa"/>
            <w:tcBorders>
              <w:top w:val="nil"/>
              <w:left w:val="nil"/>
              <w:bottom w:val="nil"/>
              <w:right w:val="nil"/>
            </w:tcBorders>
            <w:shd w:val="clear" w:color="auto" w:fill="auto"/>
            <w:noWrap/>
            <w:vAlign w:val="bottom"/>
            <w:hideMark/>
          </w:tcPr>
          <w:p w14:paraId="00CC57D0" w14:textId="77777777" w:rsidR="00891C9C" w:rsidRDefault="00891C9C">
            <w:pPr>
              <w:jc w:val="right"/>
              <w:rPr>
                <w:ins w:id="3171"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A516968" w14:textId="77777777" w:rsidR="00891C9C" w:rsidRDefault="00891C9C">
            <w:pPr>
              <w:jc w:val="right"/>
              <w:rPr>
                <w:ins w:id="3172" w:author="Matthew McBee" w:date="2019-12-04T23:22:00Z"/>
                <w:color w:val="000000"/>
                <w:sz w:val="22"/>
                <w:szCs w:val="22"/>
              </w:rPr>
            </w:pPr>
            <w:ins w:id="3173"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60458004" w14:textId="77777777" w:rsidR="00891C9C" w:rsidRDefault="00891C9C">
            <w:pPr>
              <w:jc w:val="right"/>
              <w:rPr>
                <w:ins w:id="3174" w:author="Matthew McBee" w:date="2019-12-04T23:22:00Z"/>
                <w:color w:val="000000"/>
                <w:sz w:val="22"/>
                <w:szCs w:val="22"/>
              </w:rPr>
            </w:pPr>
            <w:ins w:id="3175"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654CF876" w14:textId="77777777" w:rsidR="00891C9C" w:rsidRDefault="00891C9C">
            <w:pPr>
              <w:jc w:val="right"/>
              <w:rPr>
                <w:ins w:id="3176" w:author="Matthew McBee" w:date="2019-12-04T23:22:00Z"/>
                <w:color w:val="000000"/>
                <w:sz w:val="22"/>
                <w:szCs w:val="22"/>
              </w:rPr>
            </w:pPr>
            <w:ins w:id="3177" w:author="Matthew McBee" w:date="2019-12-04T23:22:00Z">
              <w:r>
                <w:rPr>
                  <w:color w:val="000000"/>
                  <w:sz w:val="22"/>
                  <w:szCs w:val="22"/>
                </w:rPr>
                <w:t>0.000</w:t>
              </w:r>
            </w:ins>
          </w:p>
        </w:tc>
      </w:tr>
      <w:tr w:rsidR="00891C9C" w14:paraId="219E5949" w14:textId="77777777" w:rsidTr="00891C9C">
        <w:trPr>
          <w:trHeight w:val="320"/>
          <w:ins w:id="3178" w:author="Matthew McBee" w:date="2019-12-04T23:22:00Z"/>
        </w:trPr>
        <w:tc>
          <w:tcPr>
            <w:tcW w:w="1170" w:type="dxa"/>
            <w:tcBorders>
              <w:top w:val="nil"/>
              <w:left w:val="nil"/>
              <w:bottom w:val="nil"/>
              <w:right w:val="nil"/>
            </w:tcBorders>
            <w:shd w:val="clear" w:color="auto" w:fill="auto"/>
            <w:noWrap/>
            <w:vAlign w:val="bottom"/>
            <w:hideMark/>
          </w:tcPr>
          <w:p w14:paraId="63CD7C37" w14:textId="77777777" w:rsidR="00891C9C" w:rsidRDefault="00891C9C">
            <w:pPr>
              <w:rPr>
                <w:ins w:id="3179" w:author="Matthew McBee" w:date="2019-12-04T23:22:00Z"/>
                <w:color w:val="000000"/>
                <w:sz w:val="22"/>
                <w:szCs w:val="22"/>
              </w:rPr>
            </w:pPr>
            <w:ins w:id="3180" w:author="Matthew McBee" w:date="2019-12-04T23:22:00Z">
              <w:r>
                <w:rPr>
                  <w:color w:val="000000"/>
                  <w:sz w:val="22"/>
                  <w:szCs w:val="22"/>
                </w:rPr>
                <w:t>116</w:t>
              </w:r>
            </w:ins>
          </w:p>
        </w:tc>
        <w:tc>
          <w:tcPr>
            <w:tcW w:w="271" w:type="dxa"/>
            <w:tcBorders>
              <w:top w:val="nil"/>
              <w:left w:val="nil"/>
              <w:bottom w:val="nil"/>
              <w:right w:val="nil"/>
            </w:tcBorders>
            <w:shd w:val="clear" w:color="auto" w:fill="auto"/>
            <w:noWrap/>
            <w:vAlign w:val="bottom"/>
            <w:hideMark/>
          </w:tcPr>
          <w:p w14:paraId="5D23320E" w14:textId="77777777" w:rsidR="00891C9C" w:rsidRDefault="00891C9C">
            <w:pPr>
              <w:rPr>
                <w:ins w:id="3181"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A442864" w14:textId="77777777" w:rsidR="00891C9C" w:rsidRDefault="00891C9C">
            <w:pPr>
              <w:jc w:val="right"/>
              <w:rPr>
                <w:ins w:id="3182" w:author="Matthew McBee" w:date="2019-12-04T23:22:00Z"/>
                <w:color w:val="000000"/>
                <w:sz w:val="22"/>
                <w:szCs w:val="22"/>
              </w:rPr>
            </w:pPr>
            <w:ins w:id="3183" w:author="Matthew McBee" w:date="2019-12-04T23:22:00Z">
              <w:r>
                <w:rPr>
                  <w:color w:val="000000"/>
                  <w:sz w:val="22"/>
                  <w:szCs w:val="22"/>
                </w:rPr>
                <w:t>7</w:t>
              </w:r>
            </w:ins>
          </w:p>
        </w:tc>
        <w:tc>
          <w:tcPr>
            <w:tcW w:w="511" w:type="dxa"/>
            <w:tcBorders>
              <w:top w:val="nil"/>
              <w:left w:val="nil"/>
              <w:bottom w:val="nil"/>
              <w:right w:val="nil"/>
            </w:tcBorders>
            <w:shd w:val="clear" w:color="auto" w:fill="auto"/>
            <w:noWrap/>
            <w:vAlign w:val="bottom"/>
            <w:hideMark/>
          </w:tcPr>
          <w:p w14:paraId="13CE4DFC" w14:textId="77777777" w:rsidR="00891C9C" w:rsidRDefault="00891C9C">
            <w:pPr>
              <w:jc w:val="right"/>
              <w:rPr>
                <w:ins w:id="3184" w:author="Matthew McBee" w:date="2019-12-04T23:22:00Z"/>
                <w:color w:val="000000"/>
                <w:sz w:val="22"/>
                <w:szCs w:val="22"/>
              </w:rPr>
            </w:pPr>
            <w:ins w:id="3185"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6C92853A" w14:textId="77777777" w:rsidR="00891C9C" w:rsidRDefault="00891C9C">
            <w:pPr>
              <w:jc w:val="right"/>
              <w:rPr>
                <w:ins w:id="3186" w:author="Matthew McBee" w:date="2019-12-04T23:22:00Z"/>
                <w:color w:val="000000"/>
                <w:sz w:val="22"/>
                <w:szCs w:val="22"/>
              </w:rPr>
            </w:pPr>
            <w:ins w:id="3187" w:author="Matthew McBee" w:date="2019-12-04T23:22:00Z">
              <w:r>
                <w:rPr>
                  <w:color w:val="000000"/>
                  <w:sz w:val="22"/>
                  <w:szCs w:val="22"/>
                </w:rPr>
                <w:t>0.125</w:t>
              </w:r>
            </w:ins>
          </w:p>
        </w:tc>
        <w:tc>
          <w:tcPr>
            <w:tcW w:w="560" w:type="dxa"/>
            <w:tcBorders>
              <w:top w:val="nil"/>
              <w:left w:val="nil"/>
              <w:bottom w:val="nil"/>
              <w:right w:val="nil"/>
            </w:tcBorders>
            <w:shd w:val="clear" w:color="auto" w:fill="auto"/>
            <w:noWrap/>
            <w:vAlign w:val="bottom"/>
            <w:hideMark/>
          </w:tcPr>
          <w:p w14:paraId="4C0DE340" w14:textId="77777777" w:rsidR="00891C9C" w:rsidRDefault="00891C9C">
            <w:pPr>
              <w:jc w:val="right"/>
              <w:rPr>
                <w:ins w:id="3188"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BD3FEB8" w14:textId="77777777" w:rsidR="00891C9C" w:rsidRDefault="00891C9C">
            <w:pPr>
              <w:jc w:val="right"/>
              <w:rPr>
                <w:ins w:id="3189" w:author="Matthew McBee" w:date="2019-12-04T23:22:00Z"/>
                <w:color w:val="000000"/>
                <w:sz w:val="22"/>
                <w:szCs w:val="22"/>
              </w:rPr>
            </w:pPr>
            <w:ins w:id="3190"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1EDFA4F9" w14:textId="77777777" w:rsidR="00891C9C" w:rsidRDefault="00891C9C">
            <w:pPr>
              <w:jc w:val="right"/>
              <w:rPr>
                <w:ins w:id="3191" w:author="Matthew McBee" w:date="2019-12-04T23:22:00Z"/>
                <w:color w:val="000000"/>
                <w:sz w:val="22"/>
                <w:szCs w:val="22"/>
              </w:rPr>
            </w:pPr>
            <w:ins w:id="3192"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04C8ACEB" w14:textId="77777777" w:rsidR="00891C9C" w:rsidRDefault="00891C9C">
            <w:pPr>
              <w:jc w:val="right"/>
              <w:rPr>
                <w:ins w:id="3193" w:author="Matthew McBee" w:date="2019-12-04T23:22:00Z"/>
                <w:color w:val="000000"/>
                <w:sz w:val="22"/>
                <w:szCs w:val="22"/>
              </w:rPr>
            </w:pPr>
            <w:ins w:id="3194" w:author="Matthew McBee" w:date="2019-12-04T23:22:00Z">
              <w:r>
                <w:rPr>
                  <w:color w:val="000000"/>
                  <w:sz w:val="22"/>
                  <w:szCs w:val="22"/>
                </w:rPr>
                <w:t>0.000</w:t>
              </w:r>
            </w:ins>
          </w:p>
        </w:tc>
      </w:tr>
      <w:tr w:rsidR="00891C9C" w14:paraId="690BF09E" w14:textId="77777777" w:rsidTr="00891C9C">
        <w:trPr>
          <w:trHeight w:val="320"/>
          <w:ins w:id="3195" w:author="Matthew McBee" w:date="2019-12-04T23:22:00Z"/>
        </w:trPr>
        <w:tc>
          <w:tcPr>
            <w:tcW w:w="1170" w:type="dxa"/>
            <w:tcBorders>
              <w:top w:val="nil"/>
              <w:left w:val="nil"/>
              <w:bottom w:val="nil"/>
              <w:right w:val="nil"/>
            </w:tcBorders>
            <w:shd w:val="clear" w:color="auto" w:fill="auto"/>
            <w:noWrap/>
            <w:vAlign w:val="bottom"/>
            <w:hideMark/>
          </w:tcPr>
          <w:p w14:paraId="52D41BE9" w14:textId="77777777" w:rsidR="00891C9C" w:rsidRDefault="00891C9C">
            <w:pPr>
              <w:rPr>
                <w:ins w:id="3196" w:author="Matthew McBee" w:date="2019-12-04T23:22:00Z"/>
                <w:color w:val="000000"/>
                <w:sz w:val="22"/>
                <w:szCs w:val="22"/>
              </w:rPr>
            </w:pPr>
            <w:ins w:id="3197" w:author="Matthew McBee" w:date="2019-12-04T23:22:00Z">
              <w:r>
                <w:rPr>
                  <w:color w:val="000000"/>
                  <w:sz w:val="22"/>
                  <w:szCs w:val="22"/>
                </w:rPr>
                <w:t>117</w:t>
              </w:r>
            </w:ins>
          </w:p>
        </w:tc>
        <w:tc>
          <w:tcPr>
            <w:tcW w:w="271" w:type="dxa"/>
            <w:tcBorders>
              <w:top w:val="nil"/>
              <w:left w:val="nil"/>
              <w:bottom w:val="nil"/>
              <w:right w:val="nil"/>
            </w:tcBorders>
            <w:shd w:val="clear" w:color="auto" w:fill="auto"/>
            <w:noWrap/>
            <w:vAlign w:val="bottom"/>
            <w:hideMark/>
          </w:tcPr>
          <w:p w14:paraId="2E3FA40B" w14:textId="77777777" w:rsidR="00891C9C" w:rsidRDefault="00891C9C">
            <w:pPr>
              <w:rPr>
                <w:ins w:id="3198"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A851123" w14:textId="77777777" w:rsidR="00891C9C" w:rsidRDefault="00891C9C">
            <w:pPr>
              <w:jc w:val="right"/>
              <w:rPr>
                <w:ins w:id="3199" w:author="Matthew McBee" w:date="2019-12-04T23:22:00Z"/>
                <w:color w:val="000000"/>
                <w:sz w:val="22"/>
                <w:szCs w:val="22"/>
              </w:rPr>
            </w:pPr>
            <w:ins w:id="3200" w:author="Matthew McBee" w:date="2019-12-04T23:22:00Z">
              <w:r>
                <w:rPr>
                  <w:color w:val="000000"/>
                  <w:sz w:val="22"/>
                  <w:szCs w:val="22"/>
                </w:rPr>
                <w:t>6</w:t>
              </w:r>
            </w:ins>
          </w:p>
        </w:tc>
        <w:tc>
          <w:tcPr>
            <w:tcW w:w="511" w:type="dxa"/>
            <w:tcBorders>
              <w:top w:val="nil"/>
              <w:left w:val="nil"/>
              <w:bottom w:val="nil"/>
              <w:right w:val="nil"/>
            </w:tcBorders>
            <w:shd w:val="clear" w:color="auto" w:fill="auto"/>
            <w:noWrap/>
            <w:vAlign w:val="bottom"/>
            <w:hideMark/>
          </w:tcPr>
          <w:p w14:paraId="3DEF4F12" w14:textId="77777777" w:rsidR="00891C9C" w:rsidRDefault="00891C9C">
            <w:pPr>
              <w:jc w:val="right"/>
              <w:rPr>
                <w:ins w:id="3201" w:author="Matthew McBee" w:date="2019-12-04T23:22:00Z"/>
                <w:color w:val="000000"/>
                <w:sz w:val="22"/>
                <w:szCs w:val="22"/>
              </w:rPr>
            </w:pPr>
            <w:ins w:id="3202"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20B939D6" w14:textId="77777777" w:rsidR="00891C9C" w:rsidRDefault="00891C9C">
            <w:pPr>
              <w:jc w:val="right"/>
              <w:rPr>
                <w:ins w:id="3203" w:author="Matthew McBee" w:date="2019-12-04T23:22:00Z"/>
                <w:color w:val="000000"/>
                <w:sz w:val="22"/>
                <w:szCs w:val="22"/>
              </w:rPr>
            </w:pPr>
            <w:ins w:id="3204" w:author="Matthew McBee" w:date="2019-12-04T23:22:00Z">
              <w:r>
                <w:rPr>
                  <w:color w:val="000000"/>
                  <w:sz w:val="22"/>
                  <w:szCs w:val="22"/>
                </w:rPr>
                <w:t>0.250</w:t>
              </w:r>
            </w:ins>
          </w:p>
        </w:tc>
        <w:tc>
          <w:tcPr>
            <w:tcW w:w="560" w:type="dxa"/>
            <w:tcBorders>
              <w:top w:val="nil"/>
              <w:left w:val="nil"/>
              <w:bottom w:val="nil"/>
              <w:right w:val="nil"/>
            </w:tcBorders>
            <w:shd w:val="clear" w:color="auto" w:fill="auto"/>
            <w:noWrap/>
            <w:vAlign w:val="bottom"/>
            <w:hideMark/>
          </w:tcPr>
          <w:p w14:paraId="7CEC877A" w14:textId="77777777" w:rsidR="00891C9C" w:rsidRDefault="00891C9C">
            <w:pPr>
              <w:jc w:val="right"/>
              <w:rPr>
                <w:ins w:id="3205"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19165121" w14:textId="77777777" w:rsidR="00891C9C" w:rsidRDefault="00891C9C">
            <w:pPr>
              <w:jc w:val="right"/>
              <w:rPr>
                <w:ins w:id="3206" w:author="Matthew McBee" w:date="2019-12-04T23:22:00Z"/>
                <w:color w:val="000000"/>
                <w:sz w:val="22"/>
                <w:szCs w:val="22"/>
              </w:rPr>
            </w:pPr>
            <w:ins w:id="3207"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08331192" w14:textId="77777777" w:rsidR="00891C9C" w:rsidRDefault="00891C9C">
            <w:pPr>
              <w:jc w:val="right"/>
              <w:rPr>
                <w:ins w:id="3208" w:author="Matthew McBee" w:date="2019-12-04T23:22:00Z"/>
                <w:color w:val="000000"/>
                <w:sz w:val="22"/>
                <w:szCs w:val="22"/>
              </w:rPr>
            </w:pPr>
            <w:ins w:id="3209"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A35B275" w14:textId="77777777" w:rsidR="00891C9C" w:rsidRDefault="00891C9C">
            <w:pPr>
              <w:jc w:val="right"/>
              <w:rPr>
                <w:ins w:id="3210" w:author="Matthew McBee" w:date="2019-12-04T23:22:00Z"/>
                <w:color w:val="000000"/>
                <w:sz w:val="22"/>
                <w:szCs w:val="22"/>
              </w:rPr>
            </w:pPr>
            <w:ins w:id="3211" w:author="Matthew McBee" w:date="2019-12-04T23:22:00Z">
              <w:r>
                <w:rPr>
                  <w:color w:val="000000"/>
                  <w:sz w:val="22"/>
                  <w:szCs w:val="22"/>
                </w:rPr>
                <w:t>0.000</w:t>
              </w:r>
            </w:ins>
          </w:p>
        </w:tc>
      </w:tr>
      <w:tr w:rsidR="00891C9C" w14:paraId="76581E87" w14:textId="77777777" w:rsidTr="00891C9C">
        <w:trPr>
          <w:trHeight w:val="320"/>
          <w:ins w:id="3212" w:author="Matthew McBee" w:date="2019-12-04T23:22:00Z"/>
        </w:trPr>
        <w:tc>
          <w:tcPr>
            <w:tcW w:w="1170" w:type="dxa"/>
            <w:tcBorders>
              <w:top w:val="nil"/>
              <w:left w:val="nil"/>
              <w:bottom w:val="nil"/>
              <w:right w:val="nil"/>
            </w:tcBorders>
            <w:shd w:val="clear" w:color="auto" w:fill="auto"/>
            <w:noWrap/>
            <w:vAlign w:val="bottom"/>
            <w:hideMark/>
          </w:tcPr>
          <w:p w14:paraId="0A1ACD7F" w14:textId="77777777" w:rsidR="00891C9C" w:rsidRDefault="00891C9C">
            <w:pPr>
              <w:rPr>
                <w:ins w:id="3213" w:author="Matthew McBee" w:date="2019-12-04T23:22:00Z"/>
                <w:color w:val="000000"/>
                <w:sz w:val="22"/>
                <w:szCs w:val="22"/>
              </w:rPr>
            </w:pPr>
            <w:ins w:id="3214" w:author="Matthew McBee" w:date="2019-12-04T23:22:00Z">
              <w:r>
                <w:rPr>
                  <w:color w:val="000000"/>
                  <w:sz w:val="22"/>
                  <w:szCs w:val="22"/>
                </w:rPr>
                <w:t>118</w:t>
              </w:r>
            </w:ins>
          </w:p>
        </w:tc>
        <w:tc>
          <w:tcPr>
            <w:tcW w:w="271" w:type="dxa"/>
            <w:tcBorders>
              <w:top w:val="nil"/>
              <w:left w:val="nil"/>
              <w:bottom w:val="nil"/>
              <w:right w:val="nil"/>
            </w:tcBorders>
            <w:shd w:val="clear" w:color="auto" w:fill="auto"/>
            <w:noWrap/>
            <w:vAlign w:val="bottom"/>
            <w:hideMark/>
          </w:tcPr>
          <w:p w14:paraId="414A2A6C" w14:textId="77777777" w:rsidR="00891C9C" w:rsidRDefault="00891C9C">
            <w:pPr>
              <w:rPr>
                <w:ins w:id="3215"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54A4E4B" w14:textId="77777777" w:rsidR="00891C9C" w:rsidRDefault="00891C9C">
            <w:pPr>
              <w:jc w:val="right"/>
              <w:rPr>
                <w:ins w:id="3216" w:author="Matthew McBee" w:date="2019-12-04T23:22:00Z"/>
                <w:color w:val="000000"/>
                <w:sz w:val="22"/>
                <w:szCs w:val="22"/>
              </w:rPr>
            </w:pPr>
            <w:ins w:id="3217" w:author="Matthew McBee" w:date="2019-12-04T23:22:00Z">
              <w:r>
                <w:rPr>
                  <w:color w:val="000000"/>
                  <w:sz w:val="22"/>
                  <w:szCs w:val="22"/>
                </w:rPr>
                <w:t>6</w:t>
              </w:r>
            </w:ins>
          </w:p>
        </w:tc>
        <w:tc>
          <w:tcPr>
            <w:tcW w:w="511" w:type="dxa"/>
            <w:tcBorders>
              <w:top w:val="nil"/>
              <w:left w:val="nil"/>
              <w:bottom w:val="nil"/>
              <w:right w:val="nil"/>
            </w:tcBorders>
            <w:shd w:val="clear" w:color="auto" w:fill="auto"/>
            <w:noWrap/>
            <w:vAlign w:val="bottom"/>
            <w:hideMark/>
          </w:tcPr>
          <w:p w14:paraId="1EAA8404" w14:textId="77777777" w:rsidR="00891C9C" w:rsidRDefault="00891C9C">
            <w:pPr>
              <w:jc w:val="right"/>
              <w:rPr>
                <w:ins w:id="3218" w:author="Matthew McBee" w:date="2019-12-04T23:22:00Z"/>
                <w:color w:val="000000"/>
                <w:sz w:val="22"/>
                <w:szCs w:val="22"/>
              </w:rPr>
            </w:pPr>
            <w:ins w:id="3219"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0E974F18" w14:textId="77777777" w:rsidR="00891C9C" w:rsidRDefault="00891C9C">
            <w:pPr>
              <w:jc w:val="right"/>
              <w:rPr>
                <w:ins w:id="3220" w:author="Matthew McBee" w:date="2019-12-04T23:22:00Z"/>
                <w:color w:val="000000"/>
                <w:sz w:val="22"/>
                <w:szCs w:val="22"/>
              </w:rPr>
            </w:pPr>
            <w:ins w:id="3221" w:author="Matthew McBee" w:date="2019-12-04T23:22:00Z">
              <w:r>
                <w:rPr>
                  <w:color w:val="000000"/>
                  <w:sz w:val="22"/>
                  <w:szCs w:val="22"/>
                </w:rPr>
                <w:t>0.250</w:t>
              </w:r>
            </w:ins>
          </w:p>
        </w:tc>
        <w:tc>
          <w:tcPr>
            <w:tcW w:w="560" w:type="dxa"/>
            <w:tcBorders>
              <w:top w:val="nil"/>
              <w:left w:val="nil"/>
              <w:bottom w:val="nil"/>
              <w:right w:val="nil"/>
            </w:tcBorders>
            <w:shd w:val="clear" w:color="auto" w:fill="auto"/>
            <w:noWrap/>
            <w:vAlign w:val="bottom"/>
            <w:hideMark/>
          </w:tcPr>
          <w:p w14:paraId="5DC203B0" w14:textId="77777777" w:rsidR="00891C9C" w:rsidRDefault="00891C9C">
            <w:pPr>
              <w:jc w:val="right"/>
              <w:rPr>
                <w:ins w:id="3222"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77146B13" w14:textId="77777777" w:rsidR="00891C9C" w:rsidRDefault="00891C9C">
            <w:pPr>
              <w:jc w:val="right"/>
              <w:rPr>
                <w:ins w:id="3223" w:author="Matthew McBee" w:date="2019-12-04T23:22:00Z"/>
                <w:color w:val="000000"/>
                <w:sz w:val="22"/>
                <w:szCs w:val="22"/>
              </w:rPr>
            </w:pPr>
            <w:ins w:id="3224" w:author="Matthew McBee" w:date="2019-12-04T23:22:00Z">
              <w:r>
                <w:rPr>
                  <w:color w:val="000000"/>
                  <w:sz w:val="22"/>
                  <w:szCs w:val="22"/>
                </w:rPr>
                <w:t>4</w:t>
              </w:r>
            </w:ins>
          </w:p>
        </w:tc>
        <w:tc>
          <w:tcPr>
            <w:tcW w:w="511" w:type="dxa"/>
            <w:tcBorders>
              <w:top w:val="nil"/>
              <w:left w:val="nil"/>
              <w:bottom w:val="nil"/>
              <w:right w:val="nil"/>
            </w:tcBorders>
            <w:shd w:val="clear" w:color="auto" w:fill="auto"/>
            <w:noWrap/>
            <w:vAlign w:val="bottom"/>
            <w:hideMark/>
          </w:tcPr>
          <w:p w14:paraId="655CA692" w14:textId="77777777" w:rsidR="00891C9C" w:rsidRDefault="00891C9C">
            <w:pPr>
              <w:jc w:val="right"/>
              <w:rPr>
                <w:ins w:id="3225" w:author="Matthew McBee" w:date="2019-12-04T23:22:00Z"/>
                <w:color w:val="000000"/>
                <w:sz w:val="22"/>
                <w:szCs w:val="22"/>
              </w:rPr>
            </w:pPr>
            <w:ins w:id="3226" w:author="Matthew McBee" w:date="2019-12-04T23:22:00Z">
              <w:r>
                <w:rPr>
                  <w:color w:val="000000"/>
                  <w:sz w:val="22"/>
                  <w:szCs w:val="22"/>
                </w:rPr>
                <w:t>0</w:t>
              </w:r>
            </w:ins>
          </w:p>
        </w:tc>
        <w:tc>
          <w:tcPr>
            <w:tcW w:w="1559" w:type="dxa"/>
            <w:tcBorders>
              <w:top w:val="nil"/>
              <w:left w:val="nil"/>
              <w:bottom w:val="nil"/>
              <w:right w:val="nil"/>
            </w:tcBorders>
            <w:shd w:val="clear" w:color="auto" w:fill="auto"/>
            <w:noWrap/>
            <w:vAlign w:val="bottom"/>
            <w:hideMark/>
          </w:tcPr>
          <w:p w14:paraId="2E6F13D2" w14:textId="77777777" w:rsidR="00891C9C" w:rsidRDefault="00891C9C">
            <w:pPr>
              <w:jc w:val="right"/>
              <w:rPr>
                <w:ins w:id="3227" w:author="Matthew McBee" w:date="2019-12-04T23:22:00Z"/>
                <w:color w:val="000000"/>
                <w:sz w:val="22"/>
                <w:szCs w:val="22"/>
              </w:rPr>
            </w:pPr>
            <w:ins w:id="3228" w:author="Matthew McBee" w:date="2019-12-04T23:22:00Z">
              <w:r>
                <w:rPr>
                  <w:color w:val="000000"/>
                  <w:sz w:val="22"/>
                  <w:szCs w:val="22"/>
                </w:rPr>
                <w:t>0.000</w:t>
              </w:r>
            </w:ins>
          </w:p>
        </w:tc>
      </w:tr>
      <w:tr w:rsidR="00891C9C" w14:paraId="63CD84FD" w14:textId="77777777" w:rsidTr="00891C9C">
        <w:trPr>
          <w:trHeight w:val="320"/>
          <w:ins w:id="3229" w:author="Matthew McBee" w:date="2019-12-04T23:22:00Z"/>
        </w:trPr>
        <w:tc>
          <w:tcPr>
            <w:tcW w:w="1170" w:type="dxa"/>
            <w:tcBorders>
              <w:top w:val="nil"/>
              <w:left w:val="nil"/>
              <w:bottom w:val="nil"/>
              <w:right w:val="nil"/>
            </w:tcBorders>
            <w:shd w:val="clear" w:color="auto" w:fill="auto"/>
            <w:noWrap/>
            <w:vAlign w:val="bottom"/>
            <w:hideMark/>
          </w:tcPr>
          <w:p w14:paraId="2D980692" w14:textId="77777777" w:rsidR="00891C9C" w:rsidRDefault="00891C9C">
            <w:pPr>
              <w:rPr>
                <w:ins w:id="3230" w:author="Matthew McBee" w:date="2019-12-04T23:22:00Z"/>
                <w:color w:val="000000"/>
                <w:sz w:val="22"/>
                <w:szCs w:val="22"/>
              </w:rPr>
            </w:pPr>
            <w:ins w:id="3231" w:author="Matthew McBee" w:date="2019-12-04T23:22:00Z">
              <w:r>
                <w:rPr>
                  <w:color w:val="000000"/>
                  <w:sz w:val="22"/>
                  <w:szCs w:val="22"/>
                </w:rPr>
                <w:t>119</w:t>
              </w:r>
            </w:ins>
          </w:p>
        </w:tc>
        <w:tc>
          <w:tcPr>
            <w:tcW w:w="271" w:type="dxa"/>
            <w:tcBorders>
              <w:top w:val="nil"/>
              <w:left w:val="nil"/>
              <w:bottom w:val="nil"/>
              <w:right w:val="nil"/>
            </w:tcBorders>
            <w:shd w:val="clear" w:color="auto" w:fill="auto"/>
            <w:noWrap/>
            <w:vAlign w:val="bottom"/>
            <w:hideMark/>
          </w:tcPr>
          <w:p w14:paraId="3C40EDAD" w14:textId="77777777" w:rsidR="00891C9C" w:rsidRDefault="00891C9C">
            <w:pPr>
              <w:rPr>
                <w:ins w:id="3232"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1EAC923" w14:textId="77777777" w:rsidR="00891C9C" w:rsidRDefault="00891C9C">
            <w:pPr>
              <w:jc w:val="right"/>
              <w:rPr>
                <w:ins w:id="3233" w:author="Matthew McBee" w:date="2019-12-04T23:22:00Z"/>
                <w:color w:val="000000"/>
                <w:sz w:val="22"/>
                <w:szCs w:val="22"/>
              </w:rPr>
            </w:pPr>
            <w:ins w:id="3234" w:author="Matthew McBee" w:date="2019-12-04T23:22:00Z">
              <w:r>
                <w:rPr>
                  <w:color w:val="000000"/>
                  <w:sz w:val="22"/>
                  <w:szCs w:val="22"/>
                </w:rPr>
                <w:t>5</w:t>
              </w:r>
            </w:ins>
          </w:p>
        </w:tc>
        <w:tc>
          <w:tcPr>
            <w:tcW w:w="511" w:type="dxa"/>
            <w:tcBorders>
              <w:top w:val="nil"/>
              <w:left w:val="nil"/>
              <w:bottom w:val="nil"/>
              <w:right w:val="nil"/>
            </w:tcBorders>
            <w:shd w:val="clear" w:color="auto" w:fill="auto"/>
            <w:noWrap/>
            <w:vAlign w:val="bottom"/>
            <w:hideMark/>
          </w:tcPr>
          <w:p w14:paraId="4732FB89" w14:textId="77777777" w:rsidR="00891C9C" w:rsidRDefault="00891C9C">
            <w:pPr>
              <w:jc w:val="right"/>
              <w:rPr>
                <w:ins w:id="3235" w:author="Matthew McBee" w:date="2019-12-04T23:22:00Z"/>
                <w:color w:val="000000"/>
                <w:sz w:val="22"/>
                <w:szCs w:val="22"/>
              </w:rPr>
            </w:pPr>
            <w:ins w:id="3236" w:author="Matthew McBee" w:date="2019-12-04T23:22:00Z">
              <w:r>
                <w:rPr>
                  <w:color w:val="000000"/>
                  <w:sz w:val="22"/>
                  <w:szCs w:val="22"/>
                </w:rPr>
                <w:t>3</w:t>
              </w:r>
            </w:ins>
          </w:p>
        </w:tc>
        <w:tc>
          <w:tcPr>
            <w:tcW w:w="1559" w:type="dxa"/>
            <w:tcBorders>
              <w:top w:val="nil"/>
              <w:left w:val="nil"/>
              <w:bottom w:val="nil"/>
              <w:right w:val="nil"/>
            </w:tcBorders>
            <w:shd w:val="clear" w:color="auto" w:fill="auto"/>
            <w:noWrap/>
            <w:vAlign w:val="bottom"/>
            <w:hideMark/>
          </w:tcPr>
          <w:p w14:paraId="09E89CFA" w14:textId="77777777" w:rsidR="00891C9C" w:rsidRDefault="00891C9C">
            <w:pPr>
              <w:jc w:val="right"/>
              <w:rPr>
                <w:ins w:id="3237" w:author="Matthew McBee" w:date="2019-12-04T23:22:00Z"/>
                <w:color w:val="000000"/>
                <w:sz w:val="22"/>
                <w:szCs w:val="22"/>
              </w:rPr>
            </w:pPr>
            <w:ins w:id="3238" w:author="Matthew McBee" w:date="2019-12-04T23:22:00Z">
              <w:r>
                <w:rPr>
                  <w:color w:val="000000"/>
                  <w:sz w:val="22"/>
                  <w:szCs w:val="22"/>
                </w:rPr>
                <w:t>0.375</w:t>
              </w:r>
            </w:ins>
          </w:p>
        </w:tc>
        <w:tc>
          <w:tcPr>
            <w:tcW w:w="560" w:type="dxa"/>
            <w:tcBorders>
              <w:top w:val="nil"/>
              <w:left w:val="nil"/>
              <w:bottom w:val="nil"/>
              <w:right w:val="nil"/>
            </w:tcBorders>
            <w:shd w:val="clear" w:color="auto" w:fill="auto"/>
            <w:noWrap/>
            <w:vAlign w:val="bottom"/>
            <w:hideMark/>
          </w:tcPr>
          <w:p w14:paraId="3BDACD01" w14:textId="77777777" w:rsidR="00891C9C" w:rsidRDefault="00891C9C">
            <w:pPr>
              <w:jc w:val="right"/>
              <w:rPr>
                <w:ins w:id="3239"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53F78351" w14:textId="77777777" w:rsidR="00891C9C" w:rsidRDefault="00891C9C">
            <w:pPr>
              <w:jc w:val="right"/>
              <w:rPr>
                <w:ins w:id="3240" w:author="Matthew McBee" w:date="2019-12-04T23:22:00Z"/>
                <w:color w:val="000000"/>
                <w:sz w:val="22"/>
                <w:szCs w:val="22"/>
              </w:rPr>
            </w:pPr>
            <w:ins w:id="3241"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5975A01A" w14:textId="77777777" w:rsidR="00891C9C" w:rsidRDefault="00891C9C">
            <w:pPr>
              <w:jc w:val="right"/>
              <w:rPr>
                <w:ins w:id="3242" w:author="Matthew McBee" w:date="2019-12-04T23:22:00Z"/>
                <w:color w:val="000000"/>
                <w:sz w:val="22"/>
                <w:szCs w:val="22"/>
              </w:rPr>
            </w:pPr>
            <w:ins w:id="3243"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108BF1F2" w14:textId="77777777" w:rsidR="00891C9C" w:rsidRDefault="00891C9C">
            <w:pPr>
              <w:jc w:val="right"/>
              <w:rPr>
                <w:ins w:id="3244" w:author="Matthew McBee" w:date="2019-12-04T23:22:00Z"/>
                <w:color w:val="000000"/>
                <w:sz w:val="22"/>
                <w:szCs w:val="22"/>
              </w:rPr>
            </w:pPr>
            <w:ins w:id="3245" w:author="Matthew McBee" w:date="2019-12-04T23:22:00Z">
              <w:r>
                <w:rPr>
                  <w:color w:val="000000"/>
                  <w:sz w:val="22"/>
                  <w:szCs w:val="22"/>
                </w:rPr>
                <w:t>0.250</w:t>
              </w:r>
            </w:ins>
          </w:p>
        </w:tc>
      </w:tr>
      <w:tr w:rsidR="00891C9C" w14:paraId="31944C0D" w14:textId="77777777" w:rsidTr="00891C9C">
        <w:trPr>
          <w:trHeight w:val="320"/>
          <w:ins w:id="3246" w:author="Matthew McBee" w:date="2019-12-04T23:22:00Z"/>
        </w:trPr>
        <w:tc>
          <w:tcPr>
            <w:tcW w:w="1170" w:type="dxa"/>
            <w:tcBorders>
              <w:top w:val="nil"/>
              <w:left w:val="nil"/>
              <w:bottom w:val="nil"/>
              <w:right w:val="nil"/>
            </w:tcBorders>
            <w:shd w:val="clear" w:color="auto" w:fill="auto"/>
            <w:noWrap/>
            <w:vAlign w:val="bottom"/>
            <w:hideMark/>
          </w:tcPr>
          <w:p w14:paraId="5E73C0F7" w14:textId="77777777" w:rsidR="00891C9C" w:rsidRDefault="00891C9C">
            <w:pPr>
              <w:rPr>
                <w:ins w:id="3247" w:author="Matthew McBee" w:date="2019-12-04T23:22:00Z"/>
                <w:color w:val="000000"/>
                <w:sz w:val="22"/>
                <w:szCs w:val="22"/>
              </w:rPr>
            </w:pPr>
            <w:ins w:id="3248" w:author="Matthew McBee" w:date="2019-12-04T23:22:00Z">
              <w:r>
                <w:rPr>
                  <w:color w:val="000000"/>
                  <w:sz w:val="22"/>
                  <w:szCs w:val="22"/>
                </w:rPr>
                <w:t>120</w:t>
              </w:r>
            </w:ins>
          </w:p>
        </w:tc>
        <w:tc>
          <w:tcPr>
            <w:tcW w:w="271" w:type="dxa"/>
            <w:tcBorders>
              <w:top w:val="nil"/>
              <w:left w:val="nil"/>
              <w:bottom w:val="nil"/>
              <w:right w:val="nil"/>
            </w:tcBorders>
            <w:shd w:val="clear" w:color="auto" w:fill="auto"/>
            <w:noWrap/>
            <w:vAlign w:val="bottom"/>
            <w:hideMark/>
          </w:tcPr>
          <w:p w14:paraId="19BEA284" w14:textId="77777777" w:rsidR="00891C9C" w:rsidRDefault="00891C9C">
            <w:pPr>
              <w:rPr>
                <w:ins w:id="3249"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416D732D" w14:textId="77777777" w:rsidR="00891C9C" w:rsidRDefault="00891C9C">
            <w:pPr>
              <w:jc w:val="right"/>
              <w:rPr>
                <w:ins w:id="3250" w:author="Matthew McBee" w:date="2019-12-04T23:22:00Z"/>
                <w:color w:val="000000"/>
                <w:sz w:val="22"/>
                <w:szCs w:val="22"/>
              </w:rPr>
            </w:pPr>
            <w:ins w:id="3251"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1EE85B4B" w14:textId="77777777" w:rsidR="00891C9C" w:rsidRDefault="00891C9C">
            <w:pPr>
              <w:jc w:val="right"/>
              <w:rPr>
                <w:ins w:id="3252" w:author="Matthew McBee" w:date="2019-12-04T23:22:00Z"/>
                <w:color w:val="000000"/>
                <w:sz w:val="22"/>
                <w:szCs w:val="22"/>
              </w:rPr>
            </w:pPr>
            <w:ins w:id="3253"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53030CD5" w14:textId="77777777" w:rsidR="00891C9C" w:rsidRDefault="00891C9C">
            <w:pPr>
              <w:jc w:val="right"/>
              <w:rPr>
                <w:ins w:id="3254" w:author="Matthew McBee" w:date="2019-12-04T23:22:00Z"/>
                <w:color w:val="000000"/>
                <w:sz w:val="22"/>
                <w:szCs w:val="22"/>
              </w:rPr>
            </w:pPr>
            <w:ins w:id="3255"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3710373F" w14:textId="77777777" w:rsidR="00891C9C" w:rsidRDefault="00891C9C">
            <w:pPr>
              <w:jc w:val="right"/>
              <w:rPr>
                <w:ins w:id="3256"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4244CFF" w14:textId="77777777" w:rsidR="00891C9C" w:rsidRDefault="00891C9C">
            <w:pPr>
              <w:jc w:val="right"/>
              <w:rPr>
                <w:ins w:id="3257" w:author="Matthew McBee" w:date="2019-12-04T23:22:00Z"/>
                <w:color w:val="000000"/>
                <w:sz w:val="22"/>
                <w:szCs w:val="22"/>
              </w:rPr>
            </w:pPr>
            <w:ins w:id="3258"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FAA95B2" w14:textId="77777777" w:rsidR="00891C9C" w:rsidRDefault="00891C9C">
            <w:pPr>
              <w:jc w:val="right"/>
              <w:rPr>
                <w:ins w:id="3259" w:author="Matthew McBee" w:date="2019-12-04T23:22:00Z"/>
                <w:color w:val="000000"/>
                <w:sz w:val="22"/>
                <w:szCs w:val="22"/>
              </w:rPr>
            </w:pPr>
            <w:ins w:id="3260"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4E3DBD4F" w14:textId="77777777" w:rsidR="00891C9C" w:rsidRDefault="00891C9C">
            <w:pPr>
              <w:jc w:val="right"/>
              <w:rPr>
                <w:ins w:id="3261" w:author="Matthew McBee" w:date="2019-12-04T23:22:00Z"/>
                <w:color w:val="000000"/>
                <w:sz w:val="22"/>
                <w:szCs w:val="22"/>
              </w:rPr>
            </w:pPr>
            <w:ins w:id="3262" w:author="Matthew McBee" w:date="2019-12-04T23:22:00Z">
              <w:r>
                <w:rPr>
                  <w:color w:val="000000"/>
                  <w:sz w:val="22"/>
                  <w:szCs w:val="22"/>
                </w:rPr>
                <w:t>0.500</w:t>
              </w:r>
            </w:ins>
          </w:p>
        </w:tc>
      </w:tr>
      <w:tr w:rsidR="00891C9C" w14:paraId="434F6D7C" w14:textId="77777777" w:rsidTr="00891C9C">
        <w:trPr>
          <w:trHeight w:val="320"/>
          <w:ins w:id="3263" w:author="Matthew McBee" w:date="2019-12-04T23:22:00Z"/>
        </w:trPr>
        <w:tc>
          <w:tcPr>
            <w:tcW w:w="1170" w:type="dxa"/>
            <w:tcBorders>
              <w:top w:val="nil"/>
              <w:left w:val="nil"/>
              <w:bottom w:val="nil"/>
              <w:right w:val="nil"/>
            </w:tcBorders>
            <w:shd w:val="clear" w:color="auto" w:fill="auto"/>
            <w:noWrap/>
            <w:vAlign w:val="bottom"/>
            <w:hideMark/>
          </w:tcPr>
          <w:p w14:paraId="21366C16" w14:textId="77777777" w:rsidR="00891C9C" w:rsidRDefault="00891C9C">
            <w:pPr>
              <w:rPr>
                <w:ins w:id="3264" w:author="Matthew McBee" w:date="2019-12-04T23:22:00Z"/>
                <w:color w:val="000000"/>
                <w:sz w:val="22"/>
                <w:szCs w:val="22"/>
              </w:rPr>
            </w:pPr>
            <w:ins w:id="3265" w:author="Matthew McBee" w:date="2019-12-04T23:22:00Z">
              <w:r>
                <w:rPr>
                  <w:color w:val="000000"/>
                  <w:sz w:val="22"/>
                  <w:szCs w:val="22"/>
                </w:rPr>
                <w:t>121</w:t>
              </w:r>
            </w:ins>
          </w:p>
        </w:tc>
        <w:tc>
          <w:tcPr>
            <w:tcW w:w="271" w:type="dxa"/>
            <w:tcBorders>
              <w:top w:val="nil"/>
              <w:left w:val="nil"/>
              <w:bottom w:val="nil"/>
              <w:right w:val="nil"/>
            </w:tcBorders>
            <w:shd w:val="clear" w:color="auto" w:fill="auto"/>
            <w:noWrap/>
            <w:vAlign w:val="bottom"/>
            <w:hideMark/>
          </w:tcPr>
          <w:p w14:paraId="3FDD47E8" w14:textId="77777777" w:rsidR="00891C9C" w:rsidRDefault="00891C9C">
            <w:pPr>
              <w:rPr>
                <w:ins w:id="3266"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71C66CD" w14:textId="77777777" w:rsidR="00891C9C" w:rsidRDefault="00891C9C">
            <w:pPr>
              <w:jc w:val="right"/>
              <w:rPr>
                <w:ins w:id="3267" w:author="Matthew McBee" w:date="2019-12-04T23:22:00Z"/>
                <w:color w:val="000000"/>
                <w:sz w:val="22"/>
                <w:szCs w:val="22"/>
              </w:rPr>
            </w:pPr>
            <w:ins w:id="3268"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07A07FF2" w14:textId="77777777" w:rsidR="00891C9C" w:rsidRDefault="00891C9C">
            <w:pPr>
              <w:jc w:val="right"/>
              <w:rPr>
                <w:ins w:id="3269" w:author="Matthew McBee" w:date="2019-12-04T23:22:00Z"/>
                <w:color w:val="000000"/>
                <w:sz w:val="22"/>
                <w:szCs w:val="22"/>
              </w:rPr>
            </w:pPr>
            <w:ins w:id="3270"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3359269B" w14:textId="77777777" w:rsidR="00891C9C" w:rsidRDefault="00891C9C">
            <w:pPr>
              <w:jc w:val="right"/>
              <w:rPr>
                <w:ins w:id="3271" w:author="Matthew McBee" w:date="2019-12-04T23:22:00Z"/>
                <w:color w:val="000000"/>
                <w:sz w:val="22"/>
                <w:szCs w:val="22"/>
              </w:rPr>
            </w:pPr>
            <w:ins w:id="3272"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7E2ACAEB" w14:textId="77777777" w:rsidR="00891C9C" w:rsidRDefault="00891C9C">
            <w:pPr>
              <w:jc w:val="right"/>
              <w:rPr>
                <w:ins w:id="3273"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AB78591" w14:textId="77777777" w:rsidR="00891C9C" w:rsidRDefault="00891C9C">
            <w:pPr>
              <w:jc w:val="right"/>
              <w:rPr>
                <w:ins w:id="3274" w:author="Matthew McBee" w:date="2019-12-04T23:22:00Z"/>
                <w:color w:val="000000"/>
                <w:sz w:val="22"/>
                <w:szCs w:val="22"/>
              </w:rPr>
            </w:pPr>
            <w:ins w:id="3275"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D8BF09A" w14:textId="77777777" w:rsidR="00891C9C" w:rsidRDefault="00891C9C">
            <w:pPr>
              <w:jc w:val="right"/>
              <w:rPr>
                <w:ins w:id="3276" w:author="Matthew McBee" w:date="2019-12-04T23:22:00Z"/>
                <w:color w:val="000000"/>
                <w:sz w:val="22"/>
                <w:szCs w:val="22"/>
              </w:rPr>
            </w:pPr>
            <w:ins w:id="3277"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C9A377B" w14:textId="77777777" w:rsidR="00891C9C" w:rsidRDefault="00891C9C">
            <w:pPr>
              <w:jc w:val="right"/>
              <w:rPr>
                <w:ins w:id="3278" w:author="Matthew McBee" w:date="2019-12-04T23:22:00Z"/>
                <w:color w:val="000000"/>
                <w:sz w:val="22"/>
                <w:szCs w:val="22"/>
              </w:rPr>
            </w:pPr>
            <w:ins w:id="3279" w:author="Matthew McBee" w:date="2019-12-04T23:22:00Z">
              <w:r>
                <w:rPr>
                  <w:color w:val="000000"/>
                  <w:sz w:val="22"/>
                  <w:szCs w:val="22"/>
                </w:rPr>
                <w:t>0.500</w:t>
              </w:r>
            </w:ins>
          </w:p>
        </w:tc>
      </w:tr>
      <w:tr w:rsidR="00891C9C" w14:paraId="529E42CC" w14:textId="77777777" w:rsidTr="00891C9C">
        <w:trPr>
          <w:trHeight w:val="320"/>
          <w:ins w:id="3280" w:author="Matthew McBee" w:date="2019-12-04T23:22:00Z"/>
        </w:trPr>
        <w:tc>
          <w:tcPr>
            <w:tcW w:w="1170" w:type="dxa"/>
            <w:tcBorders>
              <w:top w:val="nil"/>
              <w:left w:val="nil"/>
              <w:bottom w:val="nil"/>
              <w:right w:val="nil"/>
            </w:tcBorders>
            <w:shd w:val="clear" w:color="auto" w:fill="auto"/>
            <w:noWrap/>
            <w:vAlign w:val="bottom"/>
            <w:hideMark/>
          </w:tcPr>
          <w:p w14:paraId="5927F501" w14:textId="77777777" w:rsidR="00891C9C" w:rsidRDefault="00891C9C">
            <w:pPr>
              <w:rPr>
                <w:ins w:id="3281" w:author="Matthew McBee" w:date="2019-12-04T23:22:00Z"/>
                <w:color w:val="000000"/>
                <w:sz w:val="22"/>
                <w:szCs w:val="22"/>
              </w:rPr>
            </w:pPr>
            <w:ins w:id="3282" w:author="Matthew McBee" w:date="2019-12-04T23:22:00Z">
              <w:r>
                <w:rPr>
                  <w:color w:val="000000"/>
                  <w:sz w:val="22"/>
                  <w:szCs w:val="22"/>
                </w:rPr>
                <w:t>122</w:t>
              </w:r>
            </w:ins>
          </w:p>
        </w:tc>
        <w:tc>
          <w:tcPr>
            <w:tcW w:w="271" w:type="dxa"/>
            <w:tcBorders>
              <w:top w:val="nil"/>
              <w:left w:val="nil"/>
              <w:bottom w:val="nil"/>
              <w:right w:val="nil"/>
            </w:tcBorders>
            <w:shd w:val="clear" w:color="auto" w:fill="auto"/>
            <w:noWrap/>
            <w:vAlign w:val="bottom"/>
            <w:hideMark/>
          </w:tcPr>
          <w:p w14:paraId="6CEF01B9" w14:textId="77777777" w:rsidR="00891C9C" w:rsidRDefault="00891C9C">
            <w:pPr>
              <w:rPr>
                <w:ins w:id="3283"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282218A9" w14:textId="77777777" w:rsidR="00891C9C" w:rsidRDefault="00891C9C">
            <w:pPr>
              <w:jc w:val="right"/>
              <w:rPr>
                <w:ins w:id="3284" w:author="Matthew McBee" w:date="2019-12-04T23:22:00Z"/>
                <w:color w:val="000000"/>
                <w:sz w:val="22"/>
                <w:szCs w:val="22"/>
              </w:rPr>
            </w:pPr>
            <w:ins w:id="3285"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3F18C803" w14:textId="77777777" w:rsidR="00891C9C" w:rsidRDefault="00891C9C">
            <w:pPr>
              <w:jc w:val="right"/>
              <w:rPr>
                <w:ins w:id="3286" w:author="Matthew McBee" w:date="2019-12-04T23:22:00Z"/>
                <w:color w:val="000000"/>
                <w:sz w:val="22"/>
                <w:szCs w:val="22"/>
              </w:rPr>
            </w:pPr>
            <w:ins w:id="3287" w:author="Matthew McBee" w:date="2019-12-04T23:22:00Z">
              <w:r>
                <w:rPr>
                  <w:color w:val="000000"/>
                  <w:sz w:val="22"/>
                  <w:szCs w:val="22"/>
                </w:rPr>
                <w:t>5</w:t>
              </w:r>
            </w:ins>
          </w:p>
        </w:tc>
        <w:tc>
          <w:tcPr>
            <w:tcW w:w="1559" w:type="dxa"/>
            <w:tcBorders>
              <w:top w:val="nil"/>
              <w:left w:val="nil"/>
              <w:bottom w:val="nil"/>
              <w:right w:val="nil"/>
            </w:tcBorders>
            <w:shd w:val="clear" w:color="auto" w:fill="auto"/>
            <w:noWrap/>
            <w:vAlign w:val="bottom"/>
            <w:hideMark/>
          </w:tcPr>
          <w:p w14:paraId="34BDF2E8" w14:textId="77777777" w:rsidR="00891C9C" w:rsidRDefault="00891C9C">
            <w:pPr>
              <w:jc w:val="right"/>
              <w:rPr>
                <w:ins w:id="3288" w:author="Matthew McBee" w:date="2019-12-04T23:22:00Z"/>
                <w:color w:val="000000"/>
                <w:sz w:val="22"/>
                <w:szCs w:val="22"/>
              </w:rPr>
            </w:pPr>
            <w:ins w:id="3289" w:author="Matthew McBee" w:date="2019-12-04T23:22:00Z">
              <w:r>
                <w:rPr>
                  <w:color w:val="000000"/>
                  <w:sz w:val="22"/>
                  <w:szCs w:val="22"/>
                </w:rPr>
                <w:t>0.625</w:t>
              </w:r>
            </w:ins>
          </w:p>
        </w:tc>
        <w:tc>
          <w:tcPr>
            <w:tcW w:w="560" w:type="dxa"/>
            <w:tcBorders>
              <w:top w:val="nil"/>
              <w:left w:val="nil"/>
              <w:bottom w:val="nil"/>
              <w:right w:val="nil"/>
            </w:tcBorders>
            <w:shd w:val="clear" w:color="auto" w:fill="auto"/>
            <w:noWrap/>
            <w:vAlign w:val="bottom"/>
            <w:hideMark/>
          </w:tcPr>
          <w:p w14:paraId="761C839F" w14:textId="77777777" w:rsidR="00891C9C" w:rsidRDefault="00891C9C">
            <w:pPr>
              <w:jc w:val="right"/>
              <w:rPr>
                <w:ins w:id="3290"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EF266B2" w14:textId="77777777" w:rsidR="00891C9C" w:rsidRDefault="00891C9C">
            <w:pPr>
              <w:jc w:val="right"/>
              <w:rPr>
                <w:ins w:id="3291" w:author="Matthew McBee" w:date="2019-12-04T23:22:00Z"/>
                <w:color w:val="000000"/>
                <w:sz w:val="22"/>
                <w:szCs w:val="22"/>
              </w:rPr>
            </w:pPr>
            <w:ins w:id="3292"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745A7EEC" w14:textId="77777777" w:rsidR="00891C9C" w:rsidRDefault="00891C9C">
            <w:pPr>
              <w:jc w:val="right"/>
              <w:rPr>
                <w:ins w:id="3293" w:author="Matthew McBee" w:date="2019-12-04T23:22:00Z"/>
                <w:color w:val="000000"/>
                <w:sz w:val="22"/>
                <w:szCs w:val="22"/>
              </w:rPr>
            </w:pPr>
            <w:ins w:id="3294"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4EC40FC8" w14:textId="77777777" w:rsidR="00891C9C" w:rsidRDefault="00891C9C">
            <w:pPr>
              <w:jc w:val="right"/>
              <w:rPr>
                <w:ins w:id="3295" w:author="Matthew McBee" w:date="2019-12-04T23:22:00Z"/>
                <w:color w:val="000000"/>
                <w:sz w:val="22"/>
                <w:szCs w:val="22"/>
              </w:rPr>
            </w:pPr>
            <w:ins w:id="3296" w:author="Matthew McBee" w:date="2019-12-04T23:22:00Z">
              <w:r>
                <w:rPr>
                  <w:color w:val="000000"/>
                  <w:sz w:val="22"/>
                  <w:szCs w:val="22"/>
                </w:rPr>
                <w:t>0.500</w:t>
              </w:r>
            </w:ins>
          </w:p>
        </w:tc>
      </w:tr>
      <w:tr w:rsidR="00891C9C" w14:paraId="04B4E036" w14:textId="77777777" w:rsidTr="00891C9C">
        <w:trPr>
          <w:trHeight w:val="320"/>
          <w:ins w:id="3297" w:author="Matthew McBee" w:date="2019-12-04T23:22:00Z"/>
        </w:trPr>
        <w:tc>
          <w:tcPr>
            <w:tcW w:w="1170" w:type="dxa"/>
            <w:tcBorders>
              <w:top w:val="nil"/>
              <w:left w:val="nil"/>
              <w:bottom w:val="nil"/>
              <w:right w:val="nil"/>
            </w:tcBorders>
            <w:shd w:val="clear" w:color="auto" w:fill="auto"/>
            <w:noWrap/>
            <w:vAlign w:val="bottom"/>
            <w:hideMark/>
          </w:tcPr>
          <w:p w14:paraId="1C756F77" w14:textId="77777777" w:rsidR="00891C9C" w:rsidRDefault="00891C9C">
            <w:pPr>
              <w:rPr>
                <w:ins w:id="3298" w:author="Matthew McBee" w:date="2019-12-04T23:22:00Z"/>
                <w:color w:val="000000"/>
                <w:sz w:val="22"/>
                <w:szCs w:val="22"/>
              </w:rPr>
            </w:pPr>
            <w:ins w:id="3299" w:author="Matthew McBee" w:date="2019-12-04T23:22:00Z">
              <w:r>
                <w:rPr>
                  <w:color w:val="000000"/>
                  <w:sz w:val="22"/>
                  <w:szCs w:val="22"/>
                </w:rPr>
                <w:t>123</w:t>
              </w:r>
            </w:ins>
          </w:p>
        </w:tc>
        <w:tc>
          <w:tcPr>
            <w:tcW w:w="271" w:type="dxa"/>
            <w:tcBorders>
              <w:top w:val="nil"/>
              <w:left w:val="nil"/>
              <w:bottom w:val="nil"/>
              <w:right w:val="nil"/>
            </w:tcBorders>
            <w:shd w:val="clear" w:color="auto" w:fill="auto"/>
            <w:noWrap/>
            <w:vAlign w:val="bottom"/>
            <w:hideMark/>
          </w:tcPr>
          <w:p w14:paraId="6041FC86" w14:textId="77777777" w:rsidR="00891C9C" w:rsidRDefault="00891C9C">
            <w:pPr>
              <w:rPr>
                <w:ins w:id="3300"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E8187C8" w14:textId="77777777" w:rsidR="00891C9C" w:rsidRDefault="00891C9C">
            <w:pPr>
              <w:jc w:val="right"/>
              <w:rPr>
                <w:ins w:id="3301" w:author="Matthew McBee" w:date="2019-12-04T23:22:00Z"/>
                <w:color w:val="000000"/>
                <w:sz w:val="22"/>
                <w:szCs w:val="22"/>
              </w:rPr>
            </w:pPr>
            <w:ins w:id="3302" w:author="Matthew McBee" w:date="2019-12-04T23:22:00Z">
              <w:r>
                <w:rPr>
                  <w:color w:val="000000"/>
                  <w:sz w:val="22"/>
                  <w:szCs w:val="22"/>
                </w:rPr>
                <w:t>1</w:t>
              </w:r>
            </w:ins>
          </w:p>
        </w:tc>
        <w:tc>
          <w:tcPr>
            <w:tcW w:w="511" w:type="dxa"/>
            <w:tcBorders>
              <w:top w:val="nil"/>
              <w:left w:val="nil"/>
              <w:bottom w:val="nil"/>
              <w:right w:val="nil"/>
            </w:tcBorders>
            <w:shd w:val="clear" w:color="auto" w:fill="auto"/>
            <w:noWrap/>
            <w:vAlign w:val="bottom"/>
            <w:hideMark/>
          </w:tcPr>
          <w:p w14:paraId="2A42DB19" w14:textId="77777777" w:rsidR="00891C9C" w:rsidRDefault="00891C9C">
            <w:pPr>
              <w:jc w:val="right"/>
              <w:rPr>
                <w:ins w:id="3303" w:author="Matthew McBee" w:date="2019-12-04T23:22:00Z"/>
                <w:color w:val="000000"/>
                <w:sz w:val="22"/>
                <w:szCs w:val="22"/>
              </w:rPr>
            </w:pPr>
            <w:ins w:id="3304" w:author="Matthew McBee" w:date="2019-12-04T23:22:00Z">
              <w:r>
                <w:rPr>
                  <w:color w:val="000000"/>
                  <w:sz w:val="22"/>
                  <w:szCs w:val="22"/>
                </w:rPr>
                <w:t>7</w:t>
              </w:r>
            </w:ins>
          </w:p>
        </w:tc>
        <w:tc>
          <w:tcPr>
            <w:tcW w:w="1559" w:type="dxa"/>
            <w:tcBorders>
              <w:top w:val="nil"/>
              <w:left w:val="nil"/>
              <w:bottom w:val="nil"/>
              <w:right w:val="nil"/>
            </w:tcBorders>
            <w:shd w:val="clear" w:color="auto" w:fill="auto"/>
            <w:noWrap/>
            <w:vAlign w:val="bottom"/>
            <w:hideMark/>
          </w:tcPr>
          <w:p w14:paraId="61DC26F2" w14:textId="77777777" w:rsidR="00891C9C" w:rsidRDefault="00891C9C">
            <w:pPr>
              <w:jc w:val="right"/>
              <w:rPr>
                <w:ins w:id="3305" w:author="Matthew McBee" w:date="2019-12-04T23:22:00Z"/>
                <w:color w:val="000000"/>
                <w:sz w:val="22"/>
                <w:szCs w:val="22"/>
              </w:rPr>
            </w:pPr>
            <w:ins w:id="3306" w:author="Matthew McBee" w:date="2019-12-04T23:22:00Z">
              <w:r>
                <w:rPr>
                  <w:color w:val="000000"/>
                  <w:sz w:val="22"/>
                  <w:szCs w:val="22"/>
                </w:rPr>
                <w:t>0.875</w:t>
              </w:r>
            </w:ins>
          </w:p>
        </w:tc>
        <w:tc>
          <w:tcPr>
            <w:tcW w:w="560" w:type="dxa"/>
            <w:tcBorders>
              <w:top w:val="nil"/>
              <w:left w:val="nil"/>
              <w:bottom w:val="nil"/>
              <w:right w:val="nil"/>
            </w:tcBorders>
            <w:shd w:val="clear" w:color="auto" w:fill="auto"/>
            <w:noWrap/>
            <w:vAlign w:val="bottom"/>
            <w:hideMark/>
          </w:tcPr>
          <w:p w14:paraId="55CEFC16" w14:textId="77777777" w:rsidR="00891C9C" w:rsidRDefault="00891C9C">
            <w:pPr>
              <w:jc w:val="right"/>
              <w:rPr>
                <w:ins w:id="3307"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0A9C099" w14:textId="77777777" w:rsidR="00891C9C" w:rsidRDefault="00891C9C">
            <w:pPr>
              <w:jc w:val="right"/>
              <w:rPr>
                <w:ins w:id="3308" w:author="Matthew McBee" w:date="2019-12-04T23:22:00Z"/>
                <w:color w:val="000000"/>
                <w:sz w:val="22"/>
                <w:szCs w:val="22"/>
              </w:rPr>
            </w:pPr>
            <w:ins w:id="3309"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0B4E5094" w14:textId="77777777" w:rsidR="00891C9C" w:rsidRDefault="00891C9C">
            <w:pPr>
              <w:jc w:val="right"/>
              <w:rPr>
                <w:ins w:id="3310" w:author="Matthew McBee" w:date="2019-12-04T23:22:00Z"/>
                <w:color w:val="000000"/>
                <w:sz w:val="22"/>
                <w:szCs w:val="22"/>
              </w:rPr>
            </w:pPr>
            <w:ins w:id="3311"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5675EA93" w14:textId="77777777" w:rsidR="00891C9C" w:rsidRDefault="00891C9C">
            <w:pPr>
              <w:jc w:val="right"/>
              <w:rPr>
                <w:ins w:id="3312" w:author="Matthew McBee" w:date="2019-12-04T23:22:00Z"/>
                <w:color w:val="000000"/>
                <w:sz w:val="22"/>
                <w:szCs w:val="22"/>
              </w:rPr>
            </w:pPr>
            <w:ins w:id="3313" w:author="Matthew McBee" w:date="2019-12-04T23:22:00Z">
              <w:r>
                <w:rPr>
                  <w:color w:val="000000"/>
                  <w:sz w:val="22"/>
                  <w:szCs w:val="22"/>
                </w:rPr>
                <w:t>0.500</w:t>
              </w:r>
            </w:ins>
          </w:p>
        </w:tc>
      </w:tr>
      <w:tr w:rsidR="00891C9C" w14:paraId="5BA6AAC1" w14:textId="77777777" w:rsidTr="00891C9C">
        <w:trPr>
          <w:trHeight w:val="320"/>
          <w:ins w:id="3314" w:author="Matthew McBee" w:date="2019-12-04T23:22:00Z"/>
        </w:trPr>
        <w:tc>
          <w:tcPr>
            <w:tcW w:w="1170" w:type="dxa"/>
            <w:tcBorders>
              <w:top w:val="nil"/>
              <w:left w:val="nil"/>
              <w:bottom w:val="nil"/>
              <w:right w:val="nil"/>
            </w:tcBorders>
            <w:shd w:val="clear" w:color="auto" w:fill="auto"/>
            <w:noWrap/>
            <w:vAlign w:val="bottom"/>
            <w:hideMark/>
          </w:tcPr>
          <w:p w14:paraId="2A0A2879" w14:textId="77777777" w:rsidR="00891C9C" w:rsidRDefault="00891C9C">
            <w:pPr>
              <w:rPr>
                <w:ins w:id="3315" w:author="Matthew McBee" w:date="2019-12-04T23:22:00Z"/>
                <w:color w:val="000000"/>
                <w:sz w:val="22"/>
                <w:szCs w:val="22"/>
              </w:rPr>
            </w:pPr>
            <w:ins w:id="3316" w:author="Matthew McBee" w:date="2019-12-04T23:22:00Z">
              <w:r>
                <w:rPr>
                  <w:color w:val="000000"/>
                  <w:sz w:val="22"/>
                  <w:szCs w:val="22"/>
                </w:rPr>
                <w:t>124</w:t>
              </w:r>
            </w:ins>
          </w:p>
        </w:tc>
        <w:tc>
          <w:tcPr>
            <w:tcW w:w="271" w:type="dxa"/>
            <w:tcBorders>
              <w:top w:val="nil"/>
              <w:left w:val="nil"/>
              <w:bottom w:val="nil"/>
              <w:right w:val="nil"/>
            </w:tcBorders>
            <w:shd w:val="clear" w:color="auto" w:fill="auto"/>
            <w:noWrap/>
            <w:vAlign w:val="bottom"/>
            <w:hideMark/>
          </w:tcPr>
          <w:p w14:paraId="62BF6DEA" w14:textId="77777777" w:rsidR="00891C9C" w:rsidRDefault="00891C9C">
            <w:pPr>
              <w:rPr>
                <w:ins w:id="3317"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64E8A08B" w14:textId="77777777" w:rsidR="00891C9C" w:rsidRDefault="00891C9C">
            <w:pPr>
              <w:jc w:val="right"/>
              <w:rPr>
                <w:ins w:id="3318" w:author="Matthew McBee" w:date="2019-12-04T23:22:00Z"/>
                <w:color w:val="000000"/>
                <w:sz w:val="22"/>
                <w:szCs w:val="22"/>
              </w:rPr>
            </w:pPr>
            <w:ins w:id="3319" w:author="Matthew McBee" w:date="2019-12-04T23:22:00Z">
              <w:r>
                <w:rPr>
                  <w:color w:val="000000"/>
                  <w:sz w:val="22"/>
                  <w:szCs w:val="22"/>
                </w:rPr>
                <w:t>1</w:t>
              </w:r>
            </w:ins>
          </w:p>
        </w:tc>
        <w:tc>
          <w:tcPr>
            <w:tcW w:w="511" w:type="dxa"/>
            <w:tcBorders>
              <w:top w:val="nil"/>
              <w:left w:val="nil"/>
              <w:bottom w:val="nil"/>
              <w:right w:val="nil"/>
            </w:tcBorders>
            <w:shd w:val="clear" w:color="auto" w:fill="auto"/>
            <w:noWrap/>
            <w:vAlign w:val="bottom"/>
            <w:hideMark/>
          </w:tcPr>
          <w:p w14:paraId="4B63DBF9" w14:textId="77777777" w:rsidR="00891C9C" w:rsidRDefault="00891C9C">
            <w:pPr>
              <w:jc w:val="right"/>
              <w:rPr>
                <w:ins w:id="3320" w:author="Matthew McBee" w:date="2019-12-04T23:22:00Z"/>
                <w:color w:val="000000"/>
                <w:sz w:val="22"/>
                <w:szCs w:val="22"/>
              </w:rPr>
            </w:pPr>
            <w:ins w:id="3321" w:author="Matthew McBee" w:date="2019-12-04T23:22:00Z">
              <w:r>
                <w:rPr>
                  <w:color w:val="000000"/>
                  <w:sz w:val="22"/>
                  <w:szCs w:val="22"/>
                </w:rPr>
                <w:t>7</w:t>
              </w:r>
            </w:ins>
          </w:p>
        </w:tc>
        <w:tc>
          <w:tcPr>
            <w:tcW w:w="1559" w:type="dxa"/>
            <w:tcBorders>
              <w:top w:val="nil"/>
              <w:left w:val="nil"/>
              <w:bottom w:val="nil"/>
              <w:right w:val="nil"/>
            </w:tcBorders>
            <w:shd w:val="clear" w:color="auto" w:fill="auto"/>
            <w:noWrap/>
            <w:vAlign w:val="bottom"/>
            <w:hideMark/>
          </w:tcPr>
          <w:p w14:paraId="50FAB360" w14:textId="77777777" w:rsidR="00891C9C" w:rsidRDefault="00891C9C">
            <w:pPr>
              <w:jc w:val="right"/>
              <w:rPr>
                <w:ins w:id="3322" w:author="Matthew McBee" w:date="2019-12-04T23:22:00Z"/>
                <w:color w:val="000000"/>
                <w:sz w:val="22"/>
                <w:szCs w:val="22"/>
              </w:rPr>
            </w:pPr>
            <w:ins w:id="3323" w:author="Matthew McBee" w:date="2019-12-04T23:22:00Z">
              <w:r>
                <w:rPr>
                  <w:color w:val="000000"/>
                  <w:sz w:val="22"/>
                  <w:szCs w:val="22"/>
                </w:rPr>
                <w:t>0.875</w:t>
              </w:r>
            </w:ins>
          </w:p>
        </w:tc>
        <w:tc>
          <w:tcPr>
            <w:tcW w:w="560" w:type="dxa"/>
            <w:tcBorders>
              <w:top w:val="nil"/>
              <w:left w:val="nil"/>
              <w:bottom w:val="nil"/>
              <w:right w:val="nil"/>
            </w:tcBorders>
            <w:shd w:val="clear" w:color="auto" w:fill="auto"/>
            <w:noWrap/>
            <w:vAlign w:val="bottom"/>
            <w:hideMark/>
          </w:tcPr>
          <w:p w14:paraId="3CC05480" w14:textId="77777777" w:rsidR="00891C9C" w:rsidRDefault="00891C9C">
            <w:pPr>
              <w:jc w:val="right"/>
              <w:rPr>
                <w:ins w:id="3324"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3976782F" w14:textId="77777777" w:rsidR="00891C9C" w:rsidRDefault="00891C9C">
            <w:pPr>
              <w:jc w:val="right"/>
              <w:rPr>
                <w:ins w:id="3325" w:author="Matthew McBee" w:date="2019-12-04T23:22:00Z"/>
                <w:color w:val="000000"/>
                <w:sz w:val="22"/>
                <w:szCs w:val="22"/>
              </w:rPr>
            </w:pPr>
            <w:ins w:id="3326"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10ED7A12" w14:textId="77777777" w:rsidR="00891C9C" w:rsidRDefault="00891C9C">
            <w:pPr>
              <w:jc w:val="right"/>
              <w:rPr>
                <w:ins w:id="3327" w:author="Matthew McBee" w:date="2019-12-04T23:22:00Z"/>
                <w:color w:val="000000"/>
                <w:sz w:val="22"/>
                <w:szCs w:val="22"/>
              </w:rPr>
            </w:pPr>
            <w:ins w:id="3328"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0170B399" w14:textId="77777777" w:rsidR="00891C9C" w:rsidRDefault="00891C9C">
            <w:pPr>
              <w:jc w:val="right"/>
              <w:rPr>
                <w:ins w:id="3329" w:author="Matthew McBee" w:date="2019-12-04T23:22:00Z"/>
                <w:color w:val="000000"/>
                <w:sz w:val="22"/>
                <w:szCs w:val="22"/>
              </w:rPr>
            </w:pPr>
            <w:ins w:id="3330" w:author="Matthew McBee" w:date="2019-12-04T23:22:00Z">
              <w:r>
                <w:rPr>
                  <w:color w:val="000000"/>
                  <w:sz w:val="22"/>
                  <w:szCs w:val="22"/>
                </w:rPr>
                <w:t>0.500</w:t>
              </w:r>
            </w:ins>
          </w:p>
        </w:tc>
      </w:tr>
      <w:tr w:rsidR="00891C9C" w14:paraId="3A2A5147" w14:textId="77777777" w:rsidTr="00891C9C">
        <w:trPr>
          <w:trHeight w:val="320"/>
          <w:ins w:id="3331" w:author="Matthew McBee" w:date="2019-12-04T23:22:00Z"/>
        </w:trPr>
        <w:tc>
          <w:tcPr>
            <w:tcW w:w="1170" w:type="dxa"/>
            <w:tcBorders>
              <w:top w:val="nil"/>
              <w:left w:val="nil"/>
              <w:bottom w:val="nil"/>
              <w:right w:val="nil"/>
            </w:tcBorders>
            <w:shd w:val="clear" w:color="auto" w:fill="auto"/>
            <w:noWrap/>
            <w:vAlign w:val="bottom"/>
            <w:hideMark/>
          </w:tcPr>
          <w:p w14:paraId="23F19478" w14:textId="77777777" w:rsidR="00891C9C" w:rsidRDefault="00891C9C">
            <w:pPr>
              <w:rPr>
                <w:ins w:id="3332" w:author="Matthew McBee" w:date="2019-12-04T23:22:00Z"/>
                <w:color w:val="000000"/>
                <w:sz w:val="22"/>
                <w:szCs w:val="22"/>
              </w:rPr>
            </w:pPr>
            <w:ins w:id="3333" w:author="Matthew McBee" w:date="2019-12-04T23:22:00Z">
              <w:r>
                <w:rPr>
                  <w:color w:val="000000"/>
                  <w:sz w:val="22"/>
                  <w:szCs w:val="22"/>
                </w:rPr>
                <w:t>125</w:t>
              </w:r>
            </w:ins>
          </w:p>
        </w:tc>
        <w:tc>
          <w:tcPr>
            <w:tcW w:w="271" w:type="dxa"/>
            <w:tcBorders>
              <w:top w:val="nil"/>
              <w:left w:val="nil"/>
              <w:bottom w:val="nil"/>
              <w:right w:val="nil"/>
            </w:tcBorders>
            <w:shd w:val="clear" w:color="auto" w:fill="auto"/>
            <w:noWrap/>
            <w:vAlign w:val="bottom"/>
            <w:hideMark/>
          </w:tcPr>
          <w:p w14:paraId="05D9832F" w14:textId="77777777" w:rsidR="00891C9C" w:rsidRDefault="00891C9C">
            <w:pPr>
              <w:rPr>
                <w:ins w:id="3334"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048A4F69" w14:textId="77777777" w:rsidR="00891C9C" w:rsidRDefault="00891C9C">
            <w:pPr>
              <w:jc w:val="right"/>
              <w:rPr>
                <w:ins w:id="3335" w:author="Matthew McBee" w:date="2019-12-04T23:22:00Z"/>
                <w:color w:val="000000"/>
                <w:sz w:val="22"/>
                <w:szCs w:val="22"/>
              </w:rPr>
            </w:pPr>
            <w:ins w:id="3336"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49151E80" w14:textId="77777777" w:rsidR="00891C9C" w:rsidRDefault="00891C9C">
            <w:pPr>
              <w:jc w:val="right"/>
              <w:rPr>
                <w:ins w:id="3337" w:author="Matthew McBee" w:date="2019-12-04T23:22:00Z"/>
                <w:color w:val="000000"/>
                <w:sz w:val="22"/>
                <w:szCs w:val="22"/>
              </w:rPr>
            </w:pPr>
            <w:ins w:id="3338"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4A3FE68C" w14:textId="77777777" w:rsidR="00891C9C" w:rsidRDefault="00891C9C">
            <w:pPr>
              <w:jc w:val="right"/>
              <w:rPr>
                <w:ins w:id="3339" w:author="Matthew McBee" w:date="2019-12-04T23:22:00Z"/>
                <w:color w:val="000000"/>
                <w:sz w:val="22"/>
                <w:szCs w:val="22"/>
              </w:rPr>
            </w:pPr>
            <w:ins w:id="3340"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107C5EBB" w14:textId="77777777" w:rsidR="00891C9C" w:rsidRDefault="00891C9C">
            <w:pPr>
              <w:jc w:val="right"/>
              <w:rPr>
                <w:ins w:id="3341"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E4AE58F" w14:textId="77777777" w:rsidR="00891C9C" w:rsidRDefault="00891C9C">
            <w:pPr>
              <w:jc w:val="right"/>
              <w:rPr>
                <w:ins w:id="3342" w:author="Matthew McBee" w:date="2019-12-04T23:22:00Z"/>
                <w:color w:val="000000"/>
                <w:sz w:val="22"/>
                <w:szCs w:val="22"/>
              </w:rPr>
            </w:pPr>
            <w:ins w:id="3343"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6A554636" w14:textId="77777777" w:rsidR="00891C9C" w:rsidRDefault="00891C9C">
            <w:pPr>
              <w:jc w:val="right"/>
              <w:rPr>
                <w:ins w:id="3344" w:author="Matthew McBee" w:date="2019-12-04T23:22:00Z"/>
                <w:color w:val="000000"/>
                <w:sz w:val="22"/>
                <w:szCs w:val="22"/>
              </w:rPr>
            </w:pPr>
            <w:ins w:id="3345"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64736659" w14:textId="77777777" w:rsidR="00891C9C" w:rsidRDefault="00891C9C">
            <w:pPr>
              <w:jc w:val="right"/>
              <w:rPr>
                <w:ins w:id="3346" w:author="Matthew McBee" w:date="2019-12-04T23:22:00Z"/>
                <w:color w:val="000000"/>
                <w:sz w:val="22"/>
                <w:szCs w:val="22"/>
              </w:rPr>
            </w:pPr>
            <w:ins w:id="3347" w:author="Matthew McBee" w:date="2019-12-04T23:22:00Z">
              <w:r>
                <w:rPr>
                  <w:color w:val="000000"/>
                  <w:sz w:val="22"/>
                  <w:szCs w:val="22"/>
                </w:rPr>
                <w:t>0.500</w:t>
              </w:r>
            </w:ins>
          </w:p>
        </w:tc>
      </w:tr>
      <w:tr w:rsidR="00891C9C" w14:paraId="3B403773" w14:textId="77777777" w:rsidTr="00891C9C">
        <w:trPr>
          <w:trHeight w:val="320"/>
          <w:ins w:id="3348" w:author="Matthew McBee" w:date="2019-12-04T23:22:00Z"/>
        </w:trPr>
        <w:tc>
          <w:tcPr>
            <w:tcW w:w="1170" w:type="dxa"/>
            <w:tcBorders>
              <w:top w:val="nil"/>
              <w:left w:val="nil"/>
              <w:bottom w:val="nil"/>
              <w:right w:val="nil"/>
            </w:tcBorders>
            <w:shd w:val="clear" w:color="auto" w:fill="auto"/>
            <w:noWrap/>
            <w:vAlign w:val="bottom"/>
            <w:hideMark/>
          </w:tcPr>
          <w:p w14:paraId="047CEEAF" w14:textId="77777777" w:rsidR="00891C9C" w:rsidRDefault="00891C9C">
            <w:pPr>
              <w:rPr>
                <w:ins w:id="3349" w:author="Matthew McBee" w:date="2019-12-04T23:22:00Z"/>
                <w:color w:val="000000"/>
                <w:sz w:val="22"/>
                <w:szCs w:val="22"/>
              </w:rPr>
            </w:pPr>
            <w:ins w:id="3350" w:author="Matthew McBee" w:date="2019-12-04T23:22:00Z">
              <w:r>
                <w:rPr>
                  <w:color w:val="000000"/>
                  <w:sz w:val="22"/>
                  <w:szCs w:val="22"/>
                </w:rPr>
                <w:t>126</w:t>
              </w:r>
            </w:ins>
          </w:p>
        </w:tc>
        <w:tc>
          <w:tcPr>
            <w:tcW w:w="271" w:type="dxa"/>
            <w:tcBorders>
              <w:top w:val="nil"/>
              <w:left w:val="nil"/>
              <w:bottom w:val="nil"/>
              <w:right w:val="nil"/>
            </w:tcBorders>
            <w:shd w:val="clear" w:color="auto" w:fill="auto"/>
            <w:noWrap/>
            <w:vAlign w:val="bottom"/>
            <w:hideMark/>
          </w:tcPr>
          <w:p w14:paraId="47DD538A" w14:textId="77777777" w:rsidR="00891C9C" w:rsidRDefault="00891C9C">
            <w:pPr>
              <w:rPr>
                <w:ins w:id="3351"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0DAB62B" w14:textId="77777777" w:rsidR="00891C9C" w:rsidRDefault="00891C9C">
            <w:pPr>
              <w:jc w:val="right"/>
              <w:rPr>
                <w:ins w:id="3352" w:author="Matthew McBee" w:date="2019-12-04T23:22:00Z"/>
                <w:color w:val="000000"/>
                <w:sz w:val="22"/>
                <w:szCs w:val="22"/>
              </w:rPr>
            </w:pPr>
            <w:ins w:id="3353"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318B4BB7" w14:textId="77777777" w:rsidR="00891C9C" w:rsidRDefault="00891C9C">
            <w:pPr>
              <w:jc w:val="right"/>
              <w:rPr>
                <w:ins w:id="3354" w:author="Matthew McBee" w:date="2019-12-04T23:22:00Z"/>
                <w:color w:val="000000"/>
                <w:sz w:val="22"/>
                <w:szCs w:val="22"/>
              </w:rPr>
            </w:pPr>
            <w:ins w:id="3355"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47E478E2" w14:textId="77777777" w:rsidR="00891C9C" w:rsidRDefault="00891C9C">
            <w:pPr>
              <w:jc w:val="right"/>
              <w:rPr>
                <w:ins w:id="3356" w:author="Matthew McBee" w:date="2019-12-04T23:22:00Z"/>
                <w:color w:val="000000"/>
                <w:sz w:val="22"/>
                <w:szCs w:val="22"/>
              </w:rPr>
            </w:pPr>
            <w:ins w:id="3357"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22FE41EE" w14:textId="77777777" w:rsidR="00891C9C" w:rsidRDefault="00891C9C">
            <w:pPr>
              <w:jc w:val="right"/>
              <w:rPr>
                <w:ins w:id="3358"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0F341A69" w14:textId="77777777" w:rsidR="00891C9C" w:rsidRDefault="00891C9C">
            <w:pPr>
              <w:jc w:val="right"/>
              <w:rPr>
                <w:ins w:id="3359" w:author="Matthew McBee" w:date="2019-12-04T23:22:00Z"/>
                <w:color w:val="000000"/>
                <w:sz w:val="22"/>
                <w:szCs w:val="22"/>
              </w:rPr>
            </w:pPr>
            <w:ins w:id="3360"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5CE5E48B" w14:textId="77777777" w:rsidR="00891C9C" w:rsidRDefault="00891C9C">
            <w:pPr>
              <w:jc w:val="right"/>
              <w:rPr>
                <w:ins w:id="3361" w:author="Matthew McBee" w:date="2019-12-04T23:22:00Z"/>
                <w:color w:val="000000"/>
                <w:sz w:val="22"/>
                <w:szCs w:val="22"/>
              </w:rPr>
            </w:pPr>
            <w:ins w:id="3362"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A7D7D63" w14:textId="77777777" w:rsidR="00891C9C" w:rsidRDefault="00891C9C">
            <w:pPr>
              <w:jc w:val="right"/>
              <w:rPr>
                <w:ins w:id="3363" w:author="Matthew McBee" w:date="2019-12-04T23:22:00Z"/>
                <w:color w:val="000000"/>
                <w:sz w:val="22"/>
                <w:szCs w:val="22"/>
              </w:rPr>
            </w:pPr>
            <w:ins w:id="3364" w:author="Matthew McBee" w:date="2019-12-04T23:22:00Z">
              <w:r>
                <w:rPr>
                  <w:color w:val="000000"/>
                  <w:sz w:val="22"/>
                  <w:szCs w:val="22"/>
                </w:rPr>
                <w:t>0.500</w:t>
              </w:r>
            </w:ins>
          </w:p>
        </w:tc>
      </w:tr>
      <w:tr w:rsidR="00891C9C" w14:paraId="1ED234D8" w14:textId="77777777" w:rsidTr="00891C9C">
        <w:trPr>
          <w:trHeight w:val="320"/>
          <w:ins w:id="3365" w:author="Matthew McBee" w:date="2019-12-04T23:22:00Z"/>
        </w:trPr>
        <w:tc>
          <w:tcPr>
            <w:tcW w:w="1170" w:type="dxa"/>
            <w:tcBorders>
              <w:top w:val="nil"/>
              <w:left w:val="nil"/>
              <w:bottom w:val="nil"/>
              <w:right w:val="nil"/>
            </w:tcBorders>
            <w:shd w:val="clear" w:color="auto" w:fill="auto"/>
            <w:noWrap/>
            <w:vAlign w:val="bottom"/>
            <w:hideMark/>
          </w:tcPr>
          <w:p w14:paraId="299C139D" w14:textId="77777777" w:rsidR="00891C9C" w:rsidRDefault="00891C9C">
            <w:pPr>
              <w:rPr>
                <w:ins w:id="3366" w:author="Matthew McBee" w:date="2019-12-04T23:22:00Z"/>
                <w:color w:val="000000"/>
                <w:sz w:val="22"/>
                <w:szCs w:val="22"/>
              </w:rPr>
            </w:pPr>
            <w:ins w:id="3367" w:author="Matthew McBee" w:date="2019-12-04T23:22:00Z">
              <w:r>
                <w:rPr>
                  <w:color w:val="000000"/>
                  <w:sz w:val="22"/>
                  <w:szCs w:val="22"/>
                </w:rPr>
                <w:t>127</w:t>
              </w:r>
            </w:ins>
          </w:p>
        </w:tc>
        <w:tc>
          <w:tcPr>
            <w:tcW w:w="271" w:type="dxa"/>
            <w:tcBorders>
              <w:top w:val="nil"/>
              <w:left w:val="nil"/>
              <w:bottom w:val="nil"/>
              <w:right w:val="nil"/>
            </w:tcBorders>
            <w:shd w:val="clear" w:color="auto" w:fill="auto"/>
            <w:noWrap/>
            <w:vAlign w:val="bottom"/>
            <w:hideMark/>
          </w:tcPr>
          <w:p w14:paraId="63A949E5" w14:textId="77777777" w:rsidR="00891C9C" w:rsidRDefault="00891C9C">
            <w:pPr>
              <w:rPr>
                <w:ins w:id="3368"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7084CA8D" w14:textId="77777777" w:rsidR="00891C9C" w:rsidRDefault="00891C9C">
            <w:pPr>
              <w:jc w:val="right"/>
              <w:rPr>
                <w:ins w:id="3369" w:author="Matthew McBee" w:date="2019-12-04T23:22:00Z"/>
                <w:color w:val="000000"/>
                <w:sz w:val="22"/>
                <w:szCs w:val="22"/>
              </w:rPr>
            </w:pPr>
            <w:ins w:id="3370"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315B86CC" w14:textId="77777777" w:rsidR="00891C9C" w:rsidRDefault="00891C9C">
            <w:pPr>
              <w:jc w:val="right"/>
              <w:rPr>
                <w:ins w:id="3371" w:author="Matthew McBee" w:date="2019-12-04T23:22:00Z"/>
                <w:color w:val="000000"/>
                <w:sz w:val="22"/>
                <w:szCs w:val="22"/>
              </w:rPr>
            </w:pPr>
            <w:ins w:id="3372"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1F4F1874" w14:textId="77777777" w:rsidR="00891C9C" w:rsidRDefault="00891C9C">
            <w:pPr>
              <w:jc w:val="right"/>
              <w:rPr>
                <w:ins w:id="3373" w:author="Matthew McBee" w:date="2019-12-04T23:22:00Z"/>
                <w:color w:val="000000"/>
                <w:sz w:val="22"/>
                <w:szCs w:val="22"/>
              </w:rPr>
            </w:pPr>
            <w:ins w:id="3374"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3869D389" w14:textId="77777777" w:rsidR="00891C9C" w:rsidRDefault="00891C9C">
            <w:pPr>
              <w:jc w:val="right"/>
              <w:rPr>
                <w:ins w:id="3375"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4EE50DDA" w14:textId="77777777" w:rsidR="00891C9C" w:rsidRDefault="00891C9C">
            <w:pPr>
              <w:jc w:val="right"/>
              <w:rPr>
                <w:ins w:id="3376" w:author="Matthew McBee" w:date="2019-12-04T23:22:00Z"/>
                <w:color w:val="000000"/>
                <w:sz w:val="22"/>
                <w:szCs w:val="22"/>
              </w:rPr>
            </w:pPr>
            <w:ins w:id="3377" w:author="Matthew McBee" w:date="2019-12-04T23:22:00Z">
              <w:r>
                <w:rPr>
                  <w:color w:val="000000"/>
                  <w:sz w:val="22"/>
                  <w:szCs w:val="22"/>
                </w:rPr>
                <w:t>2</w:t>
              </w:r>
            </w:ins>
          </w:p>
        </w:tc>
        <w:tc>
          <w:tcPr>
            <w:tcW w:w="511" w:type="dxa"/>
            <w:tcBorders>
              <w:top w:val="nil"/>
              <w:left w:val="nil"/>
              <w:bottom w:val="nil"/>
              <w:right w:val="nil"/>
            </w:tcBorders>
            <w:shd w:val="clear" w:color="auto" w:fill="auto"/>
            <w:noWrap/>
            <w:vAlign w:val="bottom"/>
            <w:hideMark/>
          </w:tcPr>
          <w:p w14:paraId="4451514A" w14:textId="77777777" w:rsidR="00891C9C" w:rsidRDefault="00891C9C">
            <w:pPr>
              <w:jc w:val="right"/>
              <w:rPr>
                <w:ins w:id="3378" w:author="Matthew McBee" w:date="2019-12-04T23:22:00Z"/>
                <w:color w:val="000000"/>
                <w:sz w:val="22"/>
                <w:szCs w:val="22"/>
              </w:rPr>
            </w:pPr>
            <w:ins w:id="3379" w:author="Matthew McBee" w:date="2019-12-04T23:22:00Z">
              <w:r>
                <w:rPr>
                  <w:color w:val="000000"/>
                  <w:sz w:val="22"/>
                  <w:szCs w:val="22"/>
                </w:rPr>
                <w:t>2</w:t>
              </w:r>
            </w:ins>
          </w:p>
        </w:tc>
        <w:tc>
          <w:tcPr>
            <w:tcW w:w="1559" w:type="dxa"/>
            <w:tcBorders>
              <w:top w:val="nil"/>
              <w:left w:val="nil"/>
              <w:bottom w:val="nil"/>
              <w:right w:val="nil"/>
            </w:tcBorders>
            <w:shd w:val="clear" w:color="auto" w:fill="auto"/>
            <w:noWrap/>
            <w:vAlign w:val="bottom"/>
            <w:hideMark/>
          </w:tcPr>
          <w:p w14:paraId="7EA86FB3" w14:textId="77777777" w:rsidR="00891C9C" w:rsidRDefault="00891C9C">
            <w:pPr>
              <w:jc w:val="right"/>
              <w:rPr>
                <w:ins w:id="3380" w:author="Matthew McBee" w:date="2019-12-04T23:22:00Z"/>
                <w:color w:val="000000"/>
                <w:sz w:val="22"/>
                <w:szCs w:val="22"/>
              </w:rPr>
            </w:pPr>
            <w:ins w:id="3381" w:author="Matthew McBee" w:date="2019-12-04T23:22:00Z">
              <w:r>
                <w:rPr>
                  <w:color w:val="000000"/>
                  <w:sz w:val="22"/>
                  <w:szCs w:val="22"/>
                </w:rPr>
                <w:t>0.500</w:t>
              </w:r>
            </w:ins>
          </w:p>
        </w:tc>
      </w:tr>
      <w:tr w:rsidR="00891C9C" w14:paraId="0E6236D2" w14:textId="77777777" w:rsidTr="00891C9C">
        <w:trPr>
          <w:trHeight w:val="320"/>
          <w:ins w:id="3382" w:author="Matthew McBee" w:date="2019-12-04T23:22:00Z"/>
        </w:trPr>
        <w:tc>
          <w:tcPr>
            <w:tcW w:w="1170" w:type="dxa"/>
            <w:tcBorders>
              <w:top w:val="nil"/>
              <w:left w:val="nil"/>
              <w:bottom w:val="nil"/>
              <w:right w:val="nil"/>
            </w:tcBorders>
            <w:shd w:val="clear" w:color="auto" w:fill="auto"/>
            <w:noWrap/>
            <w:vAlign w:val="bottom"/>
            <w:hideMark/>
          </w:tcPr>
          <w:p w14:paraId="0141FE0A" w14:textId="77777777" w:rsidR="00891C9C" w:rsidRDefault="00891C9C">
            <w:pPr>
              <w:rPr>
                <w:ins w:id="3383" w:author="Matthew McBee" w:date="2019-12-04T23:22:00Z"/>
                <w:color w:val="000000"/>
                <w:sz w:val="22"/>
                <w:szCs w:val="22"/>
              </w:rPr>
            </w:pPr>
            <w:ins w:id="3384" w:author="Matthew McBee" w:date="2019-12-04T23:22:00Z">
              <w:r>
                <w:rPr>
                  <w:color w:val="000000"/>
                  <w:sz w:val="22"/>
                  <w:szCs w:val="22"/>
                </w:rPr>
                <w:t>128</w:t>
              </w:r>
            </w:ins>
          </w:p>
        </w:tc>
        <w:tc>
          <w:tcPr>
            <w:tcW w:w="271" w:type="dxa"/>
            <w:tcBorders>
              <w:top w:val="nil"/>
              <w:left w:val="nil"/>
              <w:bottom w:val="nil"/>
              <w:right w:val="nil"/>
            </w:tcBorders>
            <w:shd w:val="clear" w:color="auto" w:fill="auto"/>
            <w:noWrap/>
            <w:vAlign w:val="bottom"/>
            <w:hideMark/>
          </w:tcPr>
          <w:p w14:paraId="5BBB889E" w14:textId="77777777" w:rsidR="00891C9C" w:rsidRDefault="00891C9C">
            <w:pPr>
              <w:rPr>
                <w:ins w:id="3385"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4474FE13" w14:textId="77777777" w:rsidR="00891C9C" w:rsidRDefault="00891C9C">
            <w:pPr>
              <w:jc w:val="right"/>
              <w:rPr>
                <w:ins w:id="3386" w:author="Matthew McBee" w:date="2019-12-04T23:22:00Z"/>
                <w:color w:val="000000"/>
                <w:sz w:val="22"/>
                <w:szCs w:val="22"/>
              </w:rPr>
            </w:pPr>
            <w:ins w:id="3387"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5743FAB0" w14:textId="77777777" w:rsidR="00891C9C" w:rsidRDefault="00891C9C">
            <w:pPr>
              <w:jc w:val="right"/>
              <w:rPr>
                <w:ins w:id="3388" w:author="Matthew McBee" w:date="2019-12-04T23:22:00Z"/>
                <w:color w:val="000000"/>
                <w:sz w:val="22"/>
                <w:szCs w:val="22"/>
              </w:rPr>
            </w:pPr>
            <w:ins w:id="3389"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65F51F55" w14:textId="77777777" w:rsidR="00891C9C" w:rsidRDefault="00891C9C">
            <w:pPr>
              <w:jc w:val="right"/>
              <w:rPr>
                <w:ins w:id="3390" w:author="Matthew McBee" w:date="2019-12-04T23:22:00Z"/>
                <w:color w:val="000000"/>
                <w:sz w:val="22"/>
                <w:szCs w:val="22"/>
              </w:rPr>
            </w:pPr>
            <w:ins w:id="3391"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07BFE137" w14:textId="77777777" w:rsidR="00891C9C" w:rsidRDefault="00891C9C">
            <w:pPr>
              <w:jc w:val="right"/>
              <w:rPr>
                <w:ins w:id="3392"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672FAC95" w14:textId="77777777" w:rsidR="00891C9C" w:rsidRDefault="00891C9C">
            <w:pPr>
              <w:jc w:val="right"/>
              <w:rPr>
                <w:ins w:id="3393" w:author="Matthew McBee" w:date="2019-12-04T23:22:00Z"/>
                <w:color w:val="000000"/>
                <w:sz w:val="22"/>
                <w:szCs w:val="22"/>
              </w:rPr>
            </w:pPr>
            <w:ins w:id="3394"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2AFCB369" w14:textId="77777777" w:rsidR="00891C9C" w:rsidRDefault="00891C9C">
            <w:pPr>
              <w:jc w:val="right"/>
              <w:rPr>
                <w:ins w:id="3395" w:author="Matthew McBee" w:date="2019-12-04T23:22:00Z"/>
                <w:color w:val="000000"/>
                <w:sz w:val="22"/>
                <w:szCs w:val="22"/>
              </w:rPr>
            </w:pPr>
            <w:ins w:id="3396"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3B7B9079" w14:textId="77777777" w:rsidR="00891C9C" w:rsidRDefault="00891C9C">
            <w:pPr>
              <w:jc w:val="right"/>
              <w:rPr>
                <w:ins w:id="3397" w:author="Matthew McBee" w:date="2019-12-04T23:22:00Z"/>
                <w:color w:val="000000"/>
                <w:sz w:val="22"/>
                <w:szCs w:val="22"/>
              </w:rPr>
            </w:pPr>
            <w:ins w:id="3398" w:author="Matthew McBee" w:date="2019-12-04T23:22:00Z">
              <w:r>
                <w:rPr>
                  <w:color w:val="000000"/>
                  <w:sz w:val="22"/>
                  <w:szCs w:val="22"/>
                </w:rPr>
                <w:t>0.250</w:t>
              </w:r>
            </w:ins>
          </w:p>
        </w:tc>
      </w:tr>
      <w:tr w:rsidR="00891C9C" w14:paraId="0929FBFF" w14:textId="77777777" w:rsidTr="00891C9C">
        <w:trPr>
          <w:trHeight w:val="320"/>
          <w:ins w:id="3399" w:author="Matthew McBee" w:date="2019-12-04T23:22:00Z"/>
        </w:trPr>
        <w:tc>
          <w:tcPr>
            <w:tcW w:w="1170" w:type="dxa"/>
            <w:tcBorders>
              <w:top w:val="nil"/>
              <w:left w:val="nil"/>
              <w:bottom w:val="nil"/>
              <w:right w:val="nil"/>
            </w:tcBorders>
            <w:shd w:val="clear" w:color="auto" w:fill="auto"/>
            <w:noWrap/>
            <w:vAlign w:val="bottom"/>
            <w:hideMark/>
          </w:tcPr>
          <w:p w14:paraId="68DDC6FE" w14:textId="77777777" w:rsidR="00891C9C" w:rsidRDefault="00891C9C">
            <w:pPr>
              <w:rPr>
                <w:ins w:id="3400" w:author="Matthew McBee" w:date="2019-12-04T23:22:00Z"/>
                <w:color w:val="000000"/>
                <w:sz w:val="22"/>
                <w:szCs w:val="22"/>
              </w:rPr>
            </w:pPr>
            <w:ins w:id="3401" w:author="Matthew McBee" w:date="2019-12-04T23:22:00Z">
              <w:r>
                <w:rPr>
                  <w:color w:val="000000"/>
                  <w:sz w:val="22"/>
                  <w:szCs w:val="22"/>
                </w:rPr>
                <w:t>129</w:t>
              </w:r>
            </w:ins>
          </w:p>
        </w:tc>
        <w:tc>
          <w:tcPr>
            <w:tcW w:w="271" w:type="dxa"/>
            <w:tcBorders>
              <w:top w:val="nil"/>
              <w:left w:val="nil"/>
              <w:bottom w:val="nil"/>
              <w:right w:val="nil"/>
            </w:tcBorders>
            <w:shd w:val="clear" w:color="auto" w:fill="auto"/>
            <w:noWrap/>
            <w:vAlign w:val="bottom"/>
            <w:hideMark/>
          </w:tcPr>
          <w:p w14:paraId="1F27DAAA" w14:textId="77777777" w:rsidR="00891C9C" w:rsidRDefault="00891C9C">
            <w:pPr>
              <w:rPr>
                <w:ins w:id="3402"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56FC5DCF" w14:textId="77777777" w:rsidR="00891C9C" w:rsidRDefault="00891C9C">
            <w:pPr>
              <w:jc w:val="right"/>
              <w:rPr>
                <w:ins w:id="3403" w:author="Matthew McBee" w:date="2019-12-04T23:22:00Z"/>
                <w:color w:val="000000"/>
                <w:sz w:val="22"/>
                <w:szCs w:val="22"/>
              </w:rPr>
            </w:pPr>
            <w:ins w:id="3404"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2AA7B4ED" w14:textId="77777777" w:rsidR="00891C9C" w:rsidRDefault="00891C9C">
            <w:pPr>
              <w:jc w:val="right"/>
              <w:rPr>
                <w:ins w:id="3405" w:author="Matthew McBee" w:date="2019-12-04T23:22:00Z"/>
                <w:color w:val="000000"/>
                <w:sz w:val="22"/>
                <w:szCs w:val="22"/>
              </w:rPr>
            </w:pPr>
            <w:ins w:id="3406"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7ED4C30F" w14:textId="77777777" w:rsidR="00891C9C" w:rsidRDefault="00891C9C">
            <w:pPr>
              <w:jc w:val="right"/>
              <w:rPr>
                <w:ins w:id="3407" w:author="Matthew McBee" w:date="2019-12-04T23:22:00Z"/>
                <w:color w:val="000000"/>
                <w:sz w:val="22"/>
                <w:szCs w:val="22"/>
              </w:rPr>
            </w:pPr>
            <w:ins w:id="3408"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434C03EB" w14:textId="77777777" w:rsidR="00891C9C" w:rsidRDefault="00891C9C">
            <w:pPr>
              <w:jc w:val="right"/>
              <w:rPr>
                <w:ins w:id="3409"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563F36BF" w14:textId="77777777" w:rsidR="00891C9C" w:rsidRDefault="00891C9C">
            <w:pPr>
              <w:jc w:val="right"/>
              <w:rPr>
                <w:ins w:id="3410" w:author="Matthew McBee" w:date="2019-12-04T23:22:00Z"/>
                <w:color w:val="000000"/>
                <w:sz w:val="22"/>
                <w:szCs w:val="22"/>
              </w:rPr>
            </w:pPr>
            <w:ins w:id="3411"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52241833" w14:textId="77777777" w:rsidR="00891C9C" w:rsidRDefault="00891C9C">
            <w:pPr>
              <w:jc w:val="right"/>
              <w:rPr>
                <w:ins w:id="3412" w:author="Matthew McBee" w:date="2019-12-04T23:22:00Z"/>
                <w:color w:val="000000"/>
                <w:sz w:val="22"/>
                <w:szCs w:val="22"/>
              </w:rPr>
            </w:pPr>
            <w:ins w:id="3413"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4DC13C0F" w14:textId="77777777" w:rsidR="00891C9C" w:rsidRDefault="00891C9C">
            <w:pPr>
              <w:jc w:val="right"/>
              <w:rPr>
                <w:ins w:id="3414" w:author="Matthew McBee" w:date="2019-12-04T23:22:00Z"/>
                <w:color w:val="000000"/>
                <w:sz w:val="22"/>
                <w:szCs w:val="22"/>
              </w:rPr>
            </w:pPr>
            <w:ins w:id="3415" w:author="Matthew McBee" w:date="2019-12-04T23:22:00Z">
              <w:r>
                <w:rPr>
                  <w:color w:val="000000"/>
                  <w:sz w:val="22"/>
                  <w:szCs w:val="22"/>
                </w:rPr>
                <w:t>0.250</w:t>
              </w:r>
            </w:ins>
          </w:p>
        </w:tc>
      </w:tr>
      <w:tr w:rsidR="00891C9C" w14:paraId="518EFD68" w14:textId="77777777" w:rsidTr="00891C9C">
        <w:trPr>
          <w:trHeight w:val="320"/>
          <w:ins w:id="3416" w:author="Matthew McBee" w:date="2019-12-04T23:22:00Z"/>
        </w:trPr>
        <w:tc>
          <w:tcPr>
            <w:tcW w:w="1170" w:type="dxa"/>
            <w:tcBorders>
              <w:top w:val="nil"/>
              <w:left w:val="nil"/>
              <w:bottom w:val="nil"/>
              <w:right w:val="nil"/>
            </w:tcBorders>
            <w:shd w:val="clear" w:color="auto" w:fill="auto"/>
            <w:noWrap/>
            <w:vAlign w:val="bottom"/>
            <w:hideMark/>
          </w:tcPr>
          <w:p w14:paraId="2AB5125F" w14:textId="77777777" w:rsidR="00891C9C" w:rsidRDefault="00891C9C">
            <w:pPr>
              <w:rPr>
                <w:ins w:id="3417" w:author="Matthew McBee" w:date="2019-12-04T23:22:00Z"/>
                <w:color w:val="000000"/>
                <w:sz w:val="22"/>
                <w:szCs w:val="22"/>
              </w:rPr>
            </w:pPr>
            <w:ins w:id="3418" w:author="Matthew McBee" w:date="2019-12-04T23:22:00Z">
              <w:r>
                <w:rPr>
                  <w:color w:val="000000"/>
                  <w:sz w:val="22"/>
                  <w:szCs w:val="22"/>
                </w:rPr>
                <w:t>130</w:t>
              </w:r>
            </w:ins>
          </w:p>
        </w:tc>
        <w:tc>
          <w:tcPr>
            <w:tcW w:w="271" w:type="dxa"/>
            <w:tcBorders>
              <w:top w:val="nil"/>
              <w:left w:val="nil"/>
              <w:bottom w:val="nil"/>
              <w:right w:val="nil"/>
            </w:tcBorders>
            <w:shd w:val="clear" w:color="auto" w:fill="auto"/>
            <w:noWrap/>
            <w:vAlign w:val="bottom"/>
            <w:hideMark/>
          </w:tcPr>
          <w:p w14:paraId="7F8E8AD8" w14:textId="77777777" w:rsidR="00891C9C" w:rsidRDefault="00891C9C">
            <w:pPr>
              <w:rPr>
                <w:ins w:id="3419" w:author="Matthew McBee" w:date="2019-12-04T23:22:00Z"/>
                <w:color w:val="000000"/>
                <w:sz w:val="22"/>
                <w:szCs w:val="22"/>
              </w:rPr>
            </w:pPr>
          </w:p>
        </w:tc>
        <w:tc>
          <w:tcPr>
            <w:tcW w:w="989" w:type="dxa"/>
            <w:tcBorders>
              <w:top w:val="nil"/>
              <w:left w:val="nil"/>
              <w:bottom w:val="nil"/>
              <w:right w:val="nil"/>
            </w:tcBorders>
            <w:shd w:val="clear" w:color="auto" w:fill="auto"/>
            <w:noWrap/>
            <w:vAlign w:val="bottom"/>
            <w:hideMark/>
          </w:tcPr>
          <w:p w14:paraId="1A71737C" w14:textId="77777777" w:rsidR="00891C9C" w:rsidRDefault="00891C9C">
            <w:pPr>
              <w:jc w:val="right"/>
              <w:rPr>
                <w:ins w:id="3420" w:author="Matthew McBee" w:date="2019-12-04T23:22:00Z"/>
                <w:color w:val="000000"/>
                <w:sz w:val="22"/>
                <w:szCs w:val="22"/>
              </w:rPr>
            </w:pPr>
            <w:ins w:id="3421" w:author="Matthew McBee" w:date="2019-12-04T23:22:00Z">
              <w:r>
                <w:rPr>
                  <w:color w:val="000000"/>
                  <w:sz w:val="22"/>
                  <w:szCs w:val="22"/>
                </w:rPr>
                <w:t>0</w:t>
              </w:r>
            </w:ins>
          </w:p>
        </w:tc>
        <w:tc>
          <w:tcPr>
            <w:tcW w:w="511" w:type="dxa"/>
            <w:tcBorders>
              <w:top w:val="nil"/>
              <w:left w:val="nil"/>
              <w:bottom w:val="nil"/>
              <w:right w:val="nil"/>
            </w:tcBorders>
            <w:shd w:val="clear" w:color="auto" w:fill="auto"/>
            <w:noWrap/>
            <w:vAlign w:val="bottom"/>
            <w:hideMark/>
          </w:tcPr>
          <w:p w14:paraId="0D682EFF" w14:textId="77777777" w:rsidR="00891C9C" w:rsidRDefault="00891C9C">
            <w:pPr>
              <w:jc w:val="right"/>
              <w:rPr>
                <w:ins w:id="3422" w:author="Matthew McBee" w:date="2019-12-04T23:22:00Z"/>
                <w:color w:val="000000"/>
                <w:sz w:val="22"/>
                <w:szCs w:val="22"/>
              </w:rPr>
            </w:pPr>
            <w:ins w:id="3423" w:author="Matthew McBee" w:date="2019-12-04T23:22:00Z">
              <w:r>
                <w:rPr>
                  <w:color w:val="000000"/>
                  <w:sz w:val="22"/>
                  <w:szCs w:val="22"/>
                </w:rPr>
                <w:t>8</w:t>
              </w:r>
            </w:ins>
          </w:p>
        </w:tc>
        <w:tc>
          <w:tcPr>
            <w:tcW w:w="1559" w:type="dxa"/>
            <w:tcBorders>
              <w:top w:val="nil"/>
              <w:left w:val="nil"/>
              <w:bottom w:val="nil"/>
              <w:right w:val="nil"/>
            </w:tcBorders>
            <w:shd w:val="clear" w:color="auto" w:fill="auto"/>
            <w:noWrap/>
            <w:vAlign w:val="bottom"/>
            <w:hideMark/>
          </w:tcPr>
          <w:p w14:paraId="70DFA308" w14:textId="77777777" w:rsidR="00891C9C" w:rsidRDefault="00891C9C">
            <w:pPr>
              <w:jc w:val="right"/>
              <w:rPr>
                <w:ins w:id="3424" w:author="Matthew McBee" w:date="2019-12-04T23:22:00Z"/>
                <w:color w:val="000000"/>
                <w:sz w:val="22"/>
                <w:szCs w:val="22"/>
              </w:rPr>
            </w:pPr>
            <w:ins w:id="3425" w:author="Matthew McBee" w:date="2019-12-04T23:22:00Z">
              <w:r>
                <w:rPr>
                  <w:color w:val="000000"/>
                  <w:sz w:val="22"/>
                  <w:szCs w:val="22"/>
                </w:rPr>
                <w:t>1.000</w:t>
              </w:r>
            </w:ins>
          </w:p>
        </w:tc>
        <w:tc>
          <w:tcPr>
            <w:tcW w:w="560" w:type="dxa"/>
            <w:tcBorders>
              <w:top w:val="nil"/>
              <w:left w:val="nil"/>
              <w:bottom w:val="nil"/>
              <w:right w:val="nil"/>
            </w:tcBorders>
            <w:shd w:val="clear" w:color="auto" w:fill="auto"/>
            <w:noWrap/>
            <w:vAlign w:val="bottom"/>
            <w:hideMark/>
          </w:tcPr>
          <w:p w14:paraId="4E7E652A" w14:textId="77777777" w:rsidR="00891C9C" w:rsidRDefault="00891C9C">
            <w:pPr>
              <w:jc w:val="right"/>
              <w:rPr>
                <w:ins w:id="3426" w:author="Matthew McBee" w:date="2019-12-04T23:22:00Z"/>
                <w:color w:val="000000"/>
                <w:sz w:val="22"/>
                <w:szCs w:val="22"/>
              </w:rPr>
            </w:pPr>
          </w:p>
        </w:tc>
        <w:tc>
          <w:tcPr>
            <w:tcW w:w="970" w:type="dxa"/>
            <w:tcBorders>
              <w:top w:val="nil"/>
              <w:left w:val="nil"/>
              <w:bottom w:val="nil"/>
              <w:right w:val="nil"/>
            </w:tcBorders>
            <w:shd w:val="clear" w:color="auto" w:fill="auto"/>
            <w:noWrap/>
            <w:vAlign w:val="bottom"/>
            <w:hideMark/>
          </w:tcPr>
          <w:p w14:paraId="61FBCE74" w14:textId="77777777" w:rsidR="00891C9C" w:rsidRDefault="00891C9C">
            <w:pPr>
              <w:jc w:val="right"/>
              <w:rPr>
                <w:ins w:id="3427" w:author="Matthew McBee" w:date="2019-12-04T23:22:00Z"/>
                <w:color w:val="000000"/>
                <w:sz w:val="22"/>
                <w:szCs w:val="22"/>
              </w:rPr>
            </w:pPr>
            <w:ins w:id="3428" w:author="Matthew McBee" w:date="2019-12-04T23:22:00Z">
              <w:r>
                <w:rPr>
                  <w:color w:val="000000"/>
                  <w:sz w:val="22"/>
                  <w:szCs w:val="22"/>
                </w:rPr>
                <w:t>3</w:t>
              </w:r>
            </w:ins>
          </w:p>
        </w:tc>
        <w:tc>
          <w:tcPr>
            <w:tcW w:w="511" w:type="dxa"/>
            <w:tcBorders>
              <w:top w:val="nil"/>
              <w:left w:val="nil"/>
              <w:bottom w:val="nil"/>
              <w:right w:val="nil"/>
            </w:tcBorders>
            <w:shd w:val="clear" w:color="auto" w:fill="auto"/>
            <w:noWrap/>
            <w:vAlign w:val="bottom"/>
            <w:hideMark/>
          </w:tcPr>
          <w:p w14:paraId="142C1BF3" w14:textId="77777777" w:rsidR="00891C9C" w:rsidRDefault="00891C9C">
            <w:pPr>
              <w:jc w:val="right"/>
              <w:rPr>
                <w:ins w:id="3429" w:author="Matthew McBee" w:date="2019-12-04T23:22:00Z"/>
                <w:color w:val="000000"/>
                <w:sz w:val="22"/>
                <w:szCs w:val="22"/>
              </w:rPr>
            </w:pPr>
            <w:ins w:id="3430" w:author="Matthew McBee" w:date="2019-12-04T23:22:00Z">
              <w:r>
                <w:rPr>
                  <w:color w:val="000000"/>
                  <w:sz w:val="22"/>
                  <w:szCs w:val="22"/>
                </w:rPr>
                <w:t>1</w:t>
              </w:r>
            </w:ins>
          </w:p>
        </w:tc>
        <w:tc>
          <w:tcPr>
            <w:tcW w:w="1559" w:type="dxa"/>
            <w:tcBorders>
              <w:top w:val="nil"/>
              <w:left w:val="nil"/>
              <w:bottom w:val="nil"/>
              <w:right w:val="nil"/>
            </w:tcBorders>
            <w:shd w:val="clear" w:color="auto" w:fill="auto"/>
            <w:noWrap/>
            <w:vAlign w:val="bottom"/>
            <w:hideMark/>
          </w:tcPr>
          <w:p w14:paraId="7B38EAA7" w14:textId="77777777" w:rsidR="00891C9C" w:rsidRDefault="00891C9C">
            <w:pPr>
              <w:jc w:val="right"/>
              <w:rPr>
                <w:ins w:id="3431" w:author="Matthew McBee" w:date="2019-12-04T23:22:00Z"/>
                <w:color w:val="000000"/>
                <w:sz w:val="22"/>
                <w:szCs w:val="22"/>
              </w:rPr>
            </w:pPr>
            <w:ins w:id="3432" w:author="Matthew McBee" w:date="2019-12-04T23:22:00Z">
              <w:r>
                <w:rPr>
                  <w:color w:val="000000"/>
                  <w:sz w:val="22"/>
                  <w:szCs w:val="22"/>
                </w:rPr>
                <w:t>0.250</w:t>
              </w:r>
            </w:ins>
          </w:p>
        </w:tc>
      </w:tr>
      <w:tr w:rsidR="00891C9C" w14:paraId="334E1BE7" w14:textId="77777777" w:rsidTr="00891C9C">
        <w:trPr>
          <w:trHeight w:val="320"/>
          <w:ins w:id="3433" w:author="Matthew McBee" w:date="2019-12-04T23:22:00Z"/>
        </w:trPr>
        <w:tc>
          <w:tcPr>
            <w:tcW w:w="1170" w:type="dxa"/>
            <w:tcBorders>
              <w:top w:val="nil"/>
              <w:left w:val="nil"/>
              <w:bottom w:val="single" w:sz="4" w:space="0" w:color="auto"/>
              <w:right w:val="nil"/>
            </w:tcBorders>
            <w:shd w:val="clear" w:color="auto" w:fill="auto"/>
            <w:noWrap/>
            <w:vAlign w:val="bottom"/>
            <w:hideMark/>
          </w:tcPr>
          <w:p w14:paraId="759C589E" w14:textId="77777777" w:rsidR="00891C9C" w:rsidRDefault="00891C9C">
            <w:pPr>
              <w:rPr>
                <w:ins w:id="3434" w:author="Matthew McBee" w:date="2019-12-04T23:22:00Z"/>
                <w:color w:val="000000"/>
                <w:sz w:val="22"/>
                <w:szCs w:val="22"/>
              </w:rPr>
            </w:pPr>
            <w:ins w:id="3435" w:author="Matthew McBee" w:date="2019-12-04T23:22:00Z">
              <w:r>
                <w:rPr>
                  <w:color w:val="000000"/>
                  <w:sz w:val="22"/>
                  <w:szCs w:val="22"/>
                </w:rPr>
                <w:t> </w:t>
              </w:r>
            </w:ins>
          </w:p>
        </w:tc>
        <w:tc>
          <w:tcPr>
            <w:tcW w:w="271" w:type="dxa"/>
            <w:tcBorders>
              <w:top w:val="nil"/>
              <w:left w:val="nil"/>
              <w:bottom w:val="single" w:sz="4" w:space="0" w:color="auto"/>
              <w:right w:val="nil"/>
            </w:tcBorders>
            <w:shd w:val="clear" w:color="auto" w:fill="auto"/>
            <w:noWrap/>
            <w:vAlign w:val="bottom"/>
            <w:hideMark/>
          </w:tcPr>
          <w:p w14:paraId="0A009D70" w14:textId="77777777" w:rsidR="00891C9C" w:rsidRDefault="00891C9C">
            <w:pPr>
              <w:rPr>
                <w:ins w:id="3436" w:author="Matthew McBee" w:date="2019-12-04T23:22:00Z"/>
                <w:color w:val="000000"/>
                <w:sz w:val="22"/>
                <w:szCs w:val="22"/>
              </w:rPr>
            </w:pPr>
            <w:ins w:id="3437" w:author="Matthew McBee" w:date="2019-12-04T23:22:00Z">
              <w:r>
                <w:rPr>
                  <w:color w:val="000000"/>
                  <w:sz w:val="22"/>
                  <w:szCs w:val="22"/>
                </w:rPr>
                <w:t> </w:t>
              </w:r>
            </w:ins>
          </w:p>
        </w:tc>
        <w:tc>
          <w:tcPr>
            <w:tcW w:w="989" w:type="dxa"/>
            <w:tcBorders>
              <w:top w:val="nil"/>
              <w:left w:val="nil"/>
              <w:bottom w:val="single" w:sz="4" w:space="0" w:color="auto"/>
              <w:right w:val="nil"/>
            </w:tcBorders>
            <w:shd w:val="clear" w:color="auto" w:fill="auto"/>
            <w:noWrap/>
            <w:vAlign w:val="bottom"/>
            <w:hideMark/>
          </w:tcPr>
          <w:p w14:paraId="54A484DD" w14:textId="77777777" w:rsidR="00891C9C" w:rsidRDefault="00891C9C">
            <w:pPr>
              <w:rPr>
                <w:ins w:id="3438" w:author="Matthew McBee" w:date="2019-12-04T23:22:00Z"/>
                <w:color w:val="000000"/>
                <w:sz w:val="22"/>
                <w:szCs w:val="22"/>
              </w:rPr>
            </w:pPr>
            <w:ins w:id="3439"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4689EE72" w14:textId="77777777" w:rsidR="00891C9C" w:rsidRDefault="00891C9C">
            <w:pPr>
              <w:rPr>
                <w:ins w:id="3440" w:author="Matthew McBee" w:date="2019-12-04T23:22:00Z"/>
                <w:color w:val="000000"/>
                <w:sz w:val="22"/>
                <w:szCs w:val="22"/>
              </w:rPr>
            </w:pPr>
            <w:ins w:id="3441"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348D754A" w14:textId="77777777" w:rsidR="00891C9C" w:rsidRDefault="00891C9C">
            <w:pPr>
              <w:rPr>
                <w:ins w:id="3442" w:author="Matthew McBee" w:date="2019-12-04T23:22:00Z"/>
                <w:color w:val="000000"/>
                <w:sz w:val="22"/>
                <w:szCs w:val="22"/>
              </w:rPr>
            </w:pPr>
            <w:ins w:id="3443" w:author="Matthew McBee" w:date="2019-12-04T23:22:00Z">
              <w:r>
                <w:rPr>
                  <w:color w:val="000000"/>
                  <w:sz w:val="22"/>
                  <w:szCs w:val="22"/>
                </w:rPr>
                <w:t> </w:t>
              </w:r>
            </w:ins>
          </w:p>
        </w:tc>
        <w:tc>
          <w:tcPr>
            <w:tcW w:w="560" w:type="dxa"/>
            <w:tcBorders>
              <w:top w:val="nil"/>
              <w:left w:val="nil"/>
              <w:bottom w:val="single" w:sz="4" w:space="0" w:color="auto"/>
              <w:right w:val="nil"/>
            </w:tcBorders>
            <w:shd w:val="clear" w:color="auto" w:fill="auto"/>
            <w:noWrap/>
            <w:vAlign w:val="bottom"/>
            <w:hideMark/>
          </w:tcPr>
          <w:p w14:paraId="31D9649C" w14:textId="77777777" w:rsidR="00891C9C" w:rsidRDefault="00891C9C">
            <w:pPr>
              <w:rPr>
                <w:ins w:id="3444" w:author="Matthew McBee" w:date="2019-12-04T23:22:00Z"/>
                <w:color w:val="000000"/>
                <w:sz w:val="22"/>
                <w:szCs w:val="22"/>
              </w:rPr>
            </w:pPr>
            <w:ins w:id="3445" w:author="Matthew McBee" w:date="2019-12-04T23:22:00Z">
              <w:r>
                <w:rPr>
                  <w:color w:val="000000"/>
                  <w:sz w:val="22"/>
                  <w:szCs w:val="22"/>
                </w:rPr>
                <w:t> </w:t>
              </w:r>
            </w:ins>
          </w:p>
        </w:tc>
        <w:tc>
          <w:tcPr>
            <w:tcW w:w="970" w:type="dxa"/>
            <w:tcBorders>
              <w:top w:val="nil"/>
              <w:left w:val="nil"/>
              <w:bottom w:val="single" w:sz="4" w:space="0" w:color="auto"/>
              <w:right w:val="nil"/>
            </w:tcBorders>
            <w:shd w:val="clear" w:color="auto" w:fill="auto"/>
            <w:noWrap/>
            <w:vAlign w:val="bottom"/>
            <w:hideMark/>
          </w:tcPr>
          <w:p w14:paraId="7BF58E82" w14:textId="77777777" w:rsidR="00891C9C" w:rsidRDefault="00891C9C">
            <w:pPr>
              <w:rPr>
                <w:ins w:id="3446" w:author="Matthew McBee" w:date="2019-12-04T23:22:00Z"/>
                <w:color w:val="000000"/>
                <w:sz w:val="22"/>
                <w:szCs w:val="22"/>
              </w:rPr>
            </w:pPr>
            <w:ins w:id="3447" w:author="Matthew McBee" w:date="2019-12-04T23:22:00Z">
              <w:r>
                <w:rPr>
                  <w:color w:val="000000"/>
                  <w:sz w:val="22"/>
                  <w:szCs w:val="22"/>
                </w:rPr>
                <w:t> </w:t>
              </w:r>
            </w:ins>
          </w:p>
        </w:tc>
        <w:tc>
          <w:tcPr>
            <w:tcW w:w="511" w:type="dxa"/>
            <w:tcBorders>
              <w:top w:val="nil"/>
              <w:left w:val="nil"/>
              <w:bottom w:val="single" w:sz="4" w:space="0" w:color="auto"/>
              <w:right w:val="nil"/>
            </w:tcBorders>
            <w:shd w:val="clear" w:color="auto" w:fill="auto"/>
            <w:noWrap/>
            <w:vAlign w:val="bottom"/>
            <w:hideMark/>
          </w:tcPr>
          <w:p w14:paraId="16690944" w14:textId="77777777" w:rsidR="00891C9C" w:rsidRDefault="00891C9C">
            <w:pPr>
              <w:rPr>
                <w:ins w:id="3448" w:author="Matthew McBee" w:date="2019-12-04T23:22:00Z"/>
                <w:color w:val="000000"/>
                <w:sz w:val="22"/>
                <w:szCs w:val="22"/>
              </w:rPr>
            </w:pPr>
            <w:ins w:id="3449" w:author="Matthew McBee" w:date="2019-12-04T23:22:00Z">
              <w:r>
                <w:rPr>
                  <w:color w:val="000000"/>
                  <w:sz w:val="22"/>
                  <w:szCs w:val="22"/>
                </w:rPr>
                <w:t> </w:t>
              </w:r>
            </w:ins>
          </w:p>
        </w:tc>
        <w:tc>
          <w:tcPr>
            <w:tcW w:w="1559" w:type="dxa"/>
            <w:tcBorders>
              <w:top w:val="nil"/>
              <w:left w:val="nil"/>
              <w:bottom w:val="single" w:sz="4" w:space="0" w:color="auto"/>
              <w:right w:val="nil"/>
            </w:tcBorders>
            <w:shd w:val="clear" w:color="auto" w:fill="auto"/>
            <w:noWrap/>
            <w:vAlign w:val="bottom"/>
            <w:hideMark/>
          </w:tcPr>
          <w:p w14:paraId="569528E1" w14:textId="77777777" w:rsidR="00891C9C" w:rsidRDefault="00891C9C">
            <w:pPr>
              <w:rPr>
                <w:ins w:id="3450" w:author="Matthew McBee" w:date="2019-12-04T23:22:00Z"/>
                <w:color w:val="000000"/>
                <w:sz w:val="22"/>
                <w:szCs w:val="22"/>
              </w:rPr>
            </w:pPr>
            <w:ins w:id="3451" w:author="Matthew McBee" w:date="2019-12-04T23:22:00Z">
              <w:r>
                <w:rPr>
                  <w:color w:val="000000"/>
                  <w:sz w:val="22"/>
                  <w:szCs w:val="22"/>
                </w:rPr>
                <w:t> </w:t>
              </w:r>
            </w:ins>
          </w:p>
        </w:tc>
      </w:tr>
    </w:tbl>
    <w:p w14:paraId="19508BB0" w14:textId="77777777" w:rsidR="00891C9C" w:rsidRDefault="00891C9C" w:rsidP="00891C9C">
      <w:pPr>
        <w:rPr>
          <w:ins w:id="3452" w:author="Matthew McBee" w:date="2019-12-04T23:25:00Z"/>
        </w:rPr>
        <w:pPrChange w:id="3453" w:author="Matthew McBee" w:date="2019-12-04T23:27:00Z">
          <w:pPr>
            <w:spacing w:line="480" w:lineRule="auto"/>
          </w:pPr>
        </w:pPrChange>
      </w:pPr>
    </w:p>
    <w:p w14:paraId="4460768C" w14:textId="7ECB3694" w:rsidR="00FA5F0A" w:rsidRDefault="00891C9C" w:rsidP="00891C9C">
      <w:pPr>
        <w:rPr>
          <w:ins w:id="3454" w:author="Matthew McBee" w:date="2019-12-04T14:52:00Z"/>
        </w:rPr>
        <w:pPrChange w:id="3455" w:author="Matthew McBee" w:date="2019-12-04T23:27:00Z">
          <w:pPr>
            <w:spacing w:line="480" w:lineRule="auto"/>
          </w:pPr>
        </w:pPrChange>
      </w:pPr>
      <w:ins w:id="3456" w:author="Matthew McBee" w:date="2019-12-04T23:25:00Z">
        <w:r>
          <w:t xml:space="preserve">Note: </w:t>
        </w:r>
        <w:r w:rsidRPr="00891C9C">
          <w:rPr>
            <w:i/>
            <w:iCs/>
            <w:rPrChange w:id="3457" w:author="Matthew McBee" w:date="2019-12-04T23:27:00Z">
              <w:rPr/>
            </w:rPrChange>
          </w:rPr>
          <w:t>Non-sig</w:t>
        </w:r>
        <w:r>
          <w:t xml:space="preserve">: </w:t>
        </w:r>
      </w:ins>
      <w:ins w:id="3458" w:author="Matthew McBee" w:date="2019-12-04T23:26:00Z">
        <w:r>
          <w:t xml:space="preserve">the number of models using the specified attention </w:t>
        </w:r>
        <w:proofErr w:type="spellStart"/>
        <w:r>
          <w:t>cutpoint</w:t>
        </w:r>
        <w:proofErr w:type="spellEnd"/>
        <w:r>
          <w:t xml:space="preserve"> and missing data treatment that did not yield statistical significance. </w:t>
        </w:r>
        <w:r w:rsidRPr="00891C9C">
          <w:rPr>
            <w:i/>
            <w:iCs/>
            <w:rPrChange w:id="3459" w:author="Matthew McBee" w:date="2019-12-04T23:27:00Z">
              <w:rPr/>
            </w:rPrChange>
          </w:rPr>
          <w:t>Sig</w:t>
        </w:r>
        <w:r>
          <w:t>: the number of models that yielded statistical significance.</w:t>
        </w:r>
      </w:ins>
    </w:p>
    <w:p w14:paraId="4CAC284C" w14:textId="77777777" w:rsidR="00891C9C" w:rsidRDefault="00891C9C">
      <w:pPr>
        <w:rPr>
          <w:ins w:id="3460" w:author="Matthew McBee" w:date="2019-12-04T23:24:00Z"/>
        </w:rPr>
      </w:pPr>
      <w:ins w:id="3461" w:author="Matthew McBee" w:date="2019-12-04T23:24:00Z">
        <w:r>
          <w:br w:type="page"/>
        </w:r>
      </w:ins>
    </w:p>
    <w:p w14:paraId="36F34C45" w14:textId="491BDAF8" w:rsidR="004C75BC" w:rsidDel="00BB280A" w:rsidRDefault="004C75BC" w:rsidP="004C75BC">
      <w:pPr>
        <w:rPr>
          <w:del w:id="3462" w:author="Matthew McBee" w:date="2019-12-04T10:53:00Z"/>
        </w:rPr>
      </w:pPr>
      <w:del w:id="3463" w:author="Matthew McBee" w:date="2019-12-04T10:53:00Z">
        <w:r w:rsidDel="00BB280A">
          <w:br w:type="page"/>
        </w:r>
      </w:del>
    </w:p>
    <w:p w14:paraId="5BCF5385" w14:textId="4D01D3B5" w:rsidR="006720C4" w:rsidDel="00165274" w:rsidRDefault="006720C4" w:rsidP="006720C4">
      <w:pPr>
        <w:rPr>
          <w:del w:id="3464" w:author="Matthew McBee" w:date="2019-12-06T16:08:00Z"/>
        </w:rPr>
      </w:pPr>
      <w:del w:id="3465" w:author="Matthew McBee" w:date="2019-12-06T16:08:00Z">
        <w:r w:rsidDel="00165274">
          <w:delText>Figure 1</w:delText>
        </w:r>
      </w:del>
    </w:p>
    <w:p w14:paraId="120ABA4F" w14:textId="36719FDC" w:rsidR="006B1F40" w:rsidDel="006B1F40" w:rsidRDefault="006B1F40" w:rsidP="006720C4">
      <w:pPr>
        <w:rPr>
          <w:del w:id="3466" w:author="Matthew McBee" w:date="2019-12-04T11:05:00Z"/>
        </w:rPr>
      </w:pPr>
      <w:del w:id="3467" w:author="Matthew McBee" w:date="2019-12-06T16:08:00Z">
        <w:r w:rsidDel="00165274">
          <w:rPr>
            <w:noProof/>
          </w:rPr>
          <mc:AlternateContent>
            <mc:Choice Requires="wpg">
              <w:drawing>
                <wp:anchor distT="0" distB="0" distL="114300" distR="114300" simplePos="0" relativeHeight="251665408" behindDoc="0" locked="0" layoutInCell="1" allowOverlap="1" wp14:anchorId="5BCFF922" wp14:editId="3CF0B9A7">
                  <wp:simplePos x="0" y="0"/>
                  <wp:positionH relativeFrom="column">
                    <wp:posOffset>-92710</wp:posOffset>
                  </wp:positionH>
                  <wp:positionV relativeFrom="paragraph">
                    <wp:posOffset>249555</wp:posOffset>
                  </wp:positionV>
                  <wp:extent cx="5107305" cy="6206490"/>
                  <wp:effectExtent l="0" t="0" r="0" b="3810"/>
                  <wp:wrapTopAndBottom/>
                  <wp:docPr id="7" name="Group 7"/>
                  <wp:cNvGraphicFramePr/>
                  <a:graphic xmlns:a="http://schemas.openxmlformats.org/drawingml/2006/main">
                    <a:graphicData uri="http://schemas.microsoft.com/office/word/2010/wordprocessingGroup">
                      <wpg:wgp>
                        <wpg:cNvGrpSpPr/>
                        <wpg:grpSpPr>
                          <a:xfrm>
                            <a:off x="0" y="0"/>
                            <a:ext cx="5107305" cy="6206490"/>
                            <a:chOff x="0" y="0"/>
                            <a:chExt cx="4105275" cy="5486400"/>
                          </a:xfrm>
                        </wpg:grpSpPr>
                        <pic:pic xmlns:pic="http://schemas.openxmlformats.org/drawingml/2006/picture">
                          <pic:nvPicPr>
                            <pic:cNvPr id="6" name="Picture 6" descr="A close up of a logo&#10;&#10;Description automatically generated"/>
                            <pic:cNvPicPr>
                              <a:picLocks noChangeAspect="1"/>
                            </pic:cNvPicPr>
                          </pic:nvPicPr>
                          <pic:blipFill>
                            <a:blip r:embed="rId20"/>
                            <a:stretch>
                              <a:fillRect/>
                            </a:stretch>
                          </pic:blipFill>
                          <pic:spPr>
                            <a:xfrm>
                              <a:off x="0" y="2743200"/>
                              <a:ext cx="4105275" cy="2743200"/>
                            </a:xfrm>
                            <a:prstGeom prst="rect">
                              <a:avLst/>
                            </a:prstGeom>
                          </pic:spPr>
                        </pic:pic>
                        <pic:pic xmlns:pic="http://schemas.openxmlformats.org/drawingml/2006/picture">
                          <pic:nvPicPr>
                            <pic:cNvPr id="5" name="Picture 5"/>
                            <pic:cNvPicPr>
                              <a:picLocks noChangeAspect="1"/>
                            </pic:cNvPicPr>
                          </pic:nvPicPr>
                          <pic:blipFill>
                            <a:blip r:embed="rId21"/>
                            <a:stretch>
                              <a:fillRect/>
                            </a:stretch>
                          </pic:blipFill>
                          <pic:spPr>
                            <a:xfrm>
                              <a:off x="0" y="0"/>
                              <a:ext cx="4105275" cy="274320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1CE1E1" id="Group 7" o:spid="_x0000_s1026" style="position:absolute;margin-left:-7.3pt;margin-top:19.65pt;width:402.15pt;height:488.7pt;z-index:251665408;mso-width-relative:margin;mso-height-relative:margin" coordsize="41052,5486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 o:spid="_x0000_s1027" type="#_x0000_t75" alt="A close up of a logo&#10;&#10;Description automatically generated" style="position:absolute;top:27432;width:4105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">
                    <v:imagedata r:id="rId22" o:title="A close up of a logo&#10;&#10;Description automatically generated"/>
                  </v:shape>
                  <v:shape id="Picture 5" o:spid="_x0000_s1028" type="#_x0000_t75" style="position:absolute;width:41052;height:2743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">
                    <v:imagedata r:id="rId23" o:title=""/>
                  </v:shape>
                  <w10:wrap type="topAndBottom"/>
                </v:group>
              </w:pict>
            </mc:Fallback>
          </mc:AlternateContent>
        </w:r>
        <w:r w:rsidR="006720C4" w:rsidDel="00165274">
          <w:delText>Density plots for TV consumption at age 1.5 and age 3</w:delText>
        </w:r>
      </w:del>
    </w:p>
    <w:p w14:paraId="770A19AC" w14:textId="7D212734" w:rsidR="006B1F40" w:rsidDel="006B1F40" w:rsidRDefault="006720C4" w:rsidP="006720C4">
      <w:pPr>
        <w:rPr>
          <w:del w:id="3468" w:author="Matthew McBee" w:date="2019-12-04T11:05:00Z"/>
        </w:rPr>
      </w:pPr>
      <w:del w:id="3469" w:author="Matthew McBee" w:date="2019-12-04T10:53:00Z">
        <w:r w:rsidDel="00BB280A">
          <w:rPr>
            <w:noProof/>
          </w:rPr>
          <w:drawing>
            <wp:anchor distT="0" distB="0" distL="114300" distR="114300" simplePos="0" relativeHeight="251659264" behindDoc="0" locked="0" layoutInCell="1" allowOverlap="1" wp14:anchorId="4223AF02" wp14:editId="7745E7A3">
              <wp:simplePos x="0" y="0"/>
              <wp:positionH relativeFrom="column">
                <wp:posOffset>114300</wp:posOffset>
              </wp:positionH>
              <wp:positionV relativeFrom="paragraph">
                <wp:posOffset>2849880</wp:posOffset>
              </wp:positionV>
              <wp:extent cx="3770590" cy="2514600"/>
              <wp:effectExtent l="0" t="0" r="0" b="0"/>
              <wp:wrapNone/>
              <wp:docPr id="8" name="Picture 8" descr="Macintosh HD:Users:matt:OneDrive:NLSY-79:doc_v2:figures:fig_TV3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OneDrive:NLSY-79:doc_v2:figures:fig_TV3_density.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7059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sidDel="00BB280A">
          <w:rPr>
            <w:noProof/>
          </w:rPr>
          <w:drawing>
            <wp:anchor distT="0" distB="0" distL="114300" distR="114300" simplePos="0" relativeHeight="251658240" behindDoc="0" locked="0" layoutInCell="1" allowOverlap="1" wp14:anchorId="38FE6A46" wp14:editId="4FD45DBD">
              <wp:simplePos x="0" y="0"/>
              <wp:positionH relativeFrom="column">
                <wp:posOffset>114300</wp:posOffset>
              </wp:positionH>
              <wp:positionV relativeFrom="paragraph">
                <wp:posOffset>106680</wp:posOffset>
              </wp:positionV>
              <wp:extent cx="3769995" cy="2514600"/>
              <wp:effectExtent l="0" t="0" r="0" b="0"/>
              <wp:wrapNone/>
              <wp:docPr id="4" name="Picture 4" descr="Macintosh HD:Users:matt:OneDrive:NLSY-79:doc_v2:figures:fig_TV1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OneDrive:NLSY-79:doc_v2:figures:fig_TV1_density.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69995" cy="2514600"/>
                      </a:xfrm>
                      <a:prstGeom prst="rect">
                        <a:avLst/>
                      </a:prstGeom>
                      <a:noFill/>
                      <a:ln>
                        <a:noFill/>
                      </a:ln>
                    </pic:spPr>
                  </pic:pic>
                </a:graphicData>
              </a:graphic>
              <wp14:sizeRelH relativeFrom="page">
                <wp14:pctWidth>0</wp14:pctWidth>
              </wp14:sizeRelH>
              <wp14:sizeRelV relativeFrom="page">
                <wp14:pctHeight>0</wp14:pctHeight>
              </wp14:sizeRelV>
            </wp:anchor>
          </w:drawing>
        </w:r>
      </w:del>
      <w:del w:id="3470" w:author="Matthew McBee" w:date="2019-12-04T11:05:00Z">
        <w:r w:rsidDel="006B1F40">
          <w:br w:type="page"/>
        </w:r>
      </w:del>
    </w:p>
    <w:p w14:paraId="5973BFEE" w14:textId="400E80D5" w:rsidR="006B1F40" w:rsidRDefault="006B1F40">
      <w:pPr>
        <w:rPr>
          <w:ins w:id="3471" w:author="Matthew McBee" w:date="2019-12-04T11:06:00Z"/>
        </w:rPr>
      </w:pPr>
    </w:p>
    <w:p w14:paraId="1C88B07B" w14:textId="0B57A330" w:rsidR="004C75BC" w:rsidRDefault="000F7945" w:rsidP="004C75BC">
      <w:r>
        <w:t xml:space="preserve">Figure </w:t>
      </w:r>
      <w:ins w:id="3472" w:author="Matthew McBee" w:date="2019-12-06T16:08:00Z">
        <w:r w:rsidR="00165274">
          <w:t>1</w:t>
        </w:r>
      </w:ins>
      <w:del w:id="3473" w:author="Matthew McBee" w:date="2019-12-06T16:08:00Z">
        <w:r w:rsidR="006720C4" w:rsidDel="00165274">
          <w:delText>2</w:delText>
        </w:r>
      </w:del>
    </w:p>
    <w:p w14:paraId="42E70D10" w14:textId="229F5E1A" w:rsidR="004C75BC" w:rsidRDefault="004C75BC" w:rsidP="004C75BC">
      <w:r>
        <w:t xml:space="preserve">Scatterplots </w:t>
      </w:r>
      <w:del w:id="3474" w:author="Matthew McBee" w:date="2019-12-06T16:08:00Z">
        <w:r w:rsidDel="00165274">
          <w:delText xml:space="preserve">between </w:delText>
        </w:r>
      </w:del>
      <w:ins w:id="3475" w:author="Matthew McBee" w:date="2019-12-06T16:08:00Z">
        <w:r w:rsidR="00165274">
          <w:t xml:space="preserve">of </w:t>
        </w:r>
      </w:ins>
      <w:r>
        <w:t>early childhood TV use</w:t>
      </w:r>
      <w:ins w:id="3476" w:author="Matthew McBee" w:date="2019-12-04T10:55:00Z">
        <w:r w:rsidR="00BB280A">
          <w:t xml:space="preserve"> </w:t>
        </w:r>
      </w:ins>
      <w:ins w:id="3477" w:author="Matthew McBee" w:date="2019-12-06T16:08:00Z">
        <w:r w:rsidR="00165274">
          <w:t>versus</w:t>
        </w:r>
      </w:ins>
      <w:ins w:id="3478" w:author="Matthew McBee" w:date="2019-12-04T10:55:00Z">
        <w:r w:rsidR="00BB280A">
          <w:t xml:space="preserve"> standardized within-sex attention score at age 7</w:t>
        </w:r>
      </w:ins>
      <w:ins w:id="3479" w:author="Matthew McBee" w:date="2019-12-04T10:54:00Z">
        <w:r w:rsidR="00BB280A">
          <w:t xml:space="preserve">. </w:t>
        </w:r>
      </w:ins>
      <w:del w:id="3480" w:author="Matthew McBee" w:date="2019-12-04T10:54:00Z">
        <w:r w:rsidRPr="00BB280A" w:rsidDel="00BB280A">
          <w:rPr>
            <w:i/>
            <w:iCs/>
            <w:rPrChange w:id="3481" w:author="Matthew McBee" w:date="2019-12-04T10:55:00Z">
              <w:rPr/>
            </w:rPrChange>
          </w:rPr>
          <w:delText xml:space="preserve"> (left</w:delText>
        </w:r>
      </w:del>
      <w:ins w:id="3482" w:author="Matthew McBee" w:date="2019-12-04T10:54:00Z">
        <w:r w:rsidR="00BB280A" w:rsidRPr="00BB280A">
          <w:rPr>
            <w:i/>
            <w:iCs/>
            <w:rPrChange w:id="3483" w:author="Matthew McBee" w:date="2019-12-04T10:55:00Z">
              <w:rPr/>
            </w:rPrChange>
          </w:rPr>
          <w:t>Left</w:t>
        </w:r>
      </w:ins>
      <w:r w:rsidRPr="00BB280A">
        <w:rPr>
          <w:i/>
          <w:iCs/>
          <w:rPrChange w:id="3484" w:author="Matthew McBee" w:date="2019-12-04T10:55:00Z">
            <w:rPr/>
          </w:rPrChange>
        </w:rPr>
        <w:t xml:space="preserve"> column</w:t>
      </w:r>
      <w:ins w:id="3485" w:author="Matthew McBee" w:date="2019-12-04T10:55:00Z">
        <w:r w:rsidR="00BB280A">
          <w:t xml:space="preserve">: TV measured at </w:t>
        </w:r>
      </w:ins>
      <w:del w:id="3486" w:author="Matthew McBee" w:date="2019-12-04T10:55:00Z">
        <w:r w:rsidDel="00BB280A">
          <w:delText xml:space="preserve"> </w:delText>
        </w:r>
      </w:del>
      <w:r>
        <w:t>age ~1.5</w:t>
      </w:r>
      <w:ins w:id="3487" w:author="Matthew McBee" w:date="2019-12-04T10:55:00Z">
        <w:r w:rsidR="00BB280A">
          <w:t xml:space="preserve">. </w:t>
        </w:r>
      </w:ins>
      <w:del w:id="3488" w:author="Matthew McBee" w:date="2019-12-04T10:55:00Z">
        <w:r w:rsidRPr="00BB280A" w:rsidDel="00BB280A">
          <w:rPr>
            <w:i/>
            <w:iCs/>
            <w:rPrChange w:id="3489" w:author="Matthew McBee" w:date="2019-12-04T10:55:00Z">
              <w:rPr/>
            </w:rPrChange>
          </w:rPr>
          <w:delText>, r</w:delText>
        </w:r>
      </w:del>
      <w:ins w:id="3490" w:author="Matthew McBee" w:date="2019-12-04T10:55:00Z">
        <w:r w:rsidR="00BB280A" w:rsidRPr="00BB280A">
          <w:rPr>
            <w:i/>
            <w:iCs/>
            <w:rPrChange w:id="3491" w:author="Matthew McBee" w:date="2019-12-04T10:55:00Z">
              <w:rPr/>
            </w:rPrChange>
          </w:rPr>
          <w:t>R</w:t>
        </w:r>
      </w:ins>
      <w:r w:rsidRPr="00BB280A">
        <w:rPr>
          <w:i/>
          <w:iCs/>
          <w:rPrChange w:id="3492" w:author="Matthew McBee" w:date="2019-12-04T10:55:00Z">
            <w:rPr/>
          </w:rPrChange>
        </w:rPr>
        <w:t>ight column</w:t>
      </w:r>
      <w:ins w:id="3493" w:author="Matthew McBee" w:date="2019-12-04T10:55:00Z">
        <w:r w:rsidR="00BB280A">
          <w:t xml:space="preserve">: TV measured at </w:t>
        </w:r>
      </w:ins>
      <w:del w:id="3494" w:author="Matthew McBee" w:date="2019-12-04T10:55:00Z">
        <w:r w:rsidDel="00BB280A">
          <w:delText xml:space="preserve"> </w:delText>
        </w:r>
      </w:del>
      <w:r>
        <w:t>age ~3</w:t>
      </w:r>
      <w:del w:id="3495" w:author="Matthew McBee" w:date="2019-12-04T10:55:00Z">
        <w:r w:rsidDel="00BB280A">
          <w:delText>) and standardized within-sex attention score at age 7</w:delText>
        </w:r>
      </w:del>
      <w:r>
        <w:t xml:space="preserve">. </w:t>
      </w:r>
      <w:r w:rsidRPr="0077366D">
        <w:rPr>
          <w:i/>
        </w:rPr>
        <w:t>Top row</w:t>
      </w:r>
      <w:r>
        <w:t xml:space="preserve">: raw data. </w:t>
      </w:r>
      <w:r w:rsidRPr="0077366D">
        <w:rPr>
          <w:i/>
        </w:rPr>
        <w:t>Bottom row</w:t>
      </w:r>
      <w:r>
        <w:t>: adjusted</w:t>
      </w:r>
      <w:ins w:id="3496" w:author="Matthew McBee" w:date="2019-12-04T11:07:00Z">
        <w:r w:rsidR="006B1F40">
          <w:t xml:space="preserve"> (</w:t>
        </w:r>
        <w:proofErr w:type="spellStart"/>
        <w:r w:rsidR="006B1F40">
          <w:t>residualized</w:t>
        </w:r>
        <w:proofErr w:type="spellEnd"/>
        <w:r w:rsidR="006B1F40">
          <w:t>)</w:t>
        </w:r>
      </w:ins>
      <w:r>
        <w:t xml:space="preserve"> attention score with effect of covariates removed.</w:t>
      </w:r>
      <w:ins w:id="3497" w:author="Matthew McBee" w:date="2019-12-04T10:55:00Z">
        <w:r w:rsidR="00BB280A">
          <w:t xml:space="preserve"> Bottom panel: </w:t>
        </w:r>
      </w:ins>
      <w:ins w:id="3498" w:author="Matthew McBee" w:date="2019-12-04T10:56:00Z">
        <w:r w:rsidR="00BB280A">
          <w:t>red ‘x’ points are adjusted based on imputed covariate valu</w:t>
        </w:r>
      </w:ins>
      <w:ins w:id="3499" w:author="Matthew McBee" w:date="2019-12-04T10:57:00Z">
        <w:r w:rsidR="00BB280A">
          <w:t xml:space="preserve">es. Solid blue smoothing line fits to non-missing data only; red dashed smoothing line fit all data (including imputed values).  </w:t>
        </w:r>
      </w:ins>
    </w:p>
    <w:p w14:paraId="48D8BDC7" w14:textId="50E73960" w:rsidR="000B111F" w:rsidRDefault="00BB280A" w:rsidP="004C75BC">
      <w:ins w:id="3500" w:author="Matthew McBee" w:date="2019-12-04T10:54:00Z">
        <w:r>
          <w:rPr>
            <w:noProof/>
          </w:rPr>
          <w:drawing>
            <wp:anchor distT="0" distB="0" distL="114300" distR="114300" simplePos="0" relativeHeight="251661312" behindDoc="0" locked="0" layoutInCell="1" allowOverlap="1" wp14:anchorId="4AA1CAD8" wp14:editId="0D8336F9">
              <wp:simplePos x="0" y="0"/>
              <wp:positionH relativeFrom="column">
                <wp:posOffset>-175491</wp:posOffset>
              </wp:positionH>
              <wp:positionV relativeFrom="paragraph">
                <wp:posOffset>186690</wp:posOffset>
              </wp:positionV>
              <wp:extent cx="5941970" cy="5093208"/>
              <wp:effectExtent l="0" t="0" r="1905" b="0"/>
              <wp:wrapTopAndBottom/>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tterplots_std.png"/>
                      <pic:cNvPicPr/>
                    </pic:nvPicPr>
                    <pic:blipFill>
                      <a:blip r:embed="rId26"/>
                      <a:stretch>
                        <a:fillRect/>
                      </a:stretch>
                    </pic:blipFill>
                    <pic:spPr>
                      <a:xfrm>
                        <a:off x="0" y="0"/>
                        <a:ext cx="5941970" cy="5093208"/>
                      </a:xfrm>
                      <a:prstGeom prst="rect">
                        <a:avLst/>
                      </a:prstGeom>
                    </pic:spPr>
                  </pic:pic>
                </a:graphicData>
              </a:graphic>
              <wp14:sizeRelV relativeFrom="margin">
                <wp14:pctHeight>0</wp14:pctHeight>
              </wp14:sizeRelV>
            </wp:anchor>
          </w:drawing>
        </w:r>
      </w:ins>
    </w:p>
    <w:p w14:paraId="34ED095D" w14:textId="286F22BF" w:rsidR="004C75BC" w:rsidRDefault="000B111F" w:rsidP="004C75BC">
      <w:pPr>
        <w:spacing w:line="480" w:lineRule="auto"/>
      </w:pPr>
      <w:del w:id="3501" w:author="Matthew McBee" w:date="2019-12-04T10:53:00Z">
        <w:r w:rsidDel="00BB280A">
          <w:rPr>
            <w:noProof/>
          </w:rPr>
          <w:drawing>
            <wp:inline distT="0" distB="0" distL="0" distR="0" wp14:anchorId="47A099F5" wp14:editId="33F5B4FC">
              <wp:extent cx="5476240" cy="4693920"/>
              <wp:effectExtent l="0" t="0" r="10160" b="5080"/>
              <wp:docPr id="26" name="Picture 26" descr="Macintosh HD:Users:matt:OneDrive:NLSY-79:doc_v2:figures:scatterplo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OneDrive:NLSY-79:doc_v2:figures:scatterplots_std.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048CF381" w14:textId="33B686A7" w:rsidR="004C75BC" w:rsidRDefault="00BB280A" w:rsidP="004C75BC">
      <w:pPr>
        <w:rPr>
          <w:ins w:id="3502" w:author="Matthew McBee" w:date="2019-12-04T10:59:00Z"/>
        </w:rPr>
      </w:pPr>
      <w:ins w:id="3503" w:author="Matthew McBee" w:date="2019-12-04T10:58:00Z">
        <w:r>
          <w:t xml:space="preserve">Note: point locations are slightly jittered to reduce </w:t>
        </w:r>
        <w:proofErr w:type="spellStart"/>
        <w:r>
          <w:t>overplotting</w:t>
        </w:r>
      </w:ins>
      <w:proofErr w:type="spellEnd"/>
      <w:del w:id="3504" w:author="Matthew McBee" w:date="2019-12-04T10:58:00Z">
        <w:r w:rsidR="004C75BC" w:rsidDel="00BB280A">
          <w:br w:type="page"/>
        </w:r>
      </w:del>
    </w:p>
    <w:p w14:paraId="51C5CA5B" w14:textId="77777777" w:rsidR="00053464" w:rsidRDefault="00053464">
      <w:pPr>
        <w:rPr>
          <w:ins w:id="3505" w:author="Matthew McBee" w:date="2019-12-04T14:23:00Z"/>
        </w:rPr>
        <w:sectPr w:rsidR="00053464" w:rsidSect="00D2098F">
          <w:headerReference w:type="default" r:id="rId28"/>
          <w:footerReference w:type="even" r:id="rId29"/>
          <w:footerReference w:type="default" r:id="rId30"/>
          <w:pgSz w:w="12240" w:h="15840"/>
          <w:pgMar w:top="1440" w:right="1440" w:bottom="1440" w:left="1440" w:header="720" w:footer="720" w:gutter="0"/>
          <w:cols w:space="720"/>
          <w:docGrid w:linePitch="360"/>
        </w:sectPr>
      </w:pPr>
    </w:p>
    <w:p w14:paraId="6C41D262" w14:textId="4B99E268" w:rsidR="00BB280A" w:rsidRPr="006B1F40" w:rsidDel="00BB280A" w:rsidRDefault="00BB280A" w:rsidP="004C75BC">
      <w:pPr>
        <w:rPr>
          <w:del w:id="3506" w:author="Matthew McBee" w:date="2019-12-04T10:59:00Z"/>
        </w:rPr>
      </w:pPr>
    </w:p>
    <w:p w14:paraId="0993CDC9" w14:textId="3C060977" w:rsidR="00FD683E" w:rsidRPr="006B1F40" w:rsidDel="00BB280A" w:rsidRDefault="00FD683E" w:rsidP="00FD683E">
      <w:pPr>
        <w:rPr>
          <w:del w:id="3507" w:author="Matthew McBee" w:date="2019-12-04T10:59:00Z"/>
        </w:rPr>
      </w:pPr>
      <w:del w:id="3508" w:author="Matthew McBee" w:date="2019-12-04T10:59:00Z">
        <w:r w:rsidRPr="006B1F40" w:rsidDel="00BB280A">
          <w:delText>Figure 3</w:delText>
        </w:r>
      </w:del>
    </w:p>
    <w:p w14:paraId="064A4C79" w14:textId="2326F40F" w:rsidR="00FD683E" w:rsidRPr="006B1F40" w:rsidDel="00BB280A" w:rsidRDefault="00FD683E" w:rsidP="00FD683E">
      <w:pPr>
        <w:rPr>
          <w:del w:id="3509" w:author="Matthew McBee" w:date="2019-12-04T10:59:00Z"/>
        </w:rPr>
      </w:pPr>
      <w:del w:id="3510" w:author="Matthew McBee" w:date="2019-12-04T10:59:00Z">
        <w:r w:rsidRPr="006B1F40" w:rsidDel="00BB280A">
          <w:delText xml:space="preserve">Propensity score distributions for the low- and high-TV groups. </w:delText>
        </w:r>
        <w:r w:rsidRPr="006B1F40" w:rsidDel="00BB280A">
          <w:rPr>
            <w:i/>
          </w:rPr>
          <w:delText>Top row</w:delText>
        </w:r>
        <w:r w:rsidRPr="006B1F40" w:rsidDel="00BB280A">
          <w:delText>: 20</w:delText>
        </w:r>
        <w:r w:rsidRPr="006B1F40" w:rsidDel="00BB280A">
          <w:rPr>
            <w:vertAlign w:val="superscript"/>
          </w:rPr>
          <w:delText>th</w:delText>
        </w:r>
        <w:r w:rsidRPr="006B1F40" w:rsidDel="00BB280A">
          <w:delText>/80</w:delText>
        </w:r>
        <w:r w:rsidRPr="006B1F40" w:rsidDel="00BB280A">
          <w:rPr>
            <w:vertAlign w:val="superscript"/>
          </w:rPr>
          <w:delText>th</w:delText>
        </w:r>
        <w:r w:rsidRPr="006B1F40" w:rsidDel="00BB280A">
          <w:delText xml:space="preserve"> percentile cut points for defining the groups. </w:delText>
        </w:r>
        <w:r w:rsidRPr="006B1F40" w:rsidDel="00BB280A">
          <w:rPr>
            <w:i/>
          </w:rPr>
          <w:delText>Bottom row</w:delText>
        </w:r>
        <w:r w:rsidRPr="006B1F40" w:rsidDel="00BB280A">
          <w:delText xml:space="preserve">: median split cut point. </w:delText>
        </w:r>
        <w:r w:rsidRPr="006B1F40" w:rsidDel="00BB280A">
          <w:rPr>
            <w:i/>
          </w:rPr>
          <w:delText>Left column</w:delText>
        </w:r>
        <w:r w:rsidRPr="006B1F40" w:rsidDel="00BB280A">
          <w:delText>: TV use measured at age 1.5.</w:delText>
        </w:r>
        <w:r w:rsidRPr="006B1F40" w:rsidDel="00BB280A">
          <w:rPr>
            <w:i/>
          </w:rPr>
          <w:delText xml:space="preserve"> Right column</w:delText>
        </w:r>
        <w:r w:rsidRPr="006B1F40" w:rsidDel="00BB280A">
          <w:delText>: TV use measured at age 3.</w:delText>
        </w:r>
      </w:del>
    </w:p>
    <w:p w14:paraId="6B647720" w14:textId="286D9D85" w:rsidR="00FD683E" w:rsidRPr="006B1F40" w:rsidDel="00BB280A" w:rsidRDefault="00FD683E" w:rsidP="00FD683E">
      <w:pPr>
        <w:rPr>
          <w:del w:id="3511" w:author="Matthew McBee" w:date="2019-12-04T10:59:00Z"/>
        </w:rPr>
      </w:pPr>
    </w:p>
    <w:p w14:paraId="083AF72C" w14:textId="503F5EFE" w:rsidR="00FD683E" w:rsidRPr="006B1F40" w:rsidDel="00BB280A" w:rsidRDefault="00FD683E" w:rsidP="00FD683E">
      <w:pPr>
        <w:spacing w:line="480" w:lineRule="auto"/>
        <w:rPr>
          <w:del w:id="3512" w:author="Matthew McBee" w:date="2019-12-04T10:59:00Z"/>
        </w:rPr>
      </w:pPr>
      <w:del w:id="3513" w:author="Matthew McBee" w:date="2019-12-04T10:59:00Z">
        <w:r w:rsidRPr="006B1F40" w:rsidDel="00BB280A">
          <w:rPr>
            <w:noProof/>
          </w:rPr>
          <w:drawing>
            <wp:inline distT="0" distB="0" distL="0" distR="0" wp14:anchorId="14ECB9EC" wp14:editId="58A55725">
              <wp:extent cx="2879360" cy="1920240"/>
              <wp:effectExtent l="0" t="0" r="0" b="10160"/>
              <wp:docPr id="27" name="Picture 27" descr="Macintosh HD:Users:matt:OneDrive:NLSY-79:doc_v2:figures:fig_propensity_ATE_density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OneDrive:NLSY-79:doc_v2:figures:fig_propensity_ATE_density_age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sidRPr="006B1F40" w:rsidDel="00BB280A">
          <w:rPr>
            <w:noProof/>
          </w:rPr>
          <w:drawing>
            <wp:inline distT="0" distB="0" distL="0" distR="0" wp14:anchorId="5A0CFA0F" wp14:editId="3EE20690">
              <wp:extent cx="2879360" cy="1920240"/>
              <wp:effectExtent l="0" t="0" r="0" b="10160"/>
              <wp:docPr id="28" name="Picture 28" descr="Macintosh HD:Users:matt:OneDrive:NLSY-79:doc_v2:figures:fig_propensity_ATE_density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OneDrive:NLSY-79:doc_v2:figures:fig_propensity_ATE_density_age3.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del>
    </w:p>
    <w:p w14:paraId="5928FFDD" w14:textId="7D747D4B" w:rsidR="00FD683E" w:rsidRPr="006B1F40" w:rsidDel="00BB280A" w:rsidRDefault="00FD683E" w:rsidP="00FD683E">
      <w:pPr>
        <w:spacing w:line="480" w:lineRule="auto"/>
        <w:rPr>
          <w:del w:id="3514" w:author="Matthew McBee" w:date="2019-12-04T10:59:00Z"/>
        </w:rPr>
      </w:pPr>
      <w:del w:id="3515" w:author="Matthew McBee" w:date="2019-12-04T10:59:00Z">
        <w:r w:rsidRPr="006B1F40" w:rsidDel="00BB280A">
          <w:rPr>
            <w:noProof/>
          </w:rPr>
          <w:drawing>
            <wp:inline distT="0" distB="0" distL="0" distR="0" wp14:anchorId="0022987C" wp14:editId="4A407C2D">
              <wp:extent cx="2879360" cy="1920240"/>
              <wp:effectExtent l="0" t="0" r="0" b="10160"/>
              <wp:docPr id="29" name="Picture 29" descr="Macintosh HD:Users:matt:OneDrive:NLSY-79:doc_v2:figures:fig_propensity_ATE_density_age1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tt:OneDrive:NLSY-79:doc_v2:figures:fig_propensity_ATE_density_age1_50spl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sidRPr="006B1F40" w:rsidDel="00BB280A">
          <w:rPr>
            <w:noProof/>
          </w:rPr>
          <w:drawing>
            <wp:inline distT="0" distB="0" distL="0" distR="0" wp14:anchorId="26E8ADDB" wp14:editId="476274D0">
              <wp:extent cx="2879360" cy="1920240"/>
              <wp:effectExtent l="0" t="0" r="0" b="10160"/>
              <wp:docPr id="30" name="Picture 30" descr="Macintosh HD:Users:matt:OneDrive:NLSY-79:doc_v2:figures:fig_propensity_ATT_density_age3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tt:OneDrive:NLSY-79:doc_v2:figures:fig_propensity_ATT_density_age3_50split.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del>
    </w:p>
    <w:p w14:paraId="4AD1C5B4" w14:textId="4E6BEA86" w:rsidR="00FD683E" w:rsidRPr="006B1F40" w:rsidDel="00BB280A" w:rsidRDefault="00FD683E">
      <w:pPr>
        <w:rPr>
          <w:del w:id="3516" w:author="Matthew McBee" w:date="2019-12-04T10:59:00Z"/>
        </w:rPr>
      </w:pPr>
      <w:del w:id="3517" w:author="Matthew McBee" w:date="2019-12-04T10:59:00Z">
        <w:r w:rsidRPr="006B1F40" w:rsidDel="00BB280A">
          <w:br w:type="page"/>
        </w:r>
      </w:del>
    </w:p>
    <w:p w14:paraId="7AB763BE" w14:textId="470C9AE0" w:rsidR="004C75BC" w:rsidRPr="006B1F40" w:rsidDel="00BB280A" w:rsidRDefault="00071AC1" w:rsidP="004C75BC">
      <w:pPr>
        <w:rPr>
          <w:del w:id="3518" w:author="Matthew McBee" w:date="2019-12-04T10:59:00Z"/>
        </w:rPr>
      </w:pPr>
      <w:del w:id="3519" w:author="Matthew McBee" w:date="2019-12-04T10:59:00Z">
        <w:r w:rsidRPr="006B1F40" w:rsidDel="00BB280A">
          <w:delText xml:space="preserve">Figure </w:delText>
        </w:r>
        <w:r w:rsidR="00FD683E" w:rsidRPr="006B1F40" w:rsidDel="00BB280A">
          <w:delText>4</w:delText>
        </w:r>
      </w:del>
    </w:p>
    <w:p w14:paraId="687A6C67" w14:textId="177EF9D3" w:rsidR="004C75BC" w:rsidRPr="006B1F40" w:rsidDel="00BB280A" w:rsidRDefault="004C75BC" w:rsidP="004C75BC">
      <w:pPr>
        <w:rPr>
          <w:del w:id="3520" w:author="Matthew McBee" w:date="2019-12-04T10:59:00Z"/>
        </w:rPr>
      </w:pPr>
      <w:del w:id="3521" w:author="Matthew McBee" w:date="2019-12-04T10:59:00Z">
        <w:r w:rsidRPr="006B1F40" w:rsidDel="00BB280A">
          <w:delText>Relative influence of variables in the propensity score model predicting TV use at age 1.5.</w:delText>
        </w:r>
      </w:del>
    </w:p>
    <w:p w14:paraId="3B9D9957" w14:textId="7D42C746" w:rsidR="004C75BC" w:rsidRPr="006B1F40" w:rsidDel="00BB280A" w:rsidRDefault="004C75BC" w:rsidP="004C75BC">
      <w:pPr>
        <w:rPr>
          <w:del w:id="3522" w:author="Matthew McBee" w:date="2019-12-04T10:59:00Z"/>
        </w:rPr>
      </w:pPr>
    </w:p>
    <w:p w14:paraId="281063FE" w14:textId="5F71CAC7" w:rsidR="004C75BC" w:rsidRPr="006B1F40" w:rsidDel="00BB280A" w:rsidRDefault="00CB38BF" w:rsidP="004C75BC">
      <w:pPr>
        <w:rPr>
          <w:del w:id="3523" w:author="Matthew McBee" w:date="2019-12-04T10:59:00Z"/>
        </w:rPr>
      </w:pPr>
      <w:del w:id="3524" w:author="Matthew McBee" w:date="2019-12-04T10:59:00Z">
        <w:r w:rsidRPr="006B1F40" w:rsidDel="00BB280A">
          <w:rPr>
            <w:noProof/>
          </w:rPr>
          <w:drawing>
            <wp:inline distT="0" distB="0" distL="0" distR="0" wp14:anchorId="6E171C2E" wp14:editId="3E7D844A">
              <wp:extent cx="4686300" cy="4351564"/>
              <wp:effectExtent l="0" t="0" r="0" b="0"/>
              <wp:docPr id="9" name="Picture 9" descr="Macintosh HD:Users:matt:OneDrive:NLSY-79:doc_v2:figures:ATE_pscore_contributor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OneDrive:NLSY-79:doc_v2:figures:ATE_pscore_contributors_ag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6300" cy="4351564"/>
                      </a:xfrm>
                      <a:prstGeom prst="rect">
                        <a:avLst/>
                      </a:prstGeom>
                      <a:noFill/>
                      <a:ln>
                        <a:noFill/>
                      </a:ln>
                    </pic:spPr>
                  </pic:pic>
                </a:graphicData>
              </a:graphic>
            </wp:inline>
          </w:drawing>
        </w:r>
      </w:del>
    </w:p>
    <w:p w14:paraId="6BD1DFF6" w14:textId="2B7D0BF6" w:rsidR="004735F6" w:rsidRPr="006B1F40" w:rsidDel="00BB280A" w:rsidRDefault="004735F6" w:rsidP="004C75BC">
      <w:pPr>
        <w:rPr>
          <w:del w:id="3525" w:author="Matthew McBee" w:date="2019-12-04T10:59:00Z"/>
        </w:rPr>
      </w:pPr>
    </w:p>
    <w:p w14:paraId="17D8C265" w14:textId="6A9D2C65" w:rsidR="004C75BC" w:rsidRPr="006B1F40" w:rsidDel="00BB280A" w:rsidRDefault="004C75BC" w:rsidP="004C75BC">
      <w:pPr>
        <w:rPr>
          <w:del w:id="3526" w:author="Matthew McBee" w:date="2019-12-04T10:59:00Z"/>
        </w:rPr>
      </w:pPr>
      <w:del w:id="3527" w:author="Matthew McBee" w:date="2019-12-04T10:59:00Z">
        <w:r w:rsidRPr="006B1F40" w:rsidDel="00BB280A">
          <w:delText>Note: Based on TV use groups based on the 20</w:delText>
        </w:r>
        <w:r w:rsidRPr="006B1F40" w:rsidDel="00BB280A">
          <w:rPr>
            <w:vertAlign w:val="superscript"/>
          </w:rPr>
          <w:delText>th</w:delText>
        </w:r>
        <w:r w:rsidRPr="006B1F40" w:rsidDel="00BB280A">
          <w:delText xml:space="preserve"> / 80</w:delText>
        </w:r>
        <w:r w:rsidRPr="006B1F40" w:rsidDel="00BB280A">
          <w:rPr>
            <w:vertAlign w:val="superscript"/>
          </w:rPr>
          <w:delText>th</w:delText>
        </w:r>
        <w:r w:rsidRPr="006B1F40" w:rsidDel="00BB280A">
          <w:delText xml:space="preserve"> percentile </w:delText>
        </w:r>
        <w:r w:rsidR="00864861" w:rsidRPr="006B1F40" w:rsidDel="00BB280A">
          <w:delText>cut point</w:delText>
        </w:r>
        <w:r w:rsidRPr="006B1F40" w:rsidDel="00BB280A">
          <w:delText xml:space="preserve">s and propensity scores optimized to estimate the ATE. </w:delText>
        </w:r>
        <w:r w:rsidR="007B1F62" w:rsidRPr="006B1F40" w:rsidDel="00BB280A">
          <w:rPr>
            <w:i/>
          </w:rPr>
          <w:delText xml:space="preserve">Age </w:delText>
        </w:r>
        <w:r w:rsidR="007B1F62" w:rsidRPr="006B1F40" w:rsidDel="00BB280A">
          <w:delText xml:space="preserve">= </w:delText>
        </w:r>
        <w:r w:rsidR="00F741BA" w:rsidRPr="006B1F40" w:rsidDel="00BB280A">
          <w:delText xml:space="preserve">child </w:delText>
        </w:r>
        <w:r w:rsidR="007B1F62" w:rsidRPr="006B1F40" w:rsidDel="00BB280A">
          <w:delText xml:space="preserve">age at index year. </w:delText>
        </w:r>
        <w:r w:rsidR="007B1F62" w:rsidRPr="006B1F40" w:rsidDel="00BB280A">
          <w:rPr>
            <w:i/>
          </w:rPr>
          <w:delText>CESD9</w:delText>
        </w:r>
        <w:r w:rsidR="007B1F62" w:rsidRPr="006B1F40" w:rsidDel="00BB280A">
          <w:delText xml:space="preserve">2 = maternal CES-D depression score measured in 1992. </w:delText>
        </w:r>
        <w:r w:rsidR="007B1F62" w:rsidRPr="006B1F40" w:rsidDel="00BB280A">
          <w:rPr>
            <w:i/>
          </w:rPr>
          <w:delText>Income</w:delText>
        </w:r>
        <w:r w:rsidR="007B1F62" w:rsidRPr="006B1F40" w:rsidDel="00BB280A">
          <w:delText xml:space="preserve"> = family income</w:delText>
        </w:r>
        <w:r w:rsidR="00B31E32" w:rsidRPr="006B1F40" w:rsidDel="00BB280A">
          <w:delText xml:space="preserve">. </w:delText>
        </w:r>
        <w:r w:rsidR="00F72A9A" w:rsidRPr="006B1F40" w:rsidDel="00BB280A">
          <w:rPr>
            <w:i/>
          </w:rPr>
          <w:delText>Rosen87</w:delText>
        </w:r>
        <w:r w:rsidR="00F72A9A" w:rsidRPr="006B1F40" w:rsidDel="00BB280A">
          <w:delText xml:space="preserve"> = maternal Rosenberg self-esteem score measured in 1987. </w:delText>
        </w:r>
        <w:r w:rsidR="00F72A9A" w:rsidRPr="006B1F40" w:rsidDel="00BB280A">
          <w:rPr>
            <w:i/>
          </w:rPr>
          <w:delText>CogStim13</w:delText>
        </w:r>
        <w:r w:rsidR="00F72A9A" w:rsidRPr="006B1F40" w:rsidDel="00BB280A">
          <w:delText xml:space="preserve"> = cognitive</w:delText>
        </w:r>
        <w:r w:rsidR="00B31E32" w:rsidRPr="006B1F40" w:rsidDel="00BB280A">
          <w:delText xml:space="preserve"> stimulation of home environment</w:delText>
        </w:r>
        <w:r w:rsidR="00F72A9A" w:rsidRPr="006B1F40" w:rsidDel="00BB280A">
          <w:delText xml:space="preserve">. </w:delText>
        </w:r>
        <w:r w:rsidR="00F72A9A" w:rsidRPr="006B1F40" w:rsidDel="00BB280A">
          <w:rPr>
            <w:i/>
          </w:rPr>
          <w:delText>EmoSupp13</w:delText>
        </w:r>
        <w:r w:rsidR="00F72A9A" w:rsidRPr="006B1F40" w:rsidDel="00BB280A">
          <w:delText xml:space="preserve"> = emotional support of home environment. </w:delText>
        </w:r>
        <w:r w:rsidR="00F72A9A" w:rsidRPr="006B1F40" w:rsidDel="00BB280A">
          <w:rPr>
            <w:i/>
          </w:rPr>
          <w:delText>PartnerEdu</w:delText>
        </w:r>
        <w:r w:rsidR="00F72A9A" w:rsidRPr="006B1F40" w:rsidDel="00BB280A">
          <w:delText xml:space="preserve"> = partner’s educational attainment. </w:delText>
        </w:r>
        <w:r w:rsidR="00F72A9A" w:rsidRPr="006B1F40" w:rsidDel="00BB280A">
          <w:rPr>
            <w:i/>
          </w:rPr>
          <w:delText>temperament</w:delText>
        </w:r>
        <w:r w:rsidR="00F72A9A" w:rsidRPr="006B1F40" w:rsidDel="00BB280A">
          <w:delText xml:space="preserve"> = child’s temperament score. </w:delText>
        </w:r>
        <w:r w:rsidR="00F72A9A" w:rsidRPr="006B1F40" w:rsidDel="00BB280A">
          <w:rPr>
            <w:i/>
          </w:rPr>
          <w:delText xml:space="preserve">BMI </w:delText>
        </w:r>
        <w:r w:rsidR="00F72A9A" w:rsidRPr="006B1F40" w:rsidDel="00BB280A">
          <w:delText xml:space="preserve">= child’s body mass index. </w:delText>
        </w:r>
        <w:r w:rsidR="00F741BA" w:rsidRPr="006B1F40" w:rsidDel="00BB280A">
          <w:rPr>
            <w:i/>
          </w:rPr>
          <w:delText>momEdu</w:delText>
        </w:r>
        <w:r w:rsidR="00F741BA" w:rsidRPr="006B1F40" w:rsidDel="00BB280A">
          <w:delText xml:space="preserve"> = mother’s educational attainment. </w:delText>
        </w:r>
        <w:r w:rsidR="00F72A9A" w:rsidRPr="006B1F40" w:rsidDel="00BB280A">
          <w:rPr>
            <w:i/>
          </w:rPr>
          <w:delText>SMSA</w:delText>
        </w:r>
        <w:r w:rsidR="00F72A9A" w:rsidRPr="006B1F40" w:rsidDel="00BB280A">
          <w:delText xml:space="preserve"> = statistical metropolitan sampling area category for the home</w:delText>
        </w:r>
        <w:r w:rsidR="00466E2D" w:rsidRPr="006B1F40" w:rsidDel="00BB280A">
          <w:delText xml:space="preserve">. </w:delText>
        </w:r>
        <w:r w:rsidR="00F72A9A" w:rsidRPr="006B1F40" w:rsidDel="00BB280A">
          <w:rPr>
            <w:i/>
          </w:rPr>
          <w:delText xml:space="preserve">poorHealth </w:delText>
        </w:r>
        <w:r w:rsidR="00F72A9A" w:rsidRPr="006B1F40" w:rsidDel="00BB280A">
          <w:delText xml:space="preserve">= </w:delText>
        </w:r>
        <w:r w:rsidR="00466E2D" w:rsidRPr="006B1F40" w:rsidDel="00BB280A">
          <w:delText>binary indicator of child health problems</w:delText>
        </w:r>
        <w:r w:rsidR="00B31E32" w:rsidRPr="006B1F40" w:rsidDel="00BB280A">
          <w:delText xml:space="preserve"> limiting usual activities</w:delText>
        </w:r>
        <w:r w:rsidR="00466E2D" w:rsidRPr="006B1F40" w:rsidDel="00BB280A">
          <w:delText xml:space="preserve">. </w:delText>
        </w:r>
        <w:r w:rsidR="00466E2D" w:rsidRPr="006B1F40" w:rsidDel="00BB280A">
          <w:rPr>
            <w:i/>
          </w:rPr>
          <w:delText>momAge</w:delText>
        </w:r>
        <w:r w:rsidR="00466E2D" w:rsidRPr="006B1F40" w:rsidDel="00BB280A">
          <w:delText xml:space="preserve"> </w:delText>
        </w:r>
        <w:r w:rsidR="00F741BA" w:rsidRPr="006B1F40" w:rsidDel="00BB280A">
          <w:delText xml:space="preserve">= </w:delText>
        </w:r>
        <w:r w:rsidR="00466E2D" w:rsidRPr="006B1F40" w:rsidDel="00BB280A">
          <w:delText xml:space="preserve">mother’s age when child was born. </w:delText>
        </w:r>
        <w:r w:rsidR="00466E2D" w:rsidRPr="006B1F40" w:rsidDel="00BB280A">
          <w:rPr>
            <w:i/>
          </w:rPr>
          <w:delText>smoking</w:delText>
        </w:r>
        <w:r w:rsidR="001827EB" w:rsidRPr="006B1F40" w:rsidDel="00BB280A">
          <w:delText xml:space="preserve"> = binary indicator of </w:delText>
        </w:r>
        <w:r w:rsidR="00466E2D" w:rsidRPr="006B1F40" w:rsidDel="00BB280A">
          <w:delText>maternal smoking during pregnan</w:delText>
        </w:r>
        <w:r w:rsidR="001827EB" w:rsidRPr="006B1F40" w:rsidDel="00BB280A">
          <w:delText>c</w:delText>
        </w:r>
        <w:r w:rsidR="00466E2D" w:rsidRPr="006B1F40" w:rsidDel="00BB280A">
          <w:delText>y</w:delText>
        </w:r>
        <w:r w:rsidR="001827EB" w:rsidRPr="006B1F40" w:rsidDel="00BB280A">
          <w:delText xml:space="preserve">. </w:delText>
        </w:r>
        <w:r w:rsidR="001827EB" w:rsidRPr="006B1F40" w:rsidDel="00BB280A">
          <w:rPr>
            <w:i/>
          </w:rPr>
          <w:delText>lowBirthWt</w:delText>
        </w:r>
        <w:r w:rsidR="001827EB" w:rsidRPr="006B1F40" w:rsidDel="00BB280A">
          <w:delText xml:space="preserve"> = binary indicator of low birth weight. </w:delText>
        </w:r>
        <w:r w:rsidR="001827EB" w:rsidRPr="006B1F40" w:rsidDel="00BB280A">
          <w:rPr>
            <w:i/>
          </w:rPr>
          <w:delText>race</w:delText>
        </w:r>
        <w:r w:rsidR="001827EB" w:rsidRPr="006B1F40" w:rsidDel="00BB280A">
          <w:delText xml:space="preserve"> = </w:delText>
        </w:r>
        <w:r w:rsidR="00F272D4" w:rsidRPr="006B1F40" w:rsidDel="00BB280A">
          <w:delText xml:space="preserve">child’s race category. </w:delText>
        </w:r>
        <w:r w:rsidR="00F272D4" w:rsidRPr="006B1F40" w:rsidDel="00BB280A">
          <w:rPr>
            <w:i/>
          </w:rPr>
          <w:delText>kidsInHouse</w:delText>
        </w:r>
        <w:r w:rsidR="00F272D4" w:rsidRPr="006B1F40" w:rsidDel="00BB280A">
          <w:delText xml:space="preserve"> = number of children </w:delText>
        </w:r>
        <w:r w:rsidR="001C1839" w:rsidRPr="006B1F40" w:rsidDel="00BB280A">
          <w:delText xml:space="preserve">of the mother </w:delText>
        </w:r>
        <w:r w:rsidR="00F272D4" w:rsidRPr="006B1F40" w:rsidDel="00BB280A">
          <w:delText xml:space="preserve">in the household. </w:delText>
        </w:r>
        <w:r w:rsidR="00F272D4" w:rsidRPr="006B1F40" w:rsidDel="00BB280A">
          <w:rPr>
            <w:i/>
          </w:rPr>
          <w:delText>preterm</w:delText>
        </w:r>
        <w:r w:rsidR="00F272D4" w:rsidRPr="006B1F40" w:rsidDel="00BB280A">
          <w:delText xml:space="preserve"> = child was </w:delText>
        </w:r>
        <w:r w:rsidR="001C1839" w:rsidRPr="006B1F40" w:rsidDel="00BB280A">
          <w:delText>born at &lt; 37 weeks gestation.</w:delText>
        </w:r>
        <w:r w:rsidR="00F272D4" w:rsidRPr="006B1F40" w:rsidDel="00BB280A">
          <w:delText xml:space="preserve"> </w:delText>
        </w:r>
        <w:r w:rsidR="00F272D4" w:rsidRPr="006B1F40" w:rsidDel="00BB280A">
          <w:rPr>
            <w:i/>
          </w:rPr>
          <w:delText>alcohol</w:delText>
        </w:r>
        <w:r w:rsidR="00F272D4" w:rsidRPr="006B1F40" w:rsidDel="00BB280A">
          <w:delText xml:space="preserve"> = binary indicator of maternal alcohol use during pregnancy. </w:delText>
        </w:r>
        <w:r w:rsidR="00F272D4" w:rsidRPr="006B1F40" w:rsidDel="00BB280A">
          <w:rPr>
            <w:i/>
          </w:rPr>
          <w:delText>fatherabsent</w:delText>
        </w:r>
        <w:r w:rsidR="00F272D4" w:rsidRPr="006B1F40" w:rsidDel="00BB280A">
          <w:delText xml:space="preserve"> = child’s father does not live in the household. </w:delText>
        </w:r>
        <w:r w:rsidR="00F272D4" w:rsidRPr="006B1F40" w:rsidDel="00BB280A">
          <w:rPr>
            <w:i/>
          </w:rPr>
          <w:delText>female</w:delText>
        </w:r>
        <w:r w:rsidR="00F272D4" w:rsidRPr="006B1F40" w:rsidDel="00BB280A">
          <w:delText xml:space="preserve"> = binary indicator that child is female.</w:delText>
        </w:r>
      </w:del>
    </w:p>
    <w:p w14:paraId="71A65C3A" w14:textId="3345F526" w:rsidR="004C75BC" w:rsidRPr="006B1F40" w:rsidDel="00BB280A" w:rsidRDefault="004C75BC" w:rsidP="004C75BC">
      <w:pPr>
        <w:spacing w:line="480" w:lineRule="auto"/>
        <w:rPr>
          <w:del w:id="3528" w:author="Matthew McBee" w:date="2019-12-04T10:59:00Z"/>
        </w:rPr>
      </w:pPr>
      <w:del w:id="3529" w:author="Matthew McBee" w:date="2019-12-04T10:59:00Z">
        <w:r w:rsidRPr="006B1F40" w:rsidDel="00BB280A">
          <w:br w:type="page"/>
        </w:r>
      </w:del>
    </w:p>
    <w:p w14:paraId="162D1E79" w14:textId="17D4E6E6" w:rsidR="004C75BC" w:rsidRPr="006B1F40" w:rsidDel="00BB280A" w:rsidRDefault="004C75BC" w:rsidP="004C75BC">
      <w:pPr>
        <w:rPr>
          <w:del w:id="3530" w:author="Matthew McBee" w:date="2019-12-04T10:59:00Z"/>
        </w:rPr>
      </w:pPr>
      <w:del w:id="3531" w:author="Matthew McBee" w:date="2019-12-04T10:59:00Z">
        <w:r w:rsidRPr="006B1F40" w:rsidDel="00BB280A">
          <w:delText>Fi</w:delText>
        </w:r>
        <w:r w:rsidR="00071AC1" w:rsidRPr="006B1F40" w:rsidDel="00BB280A">
          <w:delText xml:space="preserve">gure </w:delText>
        </w:r>
        <w:r w:rsidR="00FD683E" w:rsidRPr="006B1F40" w:rsidDel="00BB280A">
          <w:delText>5</w:delText>
        </w:r>
      </w:del>
    </w:p>
    <w:p w14:paraId="5BF6D61B" w14:textId="3D768D8B" w:rsidR="004C75BC" w:rsidRPr="006B1F40" w:rsidDel="00BB280A" w:rsidRDefault="004C75BC" w:rsidP="004C75BC">
      <w:pPr>
        <w:rPr>
          <w:del w:id="3532" w:author="Matthew McBee" w:date="2019-12-04T10:59:00Z"/>
        </w:rPr>
      </w:pPr>
      <w:del w:id="3533" w:author="Matthew McBee" w:date="2019-12-04T10:59:00Z">
        <w:r w:rsidRPr="006B1F40" w:rsidDel="00BB280A">
          <w:delText>Relative influence of variables in the propensity score model predicting TV use at age 3.</w:delText>
        </w:r>
      </w:del>
    </w:p>
    <w:p w14:paraId="2780B4F5" w14:textId="0820D19C" w:rsidR="004C75BC" w:rsidRPr="006B1F40" w:rsidDel="00BB280A" w:rsidRDefault="004C75BC" w:rsidP="004C75BC">
      <w:pPr>
        <w:rPr>
          <w:del w:id="3534" w:author="Matthew McBee" w:date="2019-12-04T10:59:00Z"/>
        </w:rPr>
      </w:pPr>
    </w:p>
    <w:p w14:paraId="0FAAEB1B" w14:textId="0078230F" w:rsidR="004C75BC" w:rsidRPr="006B1F40" w:rsidDel="00BB280A" w:rsidRDefault="004735F6" w:rsidP="004C75BC">
      <w:pPr>
        <w:rPr>
          <w:del w:id="3535" w:author="Matthew McBee" w:date="2019-12-04T10:59:00Z"/>
        </w:rPr>
      </w:pPr>
      <w:del w:id="3536" w:author="Matthew McBee" w:date="2019-12-04T10:59:00Z">
        <w:r w:rsidRPr="006B1F40" w:rsidDel="00BB280A">
          <w:rPr>
            <w:noProof/>
          </w:rPr>
          <w:drawing>
            <wp:inline distT="0" distB="0" distL="0" distR="0" wp14:anchorId="15286D85" wp14:editId="6CDACC7D">
              <wp:extent cx="4687355" cy="4352544"/>
              <wp:effectExtent l="0" t="0" r="12065" b="0"/>
              <wp:docPr id="13" name="Picture 13" descr="Macintosh HD:Users:matt:OneDrive:NLSY-79:doc_v2:figures:ATE_pscore_contributors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OneDrive:NLSY-79:doc_v2:figures:ATE_pscore_contributors_age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87355" cy="4352544"/>
                      </a:xfrm>
                      <a:prstGeom prst="rect">
                        <a:avLst/>
                      </a:prstGeom>
                      <a:noFill/>
                      <a:ln>
                        <a:noFill/>
                      </a:ln>
                    </pic:spPr>
                  </pic:pic>
                </a:graphicData>
              </a:graphic>
            </wp:inline>
          </w:drawing>
        </w:r>
      </w:del>
    </w:p>
    <w:p w14:paraId="2B0A24F4" w14:textId="1BE5A522" w:rsidR="004C75BC" w:rsidRPr="006B1F40" w:rsidDel="00BB280A" w:rsidRDefault="004C75BC" w:rsidP="004C75BC">
      <w:pPr>
        <w:rPr>
          <w:del w:id="3537" w:author="Matthew McBee" w:date="2019-12-04T10:59:00Z"/>
        </w:rPr>
      </w:pPr>
    </w:p>
    <w:p w14:paraId="3F387CAF" w14:textId="7FD81737" w:rsidR="004C75BC" w:rsidRPr="006B1F40" w:rsidDel="00BB280A" w:rsidRDefault="004C75BC" w:rsidP="004C75BC">
      <w:pPr>
        <w:rPr>
          <w:del w:id="3538" w:author="Matthew McBee" w:date="2019-12-04T10:59:00Z"/>
        </w:rPr>
      </w:pPr>
      <w:del w:id="3539" w:author="Matthew McBee" w:date="2019-12-04T10:59:00Z">
        <w:r w:rsidRPr="006B1F40" w:rsidDel="00BB280A">
          <w:delText>Note: Based on TV use groups defined by the 20</w:delText>
        </w:r>
        <w:r w:rsidRPr="006B1F40" w:rsidDel="00BB280A">
          <w:rPr>
            <w:vertAlign w:val="superscript"/>
          </w:rPr>
          <w:delText>th</w:delText>
        </w:r>
        <w:r w:rsidRPr="006B1F40" w:rsidDel="00BB280A">
          <w:delText xml:space="preserve"> / 80</w:delText>
        </w:r>
        <w:r w:rsidRPr="006B1F40" w:rsidDel="00BB280A">
          <w:rPr>
            <w:vertAlign w:val="superscript"/>
          </w:rPr>
          <w:delText>th</w:delText>
        </w:r>
        <w:r w:rsidRPr="006B1F40" w:rsidDel="00BB280A">
          <w:delText xml:space="preserve"> percentile </w:delText>
        </w:r>
        <w:r w:rsidR="00864861" w:rsidRPr="006B1F40" w:rsidDel="00BB280A">
          <w:delText>cut point</w:delText>
        </w:r>
        <w:r w:rsidRPr="006B1F40" w:rsidDel="00BB280A">
          <w:delText xml:space="preserve">s and propensity scores optimized to estimate the ATE. </w:delText>
        </w:r>
        <w:r w:rsidR="00FC3F19" w:rsidRPr="006B1F40" w:rsidDel="00BB280A">
          <w:delText xml:space="preserve">Note for Figure 4 describes variable labels. </w:delText>
        </w:r>
      </w:del>
    </w:p>
    <w:p w14:paraId="75140975" w14:textId="1FFF858E" w:rsidR="004C75BC" w:rsidRPr="006B1F40" w:rsidDel="00BB280A" w:rsidRDefault="004C75BC" w:rsidP="004C75BC">
      <w:pPr>
        <w:spacing w:line="480" w:lineRule="auto"/>
        <w:rPr>
          <w:del w:id="3540" w:author="Matthew McBee" w:date="2019-12-04T10:59:00Z"/>
        </w:rPr>
      </w:pPr>
    </w:p>
    <w:p w14:paraId="1CBBBD13" w14:textId="2C65BE67" w:rsidR="004C75BC" w:rsidRPr="006B1F40" w:rsidDel="00BB280A" w:rsidRDefault="004C75BC" w:rsidP="004C75BC">
      <w:pPr>
        <w:rPr>
          <w:del w:id="3541" w:author="Matthew McBee" w:date="2019-12-04T10:59:00Z"/>
        </w:rPr>
        <w:sectPr w:rsidR="004C75BC" w:rsidRPr="006B1F40" w:rsidDel="00BB280A" w:rsidSect="00C80935">
          <w:pgSz w:w="12240" w:h="15840"/>
          <w:pgMar w:top="1440" w:right="1440" w:bottom="1440" w:left="1440" w:header="720" w:footer="720" w:gutter="0"/>
          <w:cols w:space="720"/>
          <w:docGrid w:linePitch="360"/>
        </w:sectPr>
      </w:pPr>
    </w:p>
    <w:p w14:paraId="235EDEFF" w14:textId="79E16F1F" w:rsidR="00FF08C3" w:rsidRPr="006B1F40" w:rsidDel="00BB280A" w:rsidRDefault="00FF08C3" w:rsidP="00FF08C3">
      <w:pPr>
        <w:rPr>
          <w:del w:id="3542" w:author="Matthew McBee" w:date="2019-12-04T10:59:00Z"/>
        </w:rPr>
      </w:pPr>
      <w:del w:id="3543" w:author="Matthew McBee" w:date="2019-12-04T10:59:00Z">
        <w:r w:rsidRPr="006B1F40" w:rsidDel="00BB280A">
          <w:delText>Figure 6</w:delText>
        </w:r>
      </w:del>
    </w:p>
    <w:p w14:paraId="099DA77E" w14:textId="5B2F66A2" w:rsidR="00FF08C3" w:rsidRPr="006B1F40" w:rsidDel="00BB280A" w:rsidRDefault="00FF08C3" w:rsidP="00FF08C3">
      <w:pPr>
        <w:rPr>
          <w:del w:id="3544" w:author="Matthew McBee" w:date="2019-12-04T10:59:00Z"/>
          <w:noProof/>
        </w:rPr>
      </w:pPr>
      <w:del w:id="3545" w:author="Matthew McBee" w:date="2019-12-04T10:59:00Z">
        <w:r w:rsidRPr="006B1F40" w:rsidDel="00BB280A">
          <w:delText>Covariate balance for stratification model continuous variables. TV use measured at age ~1.5.</w:delText>
        </w:r>
        <w:r w:rsidRPr="006B1F40" w:rsidDel="00BB280A">
          <w:rPr>
            <w:noProof/>
          </w:rPr>
          <w:delText xml:space="preserve"> </w:delText>
        </w:r>
      </w:del>
    </w:p>
    <w:p w14:paraId="002F51DD" w14:textId="44813057" w:rsidR="00FF08C3" w:rsidRPr="006B1F40" w:rsidDel="00BB280A" w:rsidRDefault="00FF08C3" w:rsidP="00FF08C3">
      <w:pPr>
        <w:rPr>
          <w:del w:id="3546" w:author="Matthew McBee" w:date="2019-12-04T10:59:00Z"/>
          <w:noProof/>
        </w:rPr>
      </w:pPr>
    </w:p>
    <w:p w14:paraId="32642A88" w14:textId="50158CCD" w:rsidR="00FF08C3" w:rsidRPr="006B1F40" w:rsidDel="00BB280A" w:rsidRDefault="00FF08C3" w:rsidP="00FF08C3">
      <w:pPr>
        <w:rPr>
          <w:del w:id="3547" w:author="Matthew McBee" w:date="2019-12-04T10:59:00Z"/>
        </w:rPr>
      </w:pPr>
      <w:del w:id="3548" w:author="Matthew McBee" w:date="2019-12-04T10:59:00Z">
        <w:r w:rsidRPr="006B1F40" w:rsidDel="00BB280A">
          <w:rPr>
            <w:noProof/>
          </w:rPr>
          <w:drawing>
            <wp:inline distT="0" distB="0" distL="0" distR="0" wp14:anchorId="2A314D47" wp14:editId="406E652D">
              <wp:extent cx="4946073" cy="6400800"/>
              <wp:effectExtent l="0" t="0" r="6985" b="0"/>
              <wp:docPr id="31" name="Picture 31" descr="Macintosh HD:Users:matt:OneDrive:NLSY-79:doc_v2:figures:strat_balance_continuou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tt:OneDrive:NLSY-79:doc_v2:figures:strat_balance_continuous_age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946073" cy="6400800"/>
                      </a:xfrm>
                      <a:prstGeom prst="rect">
                        <a:avLst/>
                      </a:prstGeom>
                      <a:noFill/>
                      <a:ln>
                        <a:noFill/>
                      </a:ln>
                    </pic:spPr>
                  </pic:pic>
                </a:graphicData>
              </a:graphic>
            </wp:inline>
          </w:drawing>
        </w:r>
      </w:del>
    </w:p>
    <w:p w14:paraId="47C0736E" w14:textId="65C786D0" w:rsidR="00FF08C3" w:rsidRPr="006B1F40" w:rsidDel="00BB280A" w:rsidRDefault="00FF08C3" w:rsidP="00FF08C3">
      <w:pPr>
        <w:rPr>
          <w:del w:id="3549" w:author="Matthew McBee" w:date="2019-12-04T10:59:00Z"/>
        </w:rPr>
      </w:pPr>
    </w:p>
    <w:p w14:paraId="3D192AE3" w14:textId="357C7BEF" w:rsidR="00FF08C3" w:rsidRPr="006B1F40" w:rsidDel="00BB280A" w:rsidRDefault="00FF08C3" w:rsidP="00FF08C3">
      <w:pPr>
        <w:rPr>
          <w:del w:id="3550" w:author="Matthew McBee" w:date="2019-12-04T10:59:00Z"/>
        </w:rPr>
      </w:pPr>
      <w:del w:id="3551" w:author="Matthew McBee" w:date="2019-12-04T10:59:00Z">
        <w:r w:rsidRPr="006B1F40" w:rsidDel="00BB280A">
          <w:br w:type="page"/>
        </w:r>
      </w:del>
    </w:p>
    <w:p w14:paraId="77ED9F1B" w14:textId="50FF4B79" w:rsidR="00FF08C3" w:rsidRPr="006B1F40" w:rsidDel="00BB280A" w:rsidRDefault="00FF08C3" w:rsidP="00FF08C3">
      <w:pPr>
        <w:rPr>
          <w:del w:id="3552" w:author="Matthew McBee" w:date="2019-12-04T10:59:00Z"/>
        </w:rPr>
      </w:pPr>
      <w:del w:id="3553" w:author="Matthew McBee" w:date="2019-12-04T10:59:00Z">
        <w:r w:rsidRPr="006B1F40" w:rsidDel="00BB280A">
          <w:delText>Figure 7</w:delText>
        </w:r>
      </w:del>
    </w:p>
    <w:p w14:paraId="71FDD441" w14:textId="5E042CB3" w:rsidR="00FF08C3" w:rsidRPr="006B1F40" w:rsidDel="00BB280A" w:rsidRDefault="00FF08C3" w:rsidP="00FF08C3">
      <w:pPr>
        <w:rPr>
          <w:del w:id="3554" w:author="Matthew McBee" w:date="2019-12-04T10:59:00Z"/>
        </w:rPr>
      </w:pPr>
      <w:del w:id="3555" w:author="Matthew McBee" w:date="2019-12-04T10:59:00Z">
        <w:r w:rsidRPr="006B1F40" w:rsidDel="00BB280A">
          <w:delText>Covariate balance for stratification model categorical variables. TV use measured at age ~1.5.</w:delText>
        </w:r>
      </w:del>
    </w:p>
    <w:p w14:paraId="31C4AEC9" w14:textId="6133C111" w:rsidR="00FF08C3" w:rsidRPr="006B1F40" w:rsidDel="00BB280A" w:rsidRDefault="00FF08C3" w:rsidP="00FF08C3">
      <w:pPr>
        <w:rPr>
          <w:del w:id="3556" w:author="Matthew McBee" w:date="2019-12-04T10:59:00Z"/>
        </w:rPr>
      </w:pPr>
    </w:p>
    <w:p w14:paraId="61722185" w14:textId="6783DBB6" w:rsidR="00FF08C3" w:rsidRPr="006B1F40" w:rsidDel="00BB280A" w:rsidRDefault="00FF08C3" w:rsidP="00FF08C3">
      <w:pPr>
        <w:rPr>
          <w:del w:id="3557" w:author="Matthew McBee" w:date="2019-12-04T10:59:00Z"/>
        </w:rPr>
      </w:pPr>
      <w:del w:id="3558" w:author="Matthew McBee" w:date="2019-12-04T10:59:00Z">
        <w:r w:rsidRPr="006B1F40" w:rsidDel="00BB280A">
          <w:rPr>
            <w:noProof/>
          </w:rPr>
          <w:drawing>
            <wp:inline distT="0" distB="0" distL="0" distR="0" wp14:anchorId="3A422312" wp14:editId="164841E2">
              <wp:extent cx="4946015" cy="6400800"/>
              <wp:effectExtent l="0" t="0" r="6985" b="0"/>
              <wp:docPr id="32" name="Picture 32" descr="Macintosh HD:Users:matt:OneDrive:NLSY-79:doc_v2:figures:strat_balance_categorical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tt:OneDrive:NLSY-79:doc_v2:figures:strat_balance_categorical_age1.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46015" cy="6400800"/>
                      </a:xfrm>
                      <a:prstGeom prst="rect">
                        <a:avLst/>
                      </a:prstGeom>
                      <a:noFill/>
                      <a:ln>
                        <a:noFill/>
                      </a:ln>
                    </pic:spPr>
                  </pic:pic>
                </a:graphicData>
              </a:graphic>
            </wp:inline>
          </w:drawing>
        </w:r>
      </w:del>
    </w:p>
    <w:p w14:paraId="727CD69C" w14:textId="724416C9" w:rsidR="00FF08C3" w:rsidRPr="006B1F40" w:rsidDel="00BB280A" w:rsidRDefault="00FF08C3" w:rsidP="00FF08C3">
      <w:pPr>
        <w:rPr>
          <w:del w:id="3559" w:author="Matthew McBee" w:date="2019-12-04T10:59:00Z"/>
        </w:rPr>
      </w:pPr>
      <w:del w:id="3560" w:author="Matthew McBee" w:date="2019-12-04T10:59:00Z">
        <w:r w:rsidRPr="006B1F40" w:rsidDel="00BB280A">
          <w:br w:type="page"/>
        </w:r>
      </w:del>
    </w:p>
    <w:p w14:paraId="1EDDAE6E" w14:textId="7A50C8F7" w:rsidR="004C75BC" w:rsidRPr="006B1F40" w:rsidDel="00BB280A" w:rsidRDefault="00071AC1" w:rsidP="004C75BC">
      <w:pPr>
        <w:rPr>
          <w:del w:id="3561" w:author="Matthew McBee" w:date="2019-12-04T10:59:00Z"/>
        </w:rPr>
      </w:pPr>
      <w:del w:id="3562" w:author="Matthew McBee" w:date="2019-12-04T10:59:00Z">
        <w:r w:rsidRPr="006B1F40" w:rsidDel="00BB280A">
          <w:delText xml:space="preserve">Figure </w:delText>
        </w:r>
        <w:r w:rsidR="00FF08C3" w:rsidRPr="006B1F40" w:rsidDel="00BB280A">
          <w:delText>8</w:delText>
        </w:r>
      </w:del>
    </w:p>
    <w:p w14:paraId="39798150" w14:textId="700A35E0" w:rsidR="004C75BC" w:rsidRPr="006B1F40" w:rsidDel="00BB280A" w:rsidRDefault="004C75BC" w:rsidP="004C75BC">
      <w:pPr>
        <w:rPr>
          <w:del w:id="3563" w:author="Matthew McBee" w:date="2019-12-04T10:59:00Z"/>
        </w:rPr>
      </w:pPr>
      <w:del w:id="3564" w:author="Matthew McBee" w:date="2019-12-04T10:59:00Z">
        <w:r w:rsidRPr="006B1F40" w:rsidDel="00BB280A">
          <w:delText>Summary of propensity score and regression model results for the standardized within-sex attention outcome.</w:delText>
        </w:r>
      </w:del>
    </w:p>
    <w:p w14:paraId="05629B41" w14:textId="52C1C3D1" w:rsidR="004C75BC" w:rsidRPr="006B1F40" w:rsidDel="00BB280A" w:rsidRDefault="004C75BC" w:rsidP="004C75BC">
      <w:pPr>
        <w:rPr>
          <w:del w:id="3565" w:author="Matthew McBee" w:date="2019-12-04T10:59:00Z"/>
        </w:rPr>
      </w:pPr>
    </w:p>
    <w:p w14:paraId="6B1D3A51" w14:textId="29C9F90D" w:rsidR="00852A55" w:rsidRPr="006B1F40" w:rsidDel="00BB280A" w:rsidRDefault="00852A55" w:rsidP="004C75BC">
      <w:pPr>
        <w:rPr>
          <w:del w:id="3566" w:author="Matthew McBee" w:date="2019-12-04T10:59:00Z"/>
        </w:rPr>
      </w:pPr>
      <w:del w:id="3567" w:author="Matthew McBee" w:date="2019-12-04T10:59:00Z">
        <w:r w:rsidRPr="006B1F40" w:rsidDel="00BB280A">
          <w:rPr>
            <w:noProof/>
          </w:rPr>
          <w:drawing>
            <wp:inline distT="0" distB="0" distL="0" distR="0" wp14:anchorId="6F4AEEF1" wp14:editId="2CA6A42D">
              <wp:extent cx="5476240" cy="4693920"/>
              <wp:effectExtent l="0" t="0" r="10160" b="5080"/>
              <wp:docPr id="33" name="Picture 33" descr="Macintosh HD:Users:matt:OneDrive:NLSY-79:doc_v2:figures:summary_standardized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tt:OneDrive:NLSY-79:doc_v2:figures:summary_standardized_attention.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0FF51E8E" w14:textId="44643B45" w:rsidR="00852A55" w:rsidRPr="006B1F40" w:rsidDel="00BB280A" w:rsidRDefault="00852A55" w:rsidP="004C75BC">
      <w:pPr>
        <w:rPr>
          <w:del w:id="3568" w:author="Matthew McBee" w:date="2019-12-04T10:59:00Z"/>
        </w:rPr>
      </w:pPr>
    </w:p>
    <w:p w14:paraId="32EAC124" w14:textId="0A6BBDCE" w:rsidR="004C75BC" w:rsidRPr="006B1F40" w:rsidDel="00BB280A" w:rsidRDefault="004C75BC" w:rsidP="004C75BC">
      <w:pPr>
        <w:rPr>
          <w:del w:id="3569" w:author="Matthew McBee" w:date="2019-12-04T10:59:00Z"/>
        </w:rPr>
      </w:pPr>
      <w:del w:id="3570" w:author="Matthew McBee" w:date="2019-12-04T10:59:00Z">
        <w:r w:rsidRPr="006B1F40" w:rsidDel="00BB280A">
          <w:delText xml:space="preserve">Note: Figure displays point estimates and 95% confidence intervals for each model. The vertical reference line in the center indicates no effect of TV on attention. Confidence intervals including zero are non-significant at the </w:delText>
        </w:r>
        <m:oMath>
          <m:r>
            <w:rPr>
              <w:rFonts w:ascii="Cambria Math" w:hAnsi="Cambria Math"/>
            </w:rPr>
            <m:t>α=.05</m:t>
          </m:r>
        </m:oMath>
        <w:r w:rsidRPr="006B1F40" w:rsidDel="00BB280A">
          <w:delText xml:space="preserve"> level. The dotted vertical reference lines indicate </w:delText>
        </w:r>
        <m:oMath>
          <m:r>
            <w:rPr>
              <w:rFonts w:ascii="Cambria Math" w:hAnsi="Cambria Math"/>
            </w:rPr>
            <m:t>d=±</m:t>
          </m:r>
        </m:oMath>
        <w:r w:rsidRPr="006B1F40" w:rsidDel="00BB280A">
          <w:delText xml:space="preserve">1 effect sizes. The regression coefficients represent the effect of a one-unit change of TV use on attention, where the unit is defined by the </w:delText>
        </w:r>
        <w:r w:rsidR="003003B8" w:rsidRPr="006B1F40" w:rsidDel="00BB280A">
          <w:delText xml:space="preserve">distance </w:delText>
        </w:r>
        <w:r w:rsidRPr="006B1F40" w:rsidDel="00BB280A">
          <w:delText xml:space="preserve">in median TV use </w:delText>
        </w:r>
        <w:r w:rsidR="003003B8" w:rsidRPr="006B1F40" w:rsidDel="00BB280A">
          <w:delText>from the low</w:delText>
        </w:r>
        <w:r w:rsidRPr="006B1F40" w:rsidDel="00BB280A">
          <w:delText>-TV</w:delText>
        </w:r>
        <w:r w:rsidR="003003B8" w:rsidRPr="006B1F40" w:rsidDel="00BB280A">
          <w:delText xml:space="preserve"> to the high</w:delText>
        </w:r>
        <w:r w:rsidRPr="006B1F40" w:rsidDel="00BB280A">
          <w:delText xml:space="preserve">-TV categories. Thus, the regression estimate is on a similar scale as the propensity score estimates. The linear regression and stratified propensity score models did not employ </w:delText>
        </w:r>
        <w:r w:rsidR="00864861" w:rsidRPr="006B1F40" w:rsidDel="00BB280A">
          <w:delText>cut point</w:delText>
        </w:r>
        <w:r w:rsidRPr="006B1F40" w:rsidDel="00BB280A">
          <w:delText>s.</w:delText>
        </w:r>
      </w:del>
    </w:p>
    <w:p w14:paraId="73004237" w14:textId="1E95ED4F" w:rsidR="004C75BC" w:rsidRPr="006B1F40" w:rsidDel="00BB280A" w:rsidRDefault="004C75BC" w:rsidP="004C75BC">
      <w:pPr>
        <w:rPr>
          <w:del w:id="3571" w:author="Matthew McBee" w:date="2019-12-04T10:59:00Z"/>
        </w:rPr>
      </w:pPr>
    </w:p>
    <w:p w14:paraId="6BF92466" w14:textId="1EFE7D74" w:rsidR="004C75BC" w:rsidRPr="006B1F40" w:rsidDel="00BB280A" w:rsidRDefault="004C75BC" w:rsidP="004C75BC">
      <w:pPr>
        <w:rPr>
          <w:del w:id="3572" w:author="Matthew McBee" w:date="2019-12-04T10:59:00Z"/>
        </w:rPr>
      </w:pPr>
      <w:del w:id="3573" w:author="Matthew McBee" w:date="2019-12-04T10:59:00Z">
        <w:r w:rsidRPr="006B1F40" w:rsidDel="00BB280A">
          <w:br w:type="page"/>
        </w:r>
      </w:del>
    </w:p>
    <w:p w14:paraId="4FF656F6" w14:textId="1E6BE2BF" w:rsidR="004C75BC" w:rsidRPr="006B1F40" w:rsidDel="00BB280A" w:rsidRDefault="00071AC1" w:rsidP="004C75BC">
      <w:pPr>
        <w:rPr>
          <w:del w:id="3574" w:author="Matthew McBee" w:date="2019-12-04T10:59:00Z"/>
        </w:rPr>
      </w:pPr>
      <w:del w:id="3575" w:author="Matthew McBee" w:date="2019-12-04T10:59:00Z">
        <w:r w:rsidRPr="006B1F40" w:rsidDel="00BB280A">
          <w:delText xml:space="preserve">Figure </w:delText>
        </w:r>
        <w:r w:rsidR="00FF08C3" w:rsidRPr="006B1F40" w:rsidDel="00BB280A">
          <w:delText>9</w:delText>
        </w:r>
      </w:del>
    </w:p>
    <w:p w14:paraId="38730996" w14:textId="44E16F68" w:rsidR="004C75BC" w:rsidRPr="006B1F40" w:rsidDel="00BB280A" w:rsidRDefault="004C75BC" w:rsidP="004C75BC">
      <w:pPr>
        <w:rPr>
          <w:del w:id="3576" w:author="Matthew McBee" w:date="2019-12-04T10:59:00Z"/>
        </w:rPr>
      </w:pPr>
      <w:del w:id="3577" w:author="Matthew McBee" w:date="2019-12-04T10:59:00Z">
        <w:r w:rsidRPr="006B1F40" w:rsidDel="00BB280A">
          <w:delText>Summary of propensity score and regression model results for the raw attention outcome.</w:delText>
        </w:r>
      </w:del>
    </w:p>
    <w:p w14:paraId="3043A0C0" w14:textId="177BC8C4" w:rsidR="004C75BC" w:rsidRPr="006B1F40" w:rsidDel="00BB280A" w:rsidRDefault="004C75BC" w:rsidP="004C75BC">
      <w:pPr>
        <w:rPr>
          <w:del w:id="3578" w:author="Matthew McBee" w:date="2019-12-04T10:59:00Z"/>
        </w:rPr>
      </w:pPr>
    </w:p>
    <w:p w14:paraId="6FB58C78" w14:textId="2F0E0603" w:rsidR="00A160B3" w:rsidRPr="006B1F40" w:rsidDel="00BB280A" w:rsidRDefault="00A160B3" w:rsidP="004C75BC">
      <w:pPr>
        <w:rPr>
          <w:del w:id="3579" w:author="Matthew McBee" w:date="2019-12-04T10:59:00Z"/>
        </w:rPr>
      </w:pPr>
      <w:del w:id="3580" w:author="Matthew McBee" w:date="2019-12-04T10:59:00Z">
        <w:r w:rsidRPr="006B1F40" w:rsidDel="00BB280A">
          <w:rPr>
            <w:noProof/>
          </w:rPr>
          <w:drawing>
            <wp:inline distT="0" distB="0" distL="0" distR="0" wp14:anchorId="3D8568FA" wp14:editId="78DFDDD7">
              <wp:extent cx="5476240" cy="4693920"/>
              <wp:effectExtent l="0" t="0" r="10160" b="5080"/>
              <wp:docPr id="34" name="Picture 34" descr="Macintosh HD:Users:matt:OneDrive:NLSY-79:doc_v2:figures:summary_raw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tt:OneDrive:NLSY-79:doc_v2:figures:summary_raw_attention.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3F4E7984" w14:textId="4809772F" w:rsidR="00A160B3" w:rsidRPr="006B1F40" w:rsidDel="00BB280A" w:rsidRDefault="00A160B3" w:rsidP="004C75BC">
      <w:pPr>
        <w:rPr>
          <w:del w:id="3581" w:author="Matthew McBee" w:date="2019-12-04T10:59:00Z"/>
        </w:rPr>
      </w:pPr>
    </w:p>
    <w:p w14:paraId="2D7AB6C0" w14:textId="5E8247B0" w:rsidR="004C75BC" w:rsidRPr="006B1F40" w:rsidDel="00BB280A" w:rsidRDefault="004C75BC" w:rsidP="004C75BC">
      <w:pPr>
        <w:rPr>
          <w:del w:id="3582" w:author="Matthew McBee" w:date="2019-12-04T10:59:00Z"/>
        </w:rPr>
      </w:pPr>
      <w:del w:id="3583" w:author="Matthew McBee" w:date="2019-12-04T10:59:00Z">
        <w:r w:rsidRPr="006B1F40" w:rsidDel="00BB280A">
          <w:delText xml:space="preserve">Note: Figure displays point estimates and 95% confidence intervals for each model. The vertical reference line in the center indicates no effect of TV on attention. Confidence intervals including zero are non-significant at the </w:delText>
        </w:r>
        <m:oMath>
          <m:r>
            <w:rPr>
              <w:rFonts w:ascii="Cambria Math" w:hAnsi="Cambria Math"/>
            </w:rPr>
            <m:t>α=.05</m:t>
          </m:r>
        </m:oMath>
        <w:r w:rsidRPr="006B1F40" w:rsidDel="00BB280A">
          <w:delText xml:space="preserve"> level. The dotted vertical reference lines indicate </w:delText>
        </w:r>
        <m:oMath>
          <m:r>
            <w:rPr>
              <w:rFonts w:ascii="Cambria Math" w:hAnsi="Cambria Math"/>
            </w:rPr>
            <m:t>d=±</m:t>
          </m:r>
        </m:oMath>
        <w:r w:rsidRPr="006B1F40" w:rsidDel="00BB280A">
          <w:delText xml:space="preserve">1 effect sizes. </w:delText>
        </w:r>
        <w:r w:rsidR="002536ED" w:rsidRPr="006B1F40" w:rsidDel="00BB280A">
          <w:delText xml:space="preserve">The regression coefficients represent the effect of a one-unit change of TV use on attention, where the unit is defined by the distance in median TV use from the low-TV to the high-TV categories. </w:delText>
        </w:r>
        <w:r w:rsidRPr="006B1F40" w:rsidDel="00BB280A">
          <w:delText xml:space="preserve">Thus, the regression estimate is on a similar scale as the propensity score estimates. </w:delText>
        </w:r>
      </w:del>
    </w:p>
    <w:p w14:paraId="57C1A4C9" w14:textId="1D391740" w:rsidR="004C75BC" w:rsidRPr="006B1F40" w:rsidDel="00BB280A" w:rsidRDefault="004C75BC" w:rsidP="004C75BC">
      <w:pPr>
        <w:rPr>
          <w:del w:id="3584" w:author="Matthew McBee" w:date="2019-12-04T10:59:00Z"/>
        </w:rPr>
      </w:pPr>
    </w:p>
    <w:p w14:paraId="3ADBA656" w14:textId="06D9EAE5" w:rsidR="004C75BC" w:rsidRPr="006B1F40" w:rsidDel="00BB280A" w:rsidRDefault="004C75BC" w:rsidP="004C75BC">
      <w:pPr>
        <w:rPr>
          <w:del w:id="3585" w:author="Matthew McBee" w:date="2019-12-04T10:59:00Z"/>
        </w:rPr>
      </w:pPr>
      <w:del w:id="3586" w:author="Matthew McBee" w:date="2019-12-04T10:59:00Z">
        <w:r w:rsidRPr="006B1F40" w:rsidDel="00BB280A">
          <w:br w:type="page"/>
        </w:r>
      </w:del>
    </w:p>
    <w:p w14:paraId="1788F9A0" w14:textId="0B7E837C" w:rsidR="004C75BC" w:rsidRPr="006B1F40" w:rsidDel="00BB280A" w:rsidRDefault="002101B4" w:rsidP="004C75BC">
      <w:pPr>
        <w:rPr>
          <w:del w:id="3587" w:author="Matthew McBee" w:date="2019-12-04T10:59:00Z"/>
        </w:rPr>
      </w:pPr>
      <w:del w:id="3588" w:author="Matthew McBee" w:date="2019-12-04T10:59:00Z">
        <w:r w:rsidRPr="006B1F40" w:rsidDel="00BB280A">
          <w:delText xml:space="preserve">Figure </w:delText>
        </w:r>
        <w:r w:rsidR="00FF08C3" w:rsidRPr="006B1F40" w:rsidDel="00BB280A">
          <w:delText>10</w:delText>
        </w:r>
      </w:del>
    </w:p>
    <w:p w14:paraId="7CDD346E" w14:textId="699F1FDF" w:rsidR="004C75BC" w:rsidRPr="006B1F40" w:rsidDel="00BB280A" w:rsidRDefault="004C75BC" w:rsidP="004C75BC">
      <w:pPr>
        <w:rPr>
          <w:del w:id="3589" w:author="Matthew McBee" w:date="2019-12-04T10:59:00Z"/>
        </w:rPr>
      </w:pPr>
      <w:del w:id="3590" w:author="Matthew McBee" w:date="2019-12-04T10:59:00Z">
        <w:r w:rsidRPr="006B1F40" w:rsidDel="00BB280A">
          <w:delText xml:space="preserve">Logistic regression model results by age when TV use was measured and </w:delText>
        </w:r>
        <w:r w:rsidR="00864861" w:rsidRPr="006B1F40" w:rsidDel="00BB280A">
          <w:delText>cut point</w:delText>
        </w:r>
        <w:r w:rsidRPr="006B1F40" w:rsidDel="00BB280A">
          <w:delText xml:space="preserve"> defining problematic attention. </w:delText>
        </w:r>
      </w:del>
    </w:p>
    <w:p w14:paraId="4D3160D6" w14:textId="18968BF9" w:rsidR="004C75BC" w:rsidRPr="006B1F40" w:rsidDel="00BB280A" w:rsidRDefault="004C75BC" w:rsidP="004C75BC">
      <w:pPr>
        <w:rPr>
          <w:del w:id="3591" w:author="Matthew McBee" w:date="2019-12-04T10:59:00Z"/>
        </w:rPr>
      </w:pPr>
    </w:p>
    <w:p w14:paraId="2FC7583E" w14:textId="16023C50" w:rsidR="00983847" w:rsidRPr="006B1F40" w:rsidDel="00BB280A" w:rsidRDefault="00983847" w:rsidP="004C75BC">
      <w:pPr>
        <w:rPr>
          <w:del w:id="3592" w:author="Matthew McBee" w:date="2019-12-04T10:59:00Z"/>
        </w:rPr>
      </w:pPr>
      <w:del w:id="3593" w:author="Matthew McBee" w:date="2019-12-04T10:59:00Z">
        <w:r w:rsidRPr="006B1F40" w:rsidDel="00BB280A">
          <w:rPr>
            <w:noProof/>
          </w:rPr>
          <w:drawing>
            <wp:inline distT="0" distB="0" distL="0" distR="0" wp14:anchorId="509F98F4" wp14:editId="1CC6EF82">
              <wp:extent cx="5476240" cy="4693920"/>
              <wp:effectExtent l="0" t="0" r="10160" b="5080"/>
              <wp:docPr id="35" name="Picture 35" descr="Macintosh HD:Users:matt:OneDrive:NLSY-79:doc_v2:figures:summary_log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tt:OneDrive:NLSY-79:doc_v2:figures:summary_logistic.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del>
    </w:p>
    <w:p w14:paraId="7A5CDBC3" w14:textId="6ED0792A" w:rsidR="004C75BC" w:rsidRPr="006B1F40" w:rsidDel="00BB280A" w:rsidRDefault="004C75BC" w:rsidP="004C75BC">
      <w:pPr>
        <w:rPr>
          <w:del w:id="3594" w:author="Matthew McBee" w:date="2019-12-04T10:59:00Z"/>
        </w:rPr>
      </w:pPr>
    </w:p>
    <w:p w14:paraId="5767C8DE" w14:textId="2F722788" w:rsidR="004C75BC" w:rsidRPr="006B1F40" w:rsidDel="00BB280A" w:rsidRDefault="004C75BC" w:rsidP="004C75BC">
      <w:pPr>
        <w:rPr>
          <w:del w:id="3595" w:author="Matthew McBee" w:date="2019-12-04T10:59:00Z"/>
        </w:rPr>
      </w:pPr>
      <w:del w:id="3596" w:author="Matthew McBee" w:date="2019-12-04T10:59:00Z">
        <w:r w:rsidRPr="006B1F40" w:rsidDel="00BB280A">
          <w:delText xml:space="preserve">Note: Lines indicate the width of the 95% confidence intervals. The vertical reference line at an odds ratio of 1.0 denotes no effect of TV on the probability of attention problems. Confidence intervals including zero are non-significant at the </w:delText>
        </w:r>
        <m:oMath>
          <m:r>
            <w:rPr>
              <w:rFonts w:ascii="Cambria Math" w:hAnsi="Cambria Math"/>
            </w:rPr>
            <m:t>α=.05</m:t>
          </m:r>
        </m:oMath>
        <w:r w:rsidRPr="006B1F40" w:rsidDel="00BB280A">
          <w:delText xml:space="preserve"> level. The bolded results denoted the 120 </w:delText>
        </w:r>
        <w:r w:rsidR="00864861" w:rsidRPr="006B1F40" w:rsidDel="00BB280A">
          <w:delText>cut point</w:delText>
        </w:r>
        <w:r w:rsidRPr="006B1F40" w:rsidDel="00BB280A">
          <w:delText xml:space="preserve"> used by Christakis et al. (2004). </w:delText>
        </w:r>
      </w:del>
    </w:p>
    <w:p w14:paraId="0202B0C5" w14:textId="5EA2811D" w:rsidR="004A76E9" w:rsidRPr="006B1F40" w:rsidDel="006B1F40" w:rsidRDefault="004A76E9" w:rsidP="00C4008A">
      <w:pPr>
        <w:rPr>
          <w:del w:id="3597" w:author="Matthew McBee" w:date="2019-12-04T11:07:00Z"/>
          <w:rPrChange w:id="3598" w:author="Matthew McBee" w:date="2019-12-04T11:08:00Z">
            <w:rPr>
              <w:del w:id="3599" w:author="Matthew McBee" w:date="2019-12-04T11:07:00Z"/>
              <w:b/>
              <w:bCs/>
            </w:rPr>
          </w:rPrChange>
        </w:rPr>
      </w:pPr>
    </w:p>
    <w:p w14:paraId="3108531D" w14:textId="1B402D6C" w:rsidR="00225CD8" w:rsidRPr="006B1F40" w:rsidDel="006B1F40" w:rsidRDefault="00225CD8" w:rsidP="00C4008A">
      <w:pPr>
        <w:rPr>
          <w:del w:id="3600" w:author="Matthew McBee" w:date="2019-12-04T11:07:00Z"/>
          <w:rPrChange w:id="3601" w:author="Matthew McBee" w:date="2019-12-04T11:08:00Z">
            <w:rPr>
              <w:del w:id="3602" w:author="Matthew McBee" w:date="2019-12-04T11:07:00Z"/>
              <w:b/>
              <w:bCs/>
            </w:rPr>
          </w:rPrChange>
        </w:rPr>
      </w:pPr>
    </w:p>
    <w:p w14:paraId="27695302" w14:textId="081B53B1" w:rsidR="00225CD8" w:rsidRPr="006B1F40" w:rsidDel="006B1F40" w:rsidRDefault="00225CD8" w:rsidP="00C4008A">
      <w:pPr>
        <w:rPr>
          <w:del w:id="3603" w:author="Matthew McBee" w:date="2019-12-04T11:07:00Z"/>
          <w:rPrChange w:id="3604" w:author="Matthew McBee" w:date="2019-12-04T11:08:00Z">
            <w:rPr>
              <w:del w:id="3605" w:author="Matthew McBee" w:date="2019-12-04T11:07:00Z"/>
              <w:b/>
              <w:bCs/>
            </w:rPr>
          </w:rPrChange>
        </w:rPr>
      </w:pPr>
    </w:p>
    <w:p w14:paraId="0EA2348B" w14:textId="1B665D68" w:rsidR="00225CD8" w:rsidRPr="006B1F40" w:rsidDel="006B1F40" w:rsidRDefault="00225CD8" w:rsidP="00C4008A">
      <w:pPr>
        <w:rPr>
          <w:del w:id="3606" w:author="Matthew McBee" w:date="2019-12-04T11:07:00Z"/>
          <w:rPrChange w:id="3607" w:author="Matthew McBee" w:date="2019-12-04T11:08:00Z">
            <w:rPr>
              <w:del w:id="3608" w:author="Matthew McBee" w:date="2019-12-04T11:07:00Z"/>
              <w:b/>
              <w:bCs/>
            </w:rPr>
          </w:rPrChange>
        </w:rPr>
      </w:pPr>
    </w:p>
    <w:p w14:paraId="7FC6708A" w14:textId="18B35639" w:rsidR="00225CD8" w:rsidRDefault="006B1F40" w:rsidP="00C4008A">
      <w:pPr>
        <w:rPr>
          <w:ins w:id="3609" w:author="Matthew McBee" w:date="2019-12-04T14:19:00Z"/>
        </w:rPr>
      </w:pPr>
      <w:ins w:id="3610" w:author="Matthew McBee" w:date="2019-12-04T11:08:00Z">
        <w:r w:rsidRPr="006B1F40">
          <w:rPr>
            <w:rPrChange w:id="3611" w:author="Matthew McBee" w:date="2019-12-04T11:08:00Z">
              <w:rPr>
                <w:b/>
                <w:bCs/>
              </w:rPr>
            </w:rPrChange>
          </w:rPr>
          <w:t xml:space="preserve">Figure </w:t>
        </w:r>
      </w:ins>
      <w:ins w:id="3612" w:author="Matthew McBee" w:date="2019-12-06T16:08:00Z">
        <w:r w:rsidR="00165274">
          <w:t>2</w:t>
        </w:r>
      </w:ins>
    </w:p>
    <w:p w14:paraId="440F79B0" w14:textId="718C9A67" w:rsidR="00053464" w:rsidRDefault="00053464" w:rsidP="00C4008A">
      <w:pPr>
        <w:rPr>
          <w:ins w:id="3613" w:author="Matthew McBee" w:date="2019-12-04T11:08:00Z"/>
        </w:rPr>
      </w:pPr>
      <w:ins w:id="3614" w:author="Matthew McBee" w:date="2019-12-04T11:08:00Z">
        <w:r>
          <w:rPr>
            <w:noProof/>
          </w:rPr>
          <w:drawing>
            <wp:anchor distT="0" distB="0" distL="114300" distR="114300" simplePos="0" relativeHeight="251666432" behindDoc="0" locked="0" layoutInCell="1" allowOverlap="1" wp14:anchorId="2DBA6E10" wp14:editId="3DED396C">
              <wp:simplePos x="0" y="0"/>
              <wp:positionH relativeFrom="column">
                <wp:posOffset>-175895</wp:posOffset>
              </wp:positionH>
              <wp:positionV relativeFrom="paragraph">
                <wp:posOffset>341630</wp:posOffset>
              </wp:positionV>
              <wp:extent cx="8496935" cy="4248150"/>
              <wp:effectExtent l="0" t="0" r="0" b="6350"/>
              <wp:wrapTopAndBottom/>
              <wp:docPr id="10" name="Picture 10"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PTW_results_summary.png"/>
                      <pic:cNvPicPr/>
                    </pic:nvPicPr>
                    <pic:blipFill>
                      <a:blip r:embed="rId42"/>
                      <a:stretch>
                        <a:fillRect/>
                      </a:stretch>
                    </pic:blipFill>
                    <pic:spPr>
                      <a:xfrm>
                        <a:off x="0" y="0"/>
                        <a:ext cx="8496935" cy="4248150"/>
                      </a:xfrm>
                      <a:prstGeom prst="rect">
                        <a:avLst/>
                      </a:prstGeom>
                    </pic:spPr>
                  </pic:pic>
                </a:graphicData>
              </a:graphic>
              <wp14:sizeRelH relativeFrom="page">
                <wp14:pctWidth>0</wp14:pctWidth>
              </wp14:sizeRelH>
              <wp14:sizeRelV relativeFrom="page">
                <wp14:pctHeight>0</wp14:pctHeight>
              </wp14:sizeRelV>
            </wp:anchor>
          </w:drawing>
        </w:r>
      </w:ins>
      <w:ins w:id="3615" w:author="Matthew McBee" w:date="2019-12-04T14:19:00Z">
        <w:r>
          <w:t xml:space="preserve">IPTW </w:t>
        </w:r>
      </w:ins>
      <w:ins w:id="3616" w:author="Matthew McBee" w:date="2019-12-04T14:20:00Z">
        <w:r>
          <w:t>p</w:t>
        </w:r>
      </w:ins>
      <w:ins w:id="3617" w:author="Matthew McBee" w:date="2019-12-04T14:19:00Z">
        <w:r>
          <w:t>ropensit</w:t>
        </w:r>
      </w:ins>
      <w:ins w:id="3618" w:author="Matthew McBee" w:date="2019-12-04T14:20:00Z">
        <w:r>
          <w:t>y score model results summary</w:t>
        </w:r>
      </w:ins>
    </w:p>
    <w:p w14:paraId="44DC17D8" w14:textId="021B2DAC" w:rsidR="006B1F40" w:rsidRDefault="006B1F40" w:rsidP="00C4008A">
      <w:pPr>
        <w:rPr>
          <w:ins w:id="3619" w:author="Matthew McBee" w:date="2019-12-04T14:26:00Z"/>
        </w:rPr>
      </w:pPr>
    </w:p>
    <w:p w14:paraId="67B3DDAC" w14:textId="6F1F1316" w:rsidR="00053464" w:rsidRDefault="00053464" w:rsidP="00C4008A">
      <w:pPr>
        <w:rPr>
          <w:ins w:id="3620" w:author="Matthew McBee" w:date="2019-12-04T14:26:00Z"/>
        </w:rPr>
      </w:pPr>
    </w:p>
    <w:p w14:paraId="162C2E07" w14:textId="77777777" w:rsidR="00053464" w:rsidRDefault="00053464" w:rsidP="00C4008A">
      <w:pPr>
        <w:rPr>
          <w:ins w:id="3621" w:author="Matthew McBee" w:date="2019-12-04T11:08:00Z"/>
        </w:rPr>
      </w:pPr>
    </w:p>
    <w:p w14:paraId="2580FF21" w14:textId="3B83A85B" w:rsidR="006B1F40" w:rsidRDefault="006B1F40" w:rsidP="00C4008A">
      <w:pPr>
        <w:rPr>
          <w:ins w:id="3622" w:author="Matthew McBee" w:date="2019-12-04T14:24:00Z"/>
        </w:rPr>
      </w:pPr>
    </w:p>
    <w:p w14:paraId="00BC5A4F" w14:textId="77777777" w:rsidR="00053464" w:rsidRDefault="00053464" w:rsidP="00C4008A">
      <w:pPr>
        <w:rPr>
          <w:ins w:id="3623" w:author="Matthew McBee" w:date="2019-12-04T14:25:00Z"/>
        </w:rPr>
        <w:sectPr w:rsidR="00053464" w:rsidSect="00053464">
          <w:headerReference w:type="even" r:id="rId43"/>
          <w:headerReference w:type="default" r:id="rId44"/>
          <w:pgSz w:w="15840" w:h="12240" w:orient="landscape"/>
          <w:pgMar w:top="1440" w:right="1440" w:bottom="1440" w:left="1440" w:header="720" w:footer="720" w:gutter="0"/>
          <w:cols w:space="720"/>
          <w:docGrid w:linePitch="360"/>
        </w:sectPr>
      </w:pPr>
    </w:p>
    <w:p w14:paraId="44DE8858" w14:textId="7BD6F686" w:rsidR="00053464" w:rsidRDefault="00053464" w:rsidP="00C4008A">
      <w:pPr>
        <w:rPr>
          <w:ins w:id="3624" w:author="Matthew McBee" w:date="2019-12-04T11:08:00Z"/>
        </w:rPr>
      </w:pPr>
    </w:p>
    <w:p w14:paraId="3EA297D5" w14:textId="0A0019C6" w:rsidR="006B1F40" w:rsidRDefault="006B1F40" w:rsidP="00C4008A">
      <w:pPr>
        <w:rPr>
          <w:ins w:id="3625" w:author="Matthew McBee" w:date="2019-12-04T14:20:00Z"/>
        </w:rPr>
      </w:pPr>
      <w:ins w:id="3626" w:author="Matthew McBee" w:date="2019-12-04T11:09:00Z">
        <w:r>
          <w:t xml:space="preserve">Figure </w:t>
        </w:r>
      </w:ins>
      <w:ins w:id="3627" w:author="Matthew McBee" w:date="2019-12-06T16:08:00Z">
        <w:r w:rsidR="00165274">
          <w:t>3</w:t>
        </w:r>
      </w:ins>
    </w:p>
    <w:p w14:paraId="2E04D808" w14:textId="322B9661" w:rsidR="00053464" w:rsidRDefault="00053464" w:rsidP="00053464">
      <w:pPr>
        <w:rPr>
          <w:ins w:id="3628" w:author="Matthew McBee" w:date="2019-12-04T14:20:00Z"/>
        </w:rPr>
      </w:pPr>
      <w:ins w:id="3629" w:author="Matthew McBee" w:date="2019-12-04T14:19:00Z">
        <w:r>
          <w:rPr>
            <w:noProof/>
          </w:rPr>
          <w:drawing>
            <wp:anchor distT="0" distB="0" distL="114300" distR="114300" simplePos="0" relativeHeight="251674624" behindDoc="0" locked="0" layoutInCell="1" allowOverlap="1" wp14:anchorId="26DC8C69" wp14:editId="6912DB1D">
              <wp:simplePos x="0" y="0"/>
              <wp:positionH relativeFrom="column">
                <wp:posOffset>-267335</wp:posOffset>
              </wp:positionH>
              <wp:positionV relativeFrom="paragraph">
                <wp:posOffset>359006</wp:posOffset>
              </wp:positionV>
              <wp:extent cx="5943600" cy="5087620"/>
              <wp:effectExtent l="0" t="0" r="0" b="5080"/>
              <wp:wrapTopAndBottom/>
              <wp:docPr id="18" name="Picture 1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tratification_results_summary.png"/>
                      <pic:cNvPicPr/>
                    </pic:nvPicPr>
                    <pic:blipFill>
                      <a:blip r:embed="rId45"/>
                      <a:stretch>
                        <a:fillRect/>
                      </a:stretch>
                    </pic:blipFill>
                    <pic:spPr>
                      <a:xfrm>
                        <a:off x="0" y="0"/>
                        <a:ext cx="5943600" cy="5087620"/>
                      </a:xfrm>
                      <a:prstGeom prst="rect">
                        <a:avLst/>
                      </a:prstGeom>
                    </pic:spPr>
                  </pic:pic>
                </a:graphicData>
              </a:graphic>
              <wp14:sizeRelH relativeFrom="page">
                <wp14:pctWidth>0</wp14:pctWidth>
              </wp14:sizeRelH>
              <wp14:sizeRelV relativeFrom="page">
                <wp14:pctHeight>0</wp14:pctHeight>
              </wp14:sizeRelV>
            </wp:anchor>
          </w:drawing>
        </w:r>
      </w:ins>
      <w:ins w:id="3630" w:author="Matthew McBee" w:date="2019-12-04T15:28:00Z">
        <w:r w:rsidR="00FA5F0A">
          <w:t>S</w:t>
        </w:r>
      </w:ins>
      <w:ins w:id="3631" w:author="Matthew McBee" w:date="2019-12-04T14:20:00Z">
        <w:r>
          <w:t xml:space="preserve">tratification </w:t>
        </w:r>
      </w:ins>
      <w:ins w:id="3632" w:author="Matthew McBee" w:date="2019-12-04T15:28:00Z">
        <w:r w:rsidR="00FA5F0A">
          <w:t xml:space="preserve">propensity score </w:t>
        </w:r>
      </w:ins>
      <w:ins w:id="3633" w:author="Matthew McBee" w:date="2019-12-04T14:20:00Z">
        <w:r>
          <w:t>model results summary</w:t>
        </w:r>
      </w:ins>
    </w:p>
    <w:p w14:paraId="0CEAFD52" w14:textId="77777777" w:rsidR="00053464" w:rsidRDefault="00053464" w:rsidP="00C4008A">
      <w:pPr>
        <w:rPr>
          <w:ins w:id="3634" w:author="Matthew McBee" w:date="2019-12-04T11:09:00Z"/>
        </w:rPr>
      </w:pPr>
    </w:p>
    <w:p w14:paraId="55E7F78A" w14:textId="33912EA4" w:rsidR="006B1F40" w:rsidRDefault="006B1F40" w:rsidP="00C4008A">
      <w:pPr>
        <w:rPr>
          <w:ins w:id="3635" w:author="Matthew McBee" w:date="2019-12-04T11:09:00Z"/>
        </w:rPr>
      </w:pPr>
    </w:p>
    <w:p w14:paraId="6FC62687" w14:textId="00394D8D" w:rsidR="006B1F40" w:rsidRDefault="006B1F40" w:rsidP="00C4008A">
      <w:pPr>
        <w:rPr>
          <w:ins w:id="3636" w:author="Matthew McBee" w:date="2019-12-04T11:09:00Z"/>
        </w:rPr>
      </w:pPr>
    </w:p>
    <w:p w14:paraId="431FB684" w14:textId="60E911B6" w:rsidR="006B1F40" w:rsidRDefault="006B1F40" w:rsidP="00C4008A">
      <w:pPr>
        <w:rPr>
          <w:ins w:id="3637" w:author="Matthew McBee" w:date="2019-12-04T11:09:00Z"/>
        </w:rPr>
      </w:pPr>
    </w:p>
    <w:p w14:paraId="591DCDFF" w14:textId="367C2A25" w:rsidR="006B1F40" w:rsidRDefault="006B1F40">
      <w:pPr>
        <w:rPr>
          <w:ins w:id="3638" w:author="Matthew McBee" w:date="2019-12-04T11:09:00Z"/>
        </w:rPr>
      </w:pPr>
      <w:ins w:id="3639" w:author="Matthew McBee" w:date="2019-12-04T11:09:00Z">
        <w:r>
          <w:br w:type="page"/>
        </w:r>
      </w:ins>
    </w:p>
    <w:p w14:paraId="46272F73" w14:textId="3AEE6027" w:rsidR="006B1F40" w:rsidRDefault="006B1F40" w:rsidP="00C4008A">
      <w:pPr>
        <w:rPr>
          <w:ins w:id="3640" w:author="Matthew McBee" w:date="2019-12-04T11:09:00Z"/>
        </w:rPr>
      </w:pPr>
      <w:ins w:id="3641" w:author="Matthew McBee" w:date="2019-12-04T11:09:00Z">
        <w:r>
          <w:t xml:space="preserve">Figure </w:t>
        </w:r>
      </w:ins>
      <w:ins w:id="3642" w:author="Matthew McBee" w:date="2019-12-06T16:08:00Z">
        <w:r w:rsidR="00165274">
          <w:t>4</w:t>
        </w:r>
      </w:ins>
    </w:p>
    <w:p w14:paraId="73A6D3F2" w14:textId="333DB348" w:rsidR="006B1F40" w:rsidRDefault="006B1F40" w:rsidP="00C4008A">
      <w:pPr>
        <w:rPr>
          <w:ins w:id="3643" w:author="Matthew McBee" w:date="2019-12-04T11:10:00Z"/>
        </w:rPr>
      </w:pPr>
      <w:ins w:id="3644" w:author="Matthew McBee" w:date="2019-12-04T11:09:00Z">
        <w:r>
          <w:t xml:space="preserve">Regression </w:t>
        </w:r>
      </w:ins>
      <w:ins w:id="3645" w:author="Matthew McBee" w:date="2019-12-04T11:10:00Z">
        <w:r>
          <w:t>model results</w:t>
        </w:r>
      </w:ins>
    </w:p>
    <w:p w14:paraId="5CD0661A" w14:textId="6113A96C" w:rsidR="006B1F40" w:rsidRDefault="00053464" w:rsidP="00C4008A">
      <w:pPr>
        <w:rPr>
          <w:ins w:id="3646" w:author="Matthew McBee" w:date="2019-12-04T11:10:00Z"/>
        </w:rPr>
      </w:pPr>
      <w:ins w:id="3647" w:author="Matthew McBee" w:date="2019-12-04T11:10:00Z">
        <w:r>
          <w:rPr>
            <w:noProof/>
          </w:rPr>
          <w:drawing>
            <wp:anchor distT="0" distB="0" distL="114300" distR="114300" simplePos="0" relativeHeight="251667456" behindDoc="0" locked="0" layoutInCell="1" allowOverlap="1" wp14:anchorId="6C928466" wp14:editId="695FFEC5">
              <wp:simplePos x="0" y="0"/>
              <wp:positionH relativeFrom="column">
                <wp:posOffset>-147782</wp:posOffset>
              </wp:positionH>
              <wp:positionV relativeFrom="paragraph">
                <wp:posOffset>221326</wp:posOffset>
              </wp:positionV>
              <wp:extent cx="5943600" cy="5087620"/>
              <wp:effectExtent l="0" t="0" r="0" b="5080"/>
              <wp:wrapTopAndBottom/>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egression_results_summary.png"/>
                      <pic:cNvPicPr/>
                    </pic:nvPicPr>
                    <pic:blipFill>
                      <a:blip r:embed="rId46"/>
                      <a:stretch>
                        <a:fillRect/>
                      </a:stretch>
                    </pic:blipFill>
                    <pic:spPr>
                      <a:xfrm>
                        <a:off x="0" y="0"/>
                        <a:ext cx="5943600" cy="5087620"/>
                      </a:xfrm>
                      <a:prstGeom prst="rect">
                        <a:avLst/>
                      </a:prstGeom>
                    </pic:spPr>
                  </pic:pic>
                </a:graphicData>
              </a:graphic>
              <wp14:sizeRelH relativeFrom="page">
                <wp14:pctWidth>0</wp14:pctWidth>
              </wp14:sizeRelH>
              <wp14:sizeRelV relativeFrom="page">
                <wp14:pctHeight>0</wp14:pctHeight>
              </wp14:sizeRelV>
            </wp:anchor>
          </w:drawing>
        </w:r>
      </w:ins>
    </w:p>
    <w:p w14:paraId="3D046C1D" w14:textId="77777777" w:rsidR="006B1F40" w:rsidRDefault="006B1F40" w:rsidP="00C4008A">
      <w:pPr>
        <w:rPr>
          <w:ins w:id="3648" w:author="Matthew McBee" w:date="2019-12-04T11:10:00Z"/>
        </w:rPr>
      </w:pPr>
    </w:p>
    <w:p w14:paraId="6A32543D" w14:textId="50935FB1" w:rsidR="006B1F40" w:rsidRDefault="006B1F40">
      <w:pPr>
        <w:rPr>
          <w:ins w:id="3649" w:author="Matthew McBee" w:date="2019-12-04T11:10:00Z"/>
        </w:rPr>
      </w:pPr>
      <w:ins w:id="3650" w:author="Matthew McBee" w:date="2019-12-04T11:10:00Z">
        <w:r>
          <w:br w:type="page"/>
        </w:r>
      </w:ins>
    </w:p>
    <w:p w14:paraId="40CAFC3E" w14:textId="659A97BF" w:rsidR="006B1F40" w:rsidRDefault="006B1F40" w:rsidP="00C4008A">
      <w:pPr>
        <w:rPr>
          <w:ins w:id="3651" w:author="Matthew McBee" w:date="2019-12-04T14:21:00Z"/>
        </w:rPr>
      </w:pPr>
      <w:ins w:id="3652" w:author="Matthew McBee" w:date="2019-12-04T11:11:00Z">
        <w:r>
          <w:t xml:space="preserve">Figure </w:t>
        </w:r>
      </w:ins>
      <w:ins w:id="3653" w:author="Matthew McBee" w:date="2019-12-06T16:08:00Z">
        <w:r w:rsidR="00165274">
          <w:t>5</w:t>
        </w:r>
      </w:ins>
    </w:p>
    <w:p w14:paraId="1151AF02" w14:textId="0677369A" w:rsidR="00053464" w:rsidRDefault="00053464" w:rsidP="00C4008A">
      <w:pPr>
        <w:rPr>
          <w:ins w:id="3654" w:author="Matthew McBee" w:date="2019-12-04T11:11:00Z"/>
        </w:rPr>
      </w:pPr>
      <w:ins w:id="3655" w:author="Matthew McBee" w:date="2019-12-04T14:21:00Z">
        <w:r>
          <w:t>Logistic regression results summary</w:t>
        </w:r>
      </w:ins>
    </w:p>
    <w:p w14:paraId="040AE40D" w14:textId="4F377179" w:rsidR="006B1F40" w:rsidRDefault="00053464" w:rsidP="00C4008A">
      <w:pPr>
        <w:rPr>
          <w:ins w:id="3656" w:author="Matthew McBee" w:date="2019-12-04T11:12:00Z"/>
        </w:rPr>
      </w:pPr>
      <w:ins w:id="3657" w:author="Matthew McBee" w:date="2019-12-04T11:11:00Z">
        <w:r>
          <w:rPr>
            <w:noProof/>
          </w:rPr>
          <w:drawing>
            <wp:anchor distT="0" distB="0" distL="114300" distR="114300" simplePos="0" relativeHeight="251669504" behindDoc="0" locked="0" layoutInCell="1" allowOverlap="1" wp14:anchorId="6050FFAD" wp14:editId="62CA7E84">
              <wp:simplePos x="0" y="0"/>
              <wp:positionH relativeFrom="column">
                <wp:posOffset>-267854</wp:posOffset>
              </wp:positionH>
              <wp:positionV relativeFrom="paragraph">
                <wp:posOffset>221731</wp:posOffset>
              </wp:positionV>
              <wp:extent cx="5943600" cy="4086225"/>
              <wp:effectExtent l="0" t="0" r="0" b="3175"/>
              <wp:wrapTopAndBottom/>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ogistic_results_summary.png"/>
                      <pic:cNvPicPr/>
                    </pic:nvPicPr>
                    <pic:blipFill>
                      <a:blip r:embed="rId47"/>
                      <a:stretch>
                        <a:fillRect/>
                      </a:stretch>
                    </pic:blipFill>
                    <pic:spPr>
                      <a:xfrm>
                        <a:off x="0" y="0"/>
                        <a:ext cx="5943600" cy="4086225"/>
                      </a:xfrm>
                      <a:prstGeom prst="rect">
                        <a:avLst/>
                      </a:prstGeom>
                    </pic:spPr>
                  </pic:pic>
                </a:graphicData>
              </a:graphic>
              <wp14:sizeRelH relativeFrom="page">
                <wp14:pctWidth>0</wp14:pctWidth>
              </wp14:sizeRelH>
              <wp14:sizeRelV relativeFrom="page">
                <wp14:pctHeight>0</wp14:pctHeight>
              </wp14:sizeRelV>
            </wp:anchor>
          </w:drawing>
        </w:r>
      </w:ins>
    </w:p>
    <w:p w14:paraId="479D9138" w14:textId="4C3CB115" w:rsidR="005B6601" w:rsidRDefault="005B6601" w:rsidP="00C4008A">
      <w:pPr>
        <w:rPr>
          <w:ins w:id="3658" w:author="Matthew McBee" w:date="2019-12-04T11:11:00Z"/>
        </w:rPr>
      </w:pPr>
    </w:p>
    <w:p w14:paraId="2694A6A3" w14:textId="2121E460" w:rsidR="006B1F40" w:rsidRDefault="006B1F40" w:rsidP="00C4008A">
      <w:pPr>
        <w:rPr>
          <w:ins w:id="3659" w:author="Matthew McBee" w:date="2019-12-04T11:11:00Z"/>
        </w:rPr>
      </w:pPr>
    </w:p>
    <w:p w14:paraId="64791A44" w14:textId="1769F530" w:rsidR="005B6601" w:rsidRDefault="005B6601">
      <w:pPr>
        <w:rPr>
          <w:ins w:id="3660" w:author="Matthew McBee" w:date="2019-12-04T11:12:00Z"/>
        </w:rPr>
      </w:pPr>
      <w:ins w:id="3661" w:author="Matthew McBee" w:date="2019-12-04T11:12:00Z">
        <w:r>
          <w:br w:type="page"/>
        </w:r>
      </w:ins>
    </w:p>
    <w:p w14:paraId="56EFE84F" w14:textId="1977179F" w:rsidR="006B1F40" w:rsidRDefault="005B6601" w:rsidP="00C4008A">
      <w:pPr>
        <w:rPr>
          <w:ins w:id="3662" w:author="Matthew McBee" w:date="2019-12-04T14:21:00Z"/>
        </w:rPr>
      </w:pPr>
      <w:ins w:id="3663" w:author="Matthew McBee" w:date="2019-12-04T11:12:00Z">
        <w:r>
          <w:t xml:space="preserve">Figure </w:t>
        </w:r>
      </w:ins>
      <w:ins w:id="3664" w:author="Matthew McBee" w:date="2019-12-06T16:08:00Z">
        <w:r w:rsidR="00165274">
          <w:t>6</w:t>
        </w:r>
      </w:ins>
    </w:p>
    <w:p w14:paraId="2956BB1F" w14:textId="561117E7" w:rsidR="00053464" w:rsidRPr="00053464" w:rsidRDefault="00053464" w:rsidP="00C4008A">
      <w:pPr>
        <w:rPr>
          <w:ins w:id="3665" w:author="Matthew McBee" w:date="2019-12-04T11:12:00Z"/>
        </w:rPr>
      </w:pPr>
      <w:ins w:id="3666" w:author="Matthew McBee" w:date="2019-12-04T14:21:00Z">
        <w:r>
          <w:rPr>
            <w:i/>
            <w:iCs/>
          </w:rPr>
          <w:t>p</w:t>
        </w:r>
        <w:r>
          <w:rPr>
            <w:i/>
            <w:iCs/>
          </w:rPr>
          <w:softHyphen/>
        </w:r>
      </w:ins>
      <w:ins w:id="3667" w:author="Matthew McBee" w:date="2019-12-04T14:22:00Z">
        <w:r>
          <w:rPr>
            <w:i/>
            <w:iCs/>
          </w:rPr>
          <w:softHyphen/>
        </w:r>
        <w:r>
          <w:t>-value summary for all models</w:t>
        </w:r>
      </w:ins>
    </w:p>
    <w:p w14:paraId="1F43EBA0" w14:textId="0E8A7789" w:rsidR="005B6601" w:rsidRDefault="005B6601" w:rsidP="00C4008A">
      <w:pPr>
        <w:rPr>
          <w:ins w:id="3668" w:author="Matthew McBee" w:date="2019-12-04T11:12:00Z"/>
        </w:rPr>
      </w:pPr>
      <w:ins w:id="3669" w:author="Matthew McBee" w:date="2019-12-04T11:13:00Z">
        <w:r>
          <w:rPr>
            <w:noProof/>
          </w:rPr>
          <w:drawing>
            <wp:anchor distT="0" distB="0" distL="114300" distR="114300" simplePos="0" relativeHeight="251670528" behindDoc="0" locked="0" layoutInCell="1" allowOverlap="1" wp14:anchorId="221514E3" wp14:editId="37E0584D">
              <wp:simplePos x="0" y="0"/>
              <wp:positionH relativeFrom="column">
                <wp:posOffset>0</wp:posOffset>
              </wp:positionH>
              <wp:positionV relativeFrom="paragraph">
                <wp:posOffset>211455</wp:posOffset>
              </wp:positionV>
              <wp:extent cx="5943600" cy="4160520"/>
              <wp:effectExtent l="0" t="0" r="0" b="5080"/>
              <wp:wrapTopAndBottom/>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_value_summary.png"/>
                      <pic:cNvPicPr/>
                    </pic:nvPicPr>
                    <pic:blipFill>
                      <a:blip r:embed="rId48"/>
                      <a:stretch>
                        <a:fillRect/>
                      </a:stretch>
                    </pic:blipFill>
                    <pic:spPr>
                      <a:xfrm>
                        <a:off x="0" y="0"/>
                        <a:ext cx="5943600" cy="4160520"/>
                      </a:xfrm>
                      <a:prstGeom prst="rect">
                        <a:avLst/>
                      </a:prstGeom>
                    </pic:spPr>
                  </pic:pic>
                </a:graphicData>
              </a:graphic>
              <wp14:sizeRelH relativeFrom="page">
                <wp14:pctWidth>0</wp14:pctWidth>
              </wp14:sizeRelH>
              <wp14:sizeRelV relativeFrom="page">
                <wp14:pctHeight>0</wp14:pctHeight>
              </wp14:sizeRelV>
            </wp:anchor>
          </w:drawing>
        </w:r>
      </w:ins>
    </w:p>
    <w:p w14:paraId="7647CEE1" w14:textId="059005A6" w:rsidR="005B6601" w:rsidRDefault="005B6601" w:rsidP="00C4008A">
      <w:pPr>
        <w:rPr>
          <w:ins w:id="3670" w:author="Matthew McBee" w:date="2019-12-04T11:13:00Z"/>
        </w:rPr>
      </w:pPr>
    </w:p>
    <w:p w14:paraId="7EDB3C15" w14:textId="77777777" w:rsidR="005B6601" w:rsidRDefault="005B6601" w:rsidP="00C4008A">
      <w:pPr>
        <w:rPr>
          <w:ins w:id="3671" w:author="Matthew McBee" w:date="2019-12-04T11:13:00Z"/>
        </w:rPr>
      </w:pPr>
    </w:p>
    <w:p w14:paraId="32512682" w14:textId="628939B0" w:rsidR="005B6601" w:rsidRDefault="005B6601">
      <w:pPr>
        <w:rPr>
          <w:ins w:id="3672" w:author="Matthew McBee" w:date="2019-12-04T11:13:00Z"/>
        </w:rPr>
      </w:pPr>
      <w:ins w:id="3673" w:author="Matthew McBee" w:date="2019-12-04T11:13:00Z">
        <w:r>
          <w:br w:type="page"/>
        </w:r>
      </w:ins>
    </w:p>
    <w:p w14:paraId="4576F226" w14:textId="3DD267AA" w:rsidR="005B6601" w:rsidRDefault="005B6601" w:rsidP="00C4008A">
      <w:pPr>
        <w:rPr>
          <w:ins w:id="3674" w:author="Matthew McBee" w:date="2019-12-04T11:13:00Z"/>
        </w:rPr>
      </w:pPr>
      <w:ins w:id="3675" w:author="Matthew McBee" w:date="2019-12-04T11:13:00Z">
        <w:r>
          <w:t>Figure 8</w:t>
        </w:r>
      </w:ins>
    </w:p>
    <w:p w14:paraId="4BDFB6CE" w14:textId="2473D351" w:rsidR="005B6601" w:rsidRDefault="005B6601" w:rsidP="00C4008A">
      <w:pPr>
        <w:rPr>
          <w:ins w:id="3676" w:author="Matthew McBee" w:date="2019-12-04T11:13:00Z"/>
        </w:rPr>
      </w:pPr>
      <w:ins w:id="3677" w:author="Matthew McBee" w:date="2019-12-04T11:15:00Z">
        <w:r>
          <w:t xml:space="preserve">IPTW propensity score model </w:t>
        </w:r>
      </w:ins>
      <w:ins w:id="3678" w:author="Matthew McBee" w:date="2019-12-04T11:13:00Z">
        <w:r>
          <w:t>post-mortem</w:t>
        </w:r>
      </w:ins>
    </w:p>
    <w:p w14:paraId="465FC439" w14:textId="0A7E9967" w:rsidR="005B6601" w:rsidRDefault="005B6601" w:rsidP="00C4008A">
      <w:pPr>
        <w:rPr>
          <w:ins w:id="3679" w:author="Matthew McBee" w:date="2019-12-04T11:15:00Z"/>
        </w:rPr>
      </w:pPr>
      <w:ins w:id="3680" w:author="Matthew McBee" w:date="2019-12-04T11:15:00Z">
        <w:r>
          <w:rPr>
            <w:noProof/>
          </w:rPr>
          <w:drawing>
            <wp:anchor distT="0" distB="0" distL="114300" distR="114300" simplePos="0" relativeHeight="251673600" behindDoc="0" locked="0" layoutInCell="1" allowOverlap="1" wp14:anchorId="42E29325" wp14:editId="0248F969">
              <wp:simplePos x="0" y="0"/>
              <wp:positionH relativeFrom="column">
                <wp:posOffset>-46182</wp:posOffset>
              </wp:positionH>
              <wp:positionV relativeFrom="paragraph">
                <wp:posOffset>323908</wp:posOffset>
              </wp:positionV>
              <wp:extent cx="5943600" cy="3396615"/>
              <wp:effectExtent l="0" t="0" r="0" b="0"/>
              <wp:wrapTopAndBottom/>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PTW_postmortem.png"/>
                      <pic:cNvPicPr/>
                    </pic:nvPicPr>
                    <pic:blipFill>
                      <a:blip r:embed="rId49"/>
                      <a:stretch>
                        <a:fillRect/>
                      </a:stretch>
                    </pic:blipFill>
                    <pic:spPr>
                      <a:xfrm>
                        <a:off x="0" y="0"/>
                        <a:ext cx="5943600" cy="3396615"/>
                      </a:xfrm>
                      <a:prstGeom prst="rect">
                        <a:avLst/>
                      </a:prstGeom>
                    </pic:spPr>
                  </pic:pic>
                </a:graphicData>
              </a:graphic>
              <wp14:sizeRelH relativeFrom="page">
                <wp14:pctWidth>0</wp14:pctWidth>
              </wp14:sizeRelH>
              <wp14:sizeRelV relativeFrom="page">
                <wp14:pctHeight>0</wp14:pctHeight>
              </wp14:sizeRelV>
            </wp:anchor>
          </w:drawing>
        </w:r>
      </w:ins>
    </w:p>
    <w:p w14:paraId="526FD709" w14:textId="77777777" w:rsidR="005B6601" w:rsidRDefault="005B6601" w:rsidP="00C4008A">
      <w:pPr>
        <w:rPr>
          <w:ins w:id="3681" w:author="Matthew McBee" w:date="2019-12-04T11:13:00Z"/>
        </w:rPr>
      </w:pPr>
    </w:p>
    <w:p w14:paraId="061CB359" w14:textId="0754A059" w:rsidR="005B6601" w:rsidRDefault="005B6601" w:rsidP="00C4008A">
      <w:pPr>
        <w:rPr>
          <w:ins w:id="3682" w:author="Matthew McBee" w:date="2019-12-04T11:14:00Z"/>
        </w:rPr>
      </w:pPr>
    </w:p>
    <w:p w14:paraId="599E32C5" w14:textId="77777777" w:rsidR="005B6601" w:rsidRDefault="005B6601" w:rsidP="00C4008A">
      <w:pPr>
        <w:rPr>
          <w:ins w:id="3683" w:author="Matthew McBee" w:date="2019-12-04T11:14:00Z"/>
        </w:rPr>
      </w:pPr>
    </w:p>
    <w:p w14:paraId="516FEFD7" w14:textId="5B7BB15E" w:rsidR="005B6601" w:rsidRDefault="005B6601">
      <w:pPr>
        <w:rPr>
          <w:ins w:id="3684" w:author="Matthew McBee" w:date="2019-12-04T11:14:00Z"/>
        </w:rPr>
      </w:pPr>
      <w:ins w:id="3685" w:author="Matthew McBee" w:date="2019-12-04T11:14:00Z">
        <w:r>
          <w:br w:type="page"/>
        </w:r>
      </w:ins>
    </w:p>
    <w:p w14:paraId="335056FD" w14:textId="15359288" w:rsidR="005B6601" w:rsidRDefault="005B6601" w:rsidP="00C4008A">
      <w:pPr>
        <w:rPr>
          <w:ins w:id="3686" w:author="Matthew McBee" w:date="2019-12-04T11:14:00Z"/>
        </w:rPr>
      </w:pPr>
      <w:ins w:id="3687" w:author="Matthew McBee" w:date="2019-12-04T11:14:00Z">
        <w:r>
          <w:t>Figure 9</w:t>
        </w:r>
      </w:ins>
    </w:p>
    <w:p w14:paraId="43431FEE" w14:textId="34C3AA46" w:rsidR="005B6601" w:rsidRDefault="005B6601" w:rsidP="00C4008A">
      <w:pPr>
        <w:rPr>
          <w:ins w:id="3688" w:author="Matthew McBee" w:date="2019-12-04T11:14:00Z"/>
        </w:rPr>
      </w:pPr>
      <w:ins w:id="3689" w:author="Matthew McBee" w:date="2019-12-04T11:14:00Z">
        <w:r>
          <w:t>Logistic regression post-mortem</w:t>
        </w:r>
      </w:ins>
    </w:p>
    <w:p w14:paraId="51680749" w14:textId="1EEC5CC7" w:rsidR="005B6601" w:rsidRDefault="005B6601" w:rsidP="00C4008A">
      <w:pPr>
        <w:rPr>
          <w:ins w:id="3690" w:author="Matthew McBee" w:date="2019-12-04T11:14:00Z"/>
        </w:rPr>
      </w:pPr>
    </w:p>
    <w:p w14:paraId="6CB00F4A" w14:textId="39477149" w:rsidR="005B6601" w:rsidRPr="006B1F40" w:rsidRDefault="005B6601" w:rsidP="00C4008A">
      <w:pPr>
        <w:rPr>
          <w:rPrChange w:id="3691" w:author="Matthew McBee" w:date="2019-12-04T11:08:00Z">
            <w:rPr>
              <w:b/>
              <w:bCs/>
            </w:rPr>
          </w:rPrChange>
        </w:rPr>
      </w:pPr>
      <w:ins w:id="3692" w:author="Matthew McBee" w:date="2019-12-04T11:14:00Z">
        <w:r>
          <w:rPr>
            <w:noProof/>
          </w:rPr>
          <w:drawing>
            <wp:anchor distT="0" distB="0" distL="114300" distR="114300" simplePos="0" relativeHeight="251672576" behindDoc="0" locked="0" layoutInCell="1" allowOverlap="1" wp14:anchorId="04D1CA7A" wp14:editId="7F514C56">
              <wp:simplePos x="0" y="0"/>
              <wp:positionH relativeFrom="column">
                <wp:posOffset>0</wp:posOffset>
              </wp:positionH>
              <wp:positionV relativeFrom="paragraph">
                <wp:posOffset>174625</wp:posOffset>
              </wp:positionV>
              <wp:extent cx="5943600" cy="4457700"/>
              <wp:effectExtent l="0" t="0" r="0" b="0"/>
              <wp:wrapTopAndBottom/>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gistic_postmortem_categorized.png"/>
                      <pic:cNvPicPr/>
                    </pic:nvPicPr>
                    <pic:blipFill>
                      <a:blip r:embed="rId50"/>
                      <a:stretch>
                        <a:fillRect/>
                      </a:stretch>
                    </pic:blipFill>
                    <pic:spPr>
                      <a:xfrm>
                        <a:off x="0" y="0"/>
                        <a:ext cx="5943600" cy="4457700"/>
                      </a:xfrm>
                      <a:prstGeom prst="rect">
                        <a:avLst/>
                      </a:prstGeom>
                    </pic:spPr>
                  </pic:pic>
                </a:graphicData>
              </a:graphic>
              <wp14:sizeRelH relativeFrom="page">
                <wp14:pctWidth>0</wp14:pctWidth>
              </wp14:sizeRelH>
              <wp14:sizeRelV relativeFrom="page">
                <wp14:pctHeight>0</wp14:pctHeight>
              </wp14:sizeRelV>
            </wp:anchor>
          </w:drawing>
        </w:r>
      </w:ins>
    </w:p>
    <w:sectPr w:rsidR="005B6601" w:rsidRPr="006B1F40" w:rsidSect="00053464">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 w:author="Rebecca Brand" w:date="2018-09-04T13:24:00Z" w:initials="RB">
    <w:p w14:paraId="4D49CC51" w14:textId="2330118D" w:rsidR="00165274" w:rsidRDefault="00165274">
      <w:pPr>
        <w:pStyle w:val="CommentText"/>
      </w:pPr>
      <w:r>
        <w:rPr>
          <w:rStyle w:val="CommentReference"/>
        </w:rPr>
        <w:annotationRef/>
      </w:r>
      <w:r>
        <w:rPr>
          <w:noProof/>
        </w:rPr>
        <w:t>I gave up several semi-colons without a fight, :) but in this sentence, just using a comma makes it a run-on sentence.  I would be ok with a period or a semi-colon here, but not a comma.</w:t>
      </w:r>
    </w:p>
  </w:comment>
  <w:comment w:id="59" w:author="Rebecca Brand" w:date="2018-09-04T13:24:00Z" w:initials="RB">
    <w:p w14:paraId="29D4A48F" w14:textId="5DB9CA2E" w:rsidR="00165274" w:rsidRDefault="00165274">
      <w:pPr>
        <w:pStyle w:val="CommentText"/>
      </w:pPr>
      <w:r>
        <w:rPr>
          <w:rStyle w:val="CommentReference"/>
        </w:rPr>
        <w:annotationRef/>
      </w:r>
    </w:p>
  </w:comment>
  <w:comment w:id="56" w:author="Rebecca Brand" w:date="2018-09-04T13:24:00Z" w:initials="RB">
    <w:p w14:paraId="3E77F733" w14:textId="1B533B64" w:rsidR="00165274" w:rsidRDefault="00165274">
      <w:pPr>
        <w:pStyle w:val="CommentText"/>
      </w:pPr>
      <w:r>
        <w:rPr>
          <w:rStyle w:val="CommentReference"/>
        </w:rPr>
        <w:annotationRef/>
      </w:r>
    </w:p>
  </w:comment>
  <w:comment w:id="57" w:author="Rebecca Brand" w:date="2018-09-04T13:24:00Z" w:initials="RB">
    <w:p w14:paraId="42F60BB7" w14:textId="742C31E9" w:rsidR="00165274" w:rsidRDefault="00165274">
      <w:pPr>
        <w:pStyle w:val="CommentText"/>
      </w:pPr>
      <w:r>
        <w:rPr>
          <w:rStyle w:val="CommentReference"/>
        </w:rPr>
        <w:annotationRef/>
      </w:r>
      <w:r>
        <w:rPr>
          <w:noProof/>
        </w:rPr>
        <w:t>I gave up</w:t>
      </w:r>
    </w:p>
  </w:comment>
  <w:comment w:id="388" w:author="Matthew McBee" w:date="2019-12-02T15:57:00Z" w:initials="MMT">
    <w:p w14:paraId="692CB31B" w14:textId="0EBD2E5E" w:rsidR="00165274" w:rsidRDefault="00165274">
      <w:pPr>
        <w:pStyle w:val="CommentText"/>
      </w:pPr>
      <w:r>
        <w:rPr>
          <w:rStyle w:val="CommentReference"/>
        </w:rPr>
        <w:annotationRef/>
      </w:r>
      <w:r>
        <w:rPr>
          <w:noProof/>
        </w:rPr>
        <w:t>This feels like it's a bit of a dangling factorid. Do we have an actual citation to go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49CC51" w15:done="0"/>
  <w15:commentEx w15:paraId="29D4A48F" w15:done="0"/>
  <w15:commentEx w15:paraId="3E77F733" w15:done="0"/>
  <w15:commentEx w15:paraId="42F60BB7" w15:done="0"/>
  <w15:commentEx w15:paraId="692CB3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49CC51" w16cid:durableId="218F6BC6"/>
  <w16cid:commentId w16cid:paraId="29D4A48F" w16cid:durableId="218F6BC7"/>
  <w16cid:commentId w16cid:paraId="3E77F733" w16cid:durableId="218F6BC8"/>
  <w16cid:commentId w16cid:paraId="42F60BB7" w16cid:durableId="218F6BC9"/>
  <w16cid:commentId w16cid:paraId="692CB31B" w16cid:durableId="218FB2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9FEC1" w14:textId="77777777" w:rsidR="00165274" w:rsidRDefault="00165274" w:rsidP="002D755C">
      <w:r>
        <w:separator/>
      </w:r>
    </w:p>
  </w:endnote>
  <w:endnote w:type="continuationSeparator" w:id="0">
    <w:p w14:paraId="0076C901" w14:textId="77777777" w:rsidR="00165274" w:rsidRDefault="00165274" w:rsidP="002D7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ebkit-standard">
    <w:altName w:val="Times New Roman"/>
    <w:panose1 w:val="020B0604020202020204"/>
    <w:charset w:val="00"/>
    <w:family w:val="roman"/>
    <w:notTrueType/>
    <w:pitch w:val="default"/>
  </w:font>
  <w:font w:name="Calibri">
    <w:panose1 w:val="020F0502020204030204"/>
    <w:charset w:val="00"/>
    <w:family w:val="swiss"/>
    <w:pitch w:val="variable"/>
    <w:sig w:usb0="E0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0614619"/>
      <w:docPartObj>
        <w:docPartGallery w:val="Page Numbers (Bottom of Page)"/>
        <w:docPartUnique/>
      </w:docPartObj>
    </w:sdtPr>
    <w:sdtContent>
      <w:p w14:paraId="014A6344" w14:textId="24DD9853" w:rsidR="00165274" w:rsidRDefault="00165274"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5B12A" w14:textId="77777777" w:rsidR="00165274" w:rsidRDefault="00165274">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2841549"/>
      <w:docPartObj>
        <w:docPartGallery w:val="Page Numbers (Bottom of Page)"/>
        <w:docPartUnique/>
      </w:docPartObj>
    </w:sdtPr>
    <w:sdtContent>
      <w:p w14:paraId="3266CBC4" w14:textId="670E1722" w:rsidR="00165274" w:rsidRDefault="00165274"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5DEB9959" w14:textId="77777777" w:rsidR="00165274" w:rsidRDefault="0016527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20B55" w14:textId="77777777" w:rsidR="00165274" w:rsidRDefault="00165274" w:rsidP="002D755C">
      <w:r>
        <w:separator/>
      </w:r>
    </w:p>
  </w:footnote>
  <w:footnote w:type="continuationSeparator" w:id="0">
    <w:p w14:paraId="06DAC8C5" w14:textId="77777777" w:rsidR="00165274" w:rsidRDefault="00165274" w:rsidP="002D755C">
      <w:r>
        <w:continuationSeparator/>
      </w:r>
    </w:p>
  </w:footnote>
  <w:footnote w:id="1">
    <w:p w14:paraId="08DFF164" w14:textId="73DF9E2F" w:rsidR="00165274" w:rsidRDefault="00165274" w:rsidP="00820D62">
      <w:pPr>
        <w:pStyle w:val="FootnoteText"/>
        <w:rPr>
          <w:ins w:id="379" w:author="Matthew McBee" w:date="2019-12-03T13:18:00Z"/>
        </w:rPr>
      </w:pPr>
      <w:ins w:id="380" w:author="Matthew McBee" w:date="2019-12-03T13:18:00Z">
        <w:r>
          <w:rPr>
            <w:rStyle w:val="FootnoteReference"/>
          </w:rPr>
          <w:footnoteRef/>
        </w:r>
        <w:r>
          <w:t xml:space="preserve"> A prior version of this analysis also included the child’s body mass index (BMI), but we removed that variable at the direction of a reviewer, who was concerned about potential endogeneity.</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AE1CF" w14:textId="6596A47F" w:rsidR="00165274" w:rsidRDefault="00165274" w:rsidP="0076038C">
    <w:pPr>
      <w:pStyle w:val="Header"/>
      <w:jc w:val="right"/>
    </w:pPr>
    <w:r>
      <w:t>TV and Attention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5B811" w14:textId="77777777" w:rsidR="00165274" w:rsidRDefault="00165274" w:rsidP="00120B9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9BAF03" w14:textId="77777777" w:rsidR="00165274" w:rsidRDefault="00165274" w:rsidP="003F42C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FDF62" w14:textId="6696BE10" w:rsidR="00165274" w:rsidRDefault="00165274" w:rsidP="00120B95">
    <w:pPr>
      <w:pStyle w:val="Header"/>
      <w:framePr w:wrap="around" w:vAnchor="text" w:hAnchor="margin" w:xAlign="right"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4F1206E8" w14:textId="77777777" w:rsidR="00165274" w:rsidRDefault="00165274" w:rsidP="003F42C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12778"/>
    <w:multiLevelType w:val="hybridMultilevel"/>
    <w:tmpl w:val="0FA6A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433BC"/>
    <w:multiLevelType w:val="hybridMultilevel"/>
    <w:tmpl w:val="49780198"/>
    <w:lvl w:ilvl="0" w:tplc="04090011">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D47DEA"/>
    <w:multiLevelType w:val="multilevel"/>
    <w:tmpl w:val="B398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85848"/>
    <w:multiLevelType w:val="hybridMultilevel"/>
    <w:tmpl w:val="39A0FFFA"/>
    <w:lvl w:ilvl="0" w:tplc="C388E2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77E0143"/>
    <w:multiLevelType w:val="hybridMultilevel"/>
    <w:tmpl w:val="4D088F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D17D0"/>
    <w:multiLevelType w:val="hybridMultilevel"/>
    <w:tmpl w:val="7B4473B0"/>
    <w:lvl w:ilvl="0" w:tplc="899801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787804"/>
    <w:multiLevelType w:val="hybridMultilevel"/>
    <w:tmpl w:val="9C701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DE1132"/>
    <w:multiLevelType w:val="hybridMultilevel"/>
    <w:tmpl w:val="E2B6E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66C3773"/>
    <w:multiLevelType w:val="hybridMultilevel"/>
    <w:tmpl w:val="E0B6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6027E7"/>
    <w:multiLevelType w:val="hybridMultilevel"/>
    <w:tmpl w:val="E0B8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6"/>
  </w:num>
  <w:num w:numId="5">
    <w:abstractNumId w:val="9"/>
  </w:num>
  <w:num w:numId="6">
    <w:abstractNumId w:val="8"/>
  </w:num>
  <w:num w:numId="7">
    <w:abstractNumId w:val="3"/>
  </w:num>
  <w:num w:numId="8">
    <w:abstractNumId w:val="5"/>
  </w:num>
  <w:num w:numId="9">
    <w:abstractNumId w:val="1"/>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hew McBee">
    <w15:presenceInfo w15:providerId="Windows Live" w15:userId="392df9725b86a03b"/>
  </w15:person>
  <w15:person w15:author="McBee, Matthew T.">
    <w15:presenceInfo w15:providerId="AD" w15:userId="S::mcbeem@etsu.edu::54dcd1a5-5632-4708-a575-8587ed78a0a1"/>
  </w15:person>
  <w15:person w15:author="Rebecca Brand">
    <w15:presenceInfo w15:providerId="AD" w15:userId="S-1-5-21-345065273-4267759515-1182775643-14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ACE"/>
    <w:rsid w:val="00000F76"/>
    <w:rsid w:val="00001907"/>
    <w:rsid w:val="00001ECF"/>
    <w:rsid w:val="000028F6"/>
    <w:rsid w:val="00002ED8"/>
    <w:rsid w:val="0000310C"/>
    <w:rsid w:val="000039BE"/>
    <w:rsid w:val="000042F2"/>
    <w:rsid w:val="00006833"/>
    <w:rsid w:val="000074FC"/>
    <w:rsid w:val="00007FA0"/>
    <w:rsid w:val="00013B49"/>
    <w:rsid w:val="000143C6"/>
    <w:rsid w:val="00015025"/>
    <w:rsid w:val="0002155D"/>
    <w:rsid w:val="00021BEE"/>
    <w:rsid w:val="00025938"/>
    <w:rsid w:val="0002607E"/>
    <w:rsid w:val="0003041C"/>
    <w:rsid w:val="0003080F"/>
    <w:rsid w:val="00030BBC"/>
    <w:rsid w:val="00032F9A"/>
    <w:rsid w:val="0003406A"/>
    <w:rsid w:val="0003618B"/>
    <w:rsid w:val="000366C0"/>
    <w:rsid w:val="0003674E"/>
    <w:rsid w:val="00040167"/>
    <w:rsid w:val="00040ADB"/>
    <w:rsid w:val="00040F34"/>
    <w:rsid w:val="000426EF"/>
    <w:rsid w:val="00043297"/>
    <w:rsid w:val="000452D3"/>
    <w:rsid w:val="000513F0"/>
    <w:rsid w:val="0005259F"/>
    <w:rsid w:val="000529BB"/>
    <w:rsid w:val="00053464"/>
    <w:rsid w:val="00053C7E"/>
    <w:rsid w:val="00057C0F"/>
    <w:rsid w:val="0006110C"/>
    <w:rsid w:val="00062311"/>
    <w:rsid w:val="00062995"/>
    <w:rsid w:val="00063148"/>
    <w:rsid w:val="000662A0"/>
    <w:rsid w:val="000667B0"/>
    <w:rsid w:val="000668C4"/>
    <w:rsid w:val="00067B5E"/>
    <w:rsid w:val="00067C04"/>
    <w:rsid w:val="00071AC1"/>
    <w:rsid w:val="00072BB5"/>
    <w:rsid w:val="00072E82"/>
    <w:rsid w:val="00073405"/>
    <w:rsid w:val="000734CB"/>
    <w:rsid w:val="0007435C"/>
    <w:rsid w:val="00075872"/>
    <w:rsid w:val="00077AC8"/>
    <w:rsid w:val="00077D30"/>
    <w:rsid w:val="0008252C"/>
    <w:rsid w:val="000833AF"/>
    <w:rsid w:val="000849B7"/>
    <w:rsid w:val="00084A46"/>
    <w:rsid w:val="0008598D"/>
    <w:rsid w:val="0009083B"/>
    <w:rsid w:val="00090C76"/>
    <w:rsid w:val="00091E45"/>
    <w:rsid w:val="00092932"/>
    <w:rsid w:val="0009381E"/>
    <w:rsid w:val="00097F23"/>
    <w:rsid w:val="000A01E6"/>
    <w:rsid w:val="000A0530"/>
    <w:rsid w:val="000A10F4"/>
    <w:rsid w:val="000A1DDF"/>
    <w:rsid w:val="000A239D"/>
    <w:rsid w:val="000A3369"/>
    <w:rsid w:val="000A3F9C"/>
    <w:rsid w:val="000A65C6"/>
    <w:rsid w:val="000A68F7"/>
    <w:rsid w:val="000B111F"/>
    <w:rsid w:val="000B1CA9"/>
    <w:rsid w:val="000B2B72"/>
    <w:rsid w:val="000B4A92"/>
    <w:rsid w:val="000B5DF8"/>
    <w:rsid w:val="000C107C"/>
    <w:rsid w:val="000C1521"/>
    <w:rsid w:val="000C157C"/>
    <w:rsid w:val="000C2547"/>
    <w:rsid w:val="000C3AAE"/>
    <w:rsid w:val="000C4CA6"/>
    <w:rsid w:val="000C598D"/>
    <w:rsid w:val="000C5B8B"/>
    <w:rsid w:val="000C6475"/>
    <w:rsid w:val="000C66E3"/>
    <w:rsid w:val="000C6F4D"/>
    <w:rsid w:val="000C7018"/>
    <w:rsid w:val="000C7556"/>
    <w:rsid w:val="000C7FF5"/>
    <w:rsid w:val="000D0709"/>
    <w:rsid w:val="000D2594"/>
    <w:rsid w:val="000D66DA"/>
    <w:rsid w:val="000E0AB8"/>
    <w:rsid w:val="000E1BDF"/>
    <w:rsid w:val="000E4826"/>
    <w:rsid w:val="000E48D5"/>
    <w:rsid w:val="000E49FC"/>
    <w:rsid w:val="000E518F"/>
    <w:rsid w:val="000E5356"/>
    <w:rsid w:val="000E57E9"/>
    <w:rsid w:val="000E60D5"/>
    <w:rsid w:val="000E641A"/>
    <w:rsid w:val="000E6595"/>
    <w:rsid w:val="000E67AB"/>
    <w:rsid w:val="000E6D09"/>
    <w:rsid w:val="000F042A"/>
    <w:rsid w:val="000F29F4"/>
    <w:rsid w:val="000F4425"/>
    <w:rsid w:val="000F4A5A"/>
    <w:rsid w:val="000F5044"/>
    <w:rsid w:val="000F5059"/>
    <w:rsid w:val="000F520E"/>
    <w:rsid w:val="000F5A9F"/>
    <w:rsid w:val="000F6033"/>
    <w:rsid w:val="000F70C5"/>
    <w:rsid w:val="000F77D3"/>
    <w:rsid w:val="000F7945"/>
    <w:rsid w:val="000F7D9E"/>
    <w:rsid w:val="00101D8A"/>
    <w:rsid w:val="00102665"/>
    <w:rsid w:val="00103E35"/>
    <w:rsid w:val="001047B6"/>
    <w:rsid w:val="0010503A"/>
    <w:rsid w:val="00105D1E"/>
    <w:rsid w:val="00114321"/>
    <w:rsid w:val="00114DA1"/>
    <w:rsid w:val="00116D17"/>
    <w:rsid w:val="00117AEF"/>
    <w:rsid w:val="00120B95"/>
    <w:rsid w:val="00120C84"/>
    <w:rsid w:val="001213BE"/>
    <w:rsid w:val="00121946"/>
    <w:rsid w:val="00123A51"/>
    <w:rsid w:val="001254A9"/>
    <w:rsid w:val="00125FAA"/>
    <w:rsid w:val="001261DE"/>
    <w:rsid w:val="00131D12"/>
    <w:rsid w:val="00133B03"/>
    <w:rsid w:val="00133B6D"/>
    <w:rsid w:val="001347D8"/>
    <w:rsid w:val="00134D54"/>
    <w:rsid w:val="001371FB"/>
    <w:rsid w:val="00137990"/>
    <w:rsid w:val="00141916"/>
    <w:rsid w:val="0014264B"/>
    <w:rsid w:val="00142967"/>
    <w:rsid w:val="001435DB"/>
    <w:rsid w:val="00145B1A"/>
    <w:rsid w:val="00145FAE"/>
    <w:rsid w:val="0014605D"/>
    <w:rsid w:val="00146131"/>
    <w:rsid w:val="00146DF0"/>
    <w:rsid w:val="00147F8C"/>
    <w:rsid w:val="00150887"/>
    <w:rsid w:val="00150E62"/>
    <w:rsid w:val="0015161C"/>
    <w:rsid w:val="0015164E"/>
    <w:rsid w:val="001516B6"/>
    <w:rsid w:val="00151E50"/>
    <w:rsid w:val="00152A30"/>
    <w:rsid w:val="00153703"/>
    <w:rsid w:val="0015413C"/>
    <w:rsid w:val="00155354"/>
    <w:rsid w:val="0015674F"/>
    <w:rsid w:val="001569C0"/>
    <w:rsid w:val="00156EDC"/>
    <w:rsid w:val="00157E5B"/>
    <w:rsid w:val="00164B2D"/>
    <w:rsid w:val="00165274"/>
    <w:rsid w:val="001652EB"/>
    <w:rsid w:val="001667D9"/>
    <w:rsid w:val="00166E31"/>
    <w:rsid w:val="00171391"/>
    <w:rsid w:val="00171491"/>
    <w:rsid w:val="0017389E"/>
    <w:rsid w:val="00173C88"/>
    <w:rsid w:val="00174FA3"/>
    <w:rsid w:val="001756B9"/>
    <w:rsid w:val="00175746"/>
    <w:rsid w:val="001758AE"/>
    <w:rsid w:val="0017661D"/>
    <w:rsid w:val="00176E00"/>
    <w:rsid w:val="001803FF"/>
    <w:rsid w:val="00181A1F"/>
    <w:rsid w:val="00182416"/>
    <w:rsid w:val="001827D1"/>
    <w:rsid w:val="001827EB"/>
    <w:rsid w:val="00182C83"/>
    <w:rsid w:val="00184A1B"/>
    <w:rsid w:val="001860E2"/>
    <w:rsid w:val="00186DE5"/>
    <w:rsid w:val="00187F31"/>
    <w:rsid w:val="00187FB2"/>
    <w:rsid w:val="001904E3"/>
    <w:rsid w:val="00193652"/>
    <w:rsid w:val="00194F66"/>
    <w:rsid w:val="00195244"/>
    <w:rsid w:val="00196662"/>
    <w:rsid w:val="00196B3C"/>
    <w:rsid w:val="00197954"/>
    <w:rsid w:val="001A1EE9"/>
    <w:rsid w:val="001A3482"/>
    <w:rsid w:val="001A546A"/>
    <w:rsid w:val="001A5A98"/>
    <w:rsid w:val="001A657D"/>
    <w:rsid w:val="001A66CF"/>
    <w:rsid w:val="001A6CD1"/>
    <w:rsid w:val="001B1B64"/>
    <w:rsid w:val="001B227D"/>
    <w:rsid w:val="001B2FE5"/>
    <w:rsid w:val="001B42D7"/>
    <w:rsid w:val="001B4B76"/>
    <w:rsid w:val="001B4E0B"/>
    <w:rsid w:val="001B7460"/>
    <w:rsid w:val="001C1250"/>
    <w:rsid w:val="001C1839"/>
    <w:rsid w:val="001C382F"/>
    <w:rsid w:val="001C408C"/>
    <w:rsid w:val="001C4661"/>
    <w:rsid w:val="001C5929"/>
    <w:rsid w:val="001C6FA1"/>
    <w:rsid w:val="001D06C4"/>
    <w:rsid w:val="001D27DC"/>
    <w:rsid w:val="001D316F"/>
    <w:rsid w:val="001D4CB4"/>
    <w:rsid w:val="001D7B38"/>
    <w:rsid w:val="001E1CAD"/>
    <w:rsid w:val="001E2F89"/>
    <w:rsid w:val="001E365E"/>
    <w:rsid w:val="001E43E9"/>
    <w:rsid w:val="001E4B8F"/>
    <w:rsid w:val="001E6F2B"/>
    <w:rsid w:val="001E72D7"/>
    <w:rsid w:val="001E75FC"/>
    <w:rsid w:val="001E7DCC"/>
    <w:rsid w:val="001F153E"/>
    <w:rsid w:val="001F37F7"/>
    <w:rsid w:val="001F4C40"/>
    <w:rsid w:val="001F57E7"/>
    <w:rsid w:val="001F6F8D"/>
    <w:rsid w:val="001F749E"/>
    <w:rsid w:val="001F79A7"/>
    <w:rsid w:val="0020035D"/>
    <w:rsid w:val="00201FDE"/>
    <w:rsid w:val="00203078"/>
    <w:rsid w:val="002050DB"/>
    <w:rsid w:val="0020594B"/>
    <w:rsid w:val="00206AB2"/>
    <w:rsid w:val="002101B4"/>
    <w:rsid w:val="0021228C"/>
    <w:rsid w:val="00212D91"/>
    <w:rsid w:val="002146D9"/>
    <w:rsid w:val="00214E68"/>
    <w:rsid w:val="002152F8"/>
    <w:rsid w:val="002156A6"/>
    <w:rsid w:val="00222385"/>
    <w:rsid w:val="0022380D"/>
    <w:rsid w:val="00224413"/>
    <w:rsid w:val="00225CD8"/>
    <w:rsid w:val="00225F2C"/>
    <w:rsid w:val="00230FC6"/>
    <w:rsid w:val="0023270B"/>
    <w:rsid w:val="00233021"/>
    <w:rsid w:val="0023516D"/>
    <w:rsid w:val="00236D03"/>
    <w:rsid w:val="00237861"/>
    <w:rsid w:val="0024033B"/>
    <w:rsid w:val="00240AAC"/>
    <w:rsid w:val="00240C90"/>
    <w:rsid w:val="00241D9F"/>
    <w:rsid w:val="00242393"/>
    <w:rsid w:val="002434FE"/>
    <w:rsid w:val="00244567"/>
    <w:rsid w:val="002446E9"/>
    <w:rsid w:val="00244A20"/>
    <w:rsid w:val="002453CF"/>
    <w:rsid w:val="00245701"/>
    <w:rsid w:val="00252CF1"/>
    <w:rsid w:val="002530A8"/>
    <w:rsid w:val="002536ED"/>
    <w:rsid w:val="002540BC"/>
    <w:rsid w:val="00254347"/>
    <w:rsid w:val="002549C8"/>
    <w:rsid w:val="00254EC6"/>
    <w:rsid w:val="00255873"/>
    <w:rsid w:val="00257D23"/>
    <w:rsid w:val="00257EF7"/>
    <w:rsid w:val="002619D5"/>
    <w:rsid w:val="00262873"/>
    <w:rsid w:val="00263D3D"/>
    <w:rsid w:val="00263EB7"/>
    <w:rsid w:val="002645AC"/>
    <w:rsid w:val="0026528D"/>
    <w:rsid w:val="00267A6E"/>
    <w:rsid w:val="002708D4"/>
    <w:rsid w:val="00271593"/>
    <w:rsid w:val="002728FA"/>
    <w:rsid w:val="00274941"/>
    <w:rsid w:val="00276969"/>
    <w:rsid w:val="00276A4F"/>
    <w:rsid w:val="00283E70"/>
    <w:rsid w:val="002846D9"/>
    <w:rsid w:val="00284A54"/>
    <w:rsid w:val="00285439"/>
    <w:rsid w:val="002877CF"/>
    <w:rsid w:val="002911BA"/>
    <w:rsid w:val="00291EDC"/>
    <w:rsid w:val="00294C25"/>
    <w:rsid w:val="00295D6C"/>
    <w:rsid w:val="002967FB"/>
    <w:rsid w:val="002A0B26"/>
    <w:rsid w:val="002A25CD"/>
    <w:rsid w:val="002A2633"/>
    <w:rsid w:val="002A3118"/>
    <w:rsid w:val="002A4EF3"/>
    <w:rsid w:val="002A558E"/>
    <w:rsid w:val="002A72F7"/>
    <w:rsid w:val="002B0B92"/>
    <w:rsid w:val="002B42AE"/>
    <w:rsid w:val="002B4BD8"/>
    <w:rsid w:val="002B4F1D"/>
    <w:rsid w:val="002B607C"/>
    <w:rsid w:val="002B6574"/>
    <w:rsid w:val="002B65A9"/>
    <w:rsid w:val="002B688A"/>
    <w:rsid w:val="002B7218"/>
    <w:rsid w:val="002C0CD1"/>
    <w:rsid w:val="002C35E6"/>
    <w:rsid w:val="002C3A38"/>
    <w:rsid w:val="002C3DE8"/>
    <w:rsid w:val="002C4120"/>
    <w:rsid w:val="002C57BD"/>
    <w:rsid w:val="002C60B3"/>
    <w:rsid w:val="002D1F7A"/>
    <w:rsid w:val="002D3DA3"/>
    <w:rsid w:val="002D4DD4"/>
    <w:rsid w:val="002D56DF"/>
    <w:rsid w:val="002D755C"/>
    <w:rsid w:val="002E0440"/>
    <w:rsid w:val="002E0F9B"/>
    <w:rsid w:val="002E196A"/>
    <w:rsid w:val="002E1A00"/>
    <w:rsid w:val="002E1C3A"/>
    <w:rsid w:val="002E2365"/>
    <w:rsid w:val="002E37AE"/>
    <w:rsid w:val="002E3EC3"/>
    <w:rsid w:val="002E501B"/>
    <w:rsid w:val="002E516A"/>
    <w:rsid w:val="002F055B"/>
    <w:rsid w:val="002F08CA"/>
    <w:rsid w:val="002F23E4"/>
    <w:rsid w:val="002F3CF7"/>
    <w:rsid w:val="002F4B71"/>
    <w:rsid w:val="002F720F"/>
    <w:rsid w:val="003003B8"/>
    <w:rsid w:val="0030193B"/>
    <w:rsid w:val="00303944"/>
    <w:rsid w:val="00303D03"/>
    <w:rsid w:val="00304134"/>
    <w:rsid w:val="003058DA"/>
    <w:rsid w:val="00305C52"/>
    <w:rsid w:val="00306957"/>
    <w:rsid w:val="0030724D"/>
    <w:rsid w:val="003077F5"/>
    <w:rsid w:val="00310C4C"/>
    <w:rsid w:val="00311E0F"/>
    <w:rsid w:val="00313CFA"/>
    <w:rsid w:val="00313F34"/>
    <w:rsid w:val="00314131"/>
    <w:rsid w:val="00314556"/>
    <w:rsid w:val="003145D2"/>
    <w:rsid w:val="00315209"/>
    <w:rsid w:val="00315C69"/>
    <w:rsid w:val="00315E86"/>
    <w:rsid w:val="0031730E"/>
    <w:rsid w:val="00322A08"/>
    <w:rsid w:val="00323163"/>
    <w:rsid w:val="003236B7"/>
    <w:rsid w:val="0032634E"/>
    <w:rsid w:val="00326816"/>
    <w:rsid w:val="003319B0"/>
    <w:rsid w:val="0033467D"/>
    <w:rsid w:val="00336A2C"/>
    <w:rsid w:val="0033726B"/>
    <w:rsid w:val="00337F4F"/>
    <w:rsid w:val="003415F3"/>
    <w:rsid w:val="003416D3"/>
    <w:rsid w:val="00341FE7"/>
    <w:rsid w:val="00342631"/>
    <w:rsid w:val="00343698"/>
    <w:rsid w:val="0034436C"/>
    <w:rsid w:val="00345A9A"/>
    <w:rsid w:val="003464C1"/>
    <w:rsid w:val="0034693D"/>
    <w:rsid w:val="00346D8C"/>
    <w:rsid w:val="00347519"/>
    <w:rsid w:val="00347F82"/>
    <w:rsid w:val="00351879"/>
    <w:rsid w:val="003536FE"/>
    <w:rsid w:val="00354651"/>
    <w:rsid w:val="00357AF0"/>
    <w:rsid w:val="00360A95"/>
    <w:rsid w:val="003622FD"/>
    <w:rsid w:val="00362715"/>
    <w:rsid w:val="003646F4"/>
    <w:rsid w:val="00364901"/>
    <w:rsid w:val="003652CB"/>
    <w:rsid w:val="00365D16"/>
    <w:rsid w:val="00366090"/>
    <w:rsid w:val="003661B4"/>
    <w:rsid w:val="003671EB"/>
    <w:rsid w:val="00367CA4"/>
    <w:rsid w:val="00370230"/>
    <w:rsid w:val="0037279E"/>
    <w:rsid w:val="00373E20"/>
    <w:rsid w:val="00373E59"/>
    <w:rsid w:val="003744C5"/>
    <w:rsid w:val="00375581"/>
    <w:rsid w:val="003766E3"/>
    <w:rsid w:val="00376ADB"/>
    <w:rsid w:val="0038044D"/>
    <w:rsid w:val="00380D99"/>
    <w:rsid w:val="00382102"/>
    <w:rsid w:val="00383F0F"/>
    <w:rsid w:val="00387FDF"/>
    <w:rsid w:val="003907D4"/>
    <w:rsid w:val="00391527"/>
    <w:rsid w:val="0039231B"/>
    <w:rsid w:val="00393101"/>
    <w:rsid w:val="00393223"/>
    <w:rsid w:val="003935C8"/>
    <w:rsid w:val="0039453D"/>
    <w:rsid w:val="00394904"/>
    <w:rsid w:val="00395B4D"/>
    <w:rsid w:val="003A2C13"/>
    <w:rsid w:val="003A33A3"/>
    <w:rsid w:val="003A3B7C"/>
    <w:rsid w:val="003A3BEF"/>
    <w:rsid w:val="003A43F9"/>
    <w:rsid w:val="003A55A6"/>
    <w:rsid w:val="003A5D2C"/>
    <w:rsid w:val="003A70BC"/>
    <w:rsid w:val="003B01E4"/>
    <w:rsid w:val="003B0B45"/>
    <w:rsid w:val="003B11A6"/>
    <w:rsid w:val="003B14FD"/>
    <w:rsid w:val="003B219A"/>
    <w:rsid w:val="003B2F8E"/>
    <w:rsid w:val="003B42C4"/>
    <w:rsid w:val="003B454B"/>
    <w:rsid w:val="003B4C2E"/>
    <w:rsid w:val="003B4DA0"/>
    <w:rsid w:val="003B5E78"/>
    <w:rsid w:val="003B61FE"/>
    <w:rsid w:val="003B744C"/>
    <w:rsid w:val="003C1E07"/>
    <w:rsid w:val="003C2B85"/>
    <w:rsid w:val="003C34A1"/>
    <w:rsid w:val="003C3F71"/>
    <w:rsid w:val="003C510D"/>
    <w:rsid w:val="003C5117"/>
    <w:rsid w:val="003C5C2D"/>
    <w:rsid w:val="003C63C7"/>
    <w:rsid w:val="003C6548"/>
    <w:rsid w:val="003C7623"/>
    <w:rsid w:val="003D0A74"/>
    <w:rsid w:val="003D2333"/>
    <w:rsid w:val="003D29C1"/>
    <w:rsid w:val="003D3125"/>
    <w:rsid w:val="003D318B"/>
    <w:rsid w:val="003D3503"/>
    <w:rsid w:val="003D3E81"/>
    <w:rsid w:val="003D45A2"/>
    <w:rsid w:val="003D5726"/>
    <w:rsid w:val="003E1BC3"/>
    <w:rsid w:val="003E2077"/>
    <w:rsid w:val="003E289D"/>
    <w:rsid w:val="003E4345"/>
    <w:rsid w:val="003E5E43"/>
    <w:rsid w:val="003E5EA9"/>
    <w:rsid w:val="003E6930"/>
    <w:rsid w:val="003F2AD4"/>
    <w:rsid w:val="003F2C16"/>
    <w:rsid w:val="003F428F"/>
    <w:rsid w:val="003F42CB"/>
    <w:rsid w:val="003F483C"/>
    <w:rsid w:val="003F6E43"/>
    <w:rsid w:val="003F7714"/>
    <w:rsid w:val="00401430"/>
    <w:rsid w:val="0040516A"/>
    <w:rsid w:val="00405525"/>
    <w:rsid w:val="00405C6E"/>
    <w:rsid w:val="0041218E"/>
    <w:rsid w:val="00412980"/>
    <w:rsid w:val="00415E7D"/>
    <w:rsid w:val="00417D1E"/>
    <w:rsid w:val="00421187"/>
    <w:rsid w:val="004211B5"/>
    <w:rsid w:val="00425A61"/>
    <w:rsid w:val="00425B0A"/>
    <w:rsid w:val="00427F3D"/>
    <w:rsid w:val="00430525"/>
    <w:rsid w:val="00431597"/>
    <w:rsid w:val="00431F14"/>
    <w:rsid w:val="0043273E"/>
    <w:rsid w:val="00433DA7"/>
    <w:rsid w:val="00436599"/>
    <w:rsid w:val="0044129F"/>
    <w:rsid w:val="00441F44"/>
    <w:rsid w:val="00442072"/>
    <w:rsid w:val="004452A0"/>
    <w:rsid w:val="00445CE3"/>
    <w:rsid w:val="00446BE5"/>
    <w:rsid w:val="00446F95"/>
    <w:rsid w:val="00450A34"/>
    <w:rsid w:val="00454B3A"/>
    <w:rsid w:val="0045591D"/>
    <w:rsid w:val="00455EAB"/>
    <w:rsid w:val="00455F7C"/>
    <w:rsid w:val="00456709"/>
    <w:rsid w:val="0045749C"/>
    <w:rsid w:val="0046005B"/>
    <w:rsid w:val="0046087A"/>
    <w:rsid w:val="00464118"/>
    <w:rsid w:val="0046434D"/>
    <w:rsid w:val="00464B9C"/>
    <w:rsid w:val="004652EA"/>
    <w:rsid w:val="00466E2D"/>
    <w:rsid w:val="004677F7"/>
    <w:rsid w:val="004715EF"/>
    <w:rsid w:val="00471727"/>
    <w:rsid w:val="004735F6"/>
    <w:rsid w:val="004744F2"/>
    <w:rsid w:val="00477378"/>
    <w:rsid w:val="0047764A"/>
    <w:rsid w:val="00483E3F"/>
    <w:rsid w:val="00483F0C"/>
    <w:rsid w:val="00487462"/>
    <w:rsid w:val="004877FB"/>
    <w:rsid w:val="00487B5D"/>
    <w:rsid w:val="004915AA"/>
    <w:rsid w:val="00491E73"/>
    <w:rsid w:val="00493850"/>
    <w:rsid w:val="0049395C"/>
    <w:rsid w:val="00496E40"/>
    <w:rsid w:val="00497AD1"/>
    <w:rsid w:val="004A0129"/>
    <w:rsid w:val="004A0A37"/>
    <w:rsid w:val="004A1087"/>
    <w:rsid w:val="004A11EF"/>
    <w:rsid w:val="004A2E3C"/>
    <w:rsid w:val="004A6DC5"/>
    <w:rsid w:val="004A7128"/>
    <w:rsid w:val="004A76E9"/>
    <w:rsid w:val="004B08C9"/>
    <w:rsid w:val="004B7C1F"/>
    <w:rsid w:val="004C0048"/>
    <w:rsid w:val="004C0236"/>
    <w:rsid w:val="004C0812"/>
    <w:rsid w:val="004C5262"/>
    <w:rsid w:val="004C651A"/>
    <w:rsid w:val="004C69B5"/>
    <w:rsid w:val="004C75BC"/>
    <w:rsid w:val="004C78E1"/>
    <w:rsid w:val="004D0C10"/>
    <w:rsid w:val="004D1CF9"/>
    <w:rsid w:val="004D34C3"/>
    <w:rsid w:val="004D4B92"/>
    <w:rsid w:val="004D4E4C"/>
    <w:rsid w:val="004D7F4E"/>
    <w:rsid w:val="004E079D"/>
    <w:rsid w:val="004E1A60"/>
    <w:rsid w:val="004E1ADF"/>
    <w:rsid w:val="004E46D3"/>
    <w:rsid w:val="004E60ED"/>
    <w:rsid w:val="004F2514"/>
    <w:rsid w:val="004F38DF"/>
    <w:rsid w:val="004F6916"/>
    <w:rsid w:val="0050204D"/>
    <w:rsid w:val="0050222F"/>
    <w:rsid w:val="0050450A"/>
    <w:rsid w:val="00506238"/>
    <w:rsid w:val="0050772C"/>
    <w:rsid w:val="00510B10"/>
    <w:rsid w:val="0051311B"/>
    <w:rsid w:val="00514ADC"/>
    <w:rsid w:val="00514B83"/>
    <w:rsid w:val="005158E0"/>
    <w:rsid w:val="00516A90"/>
    <w:rsid w:val="005229E1"/>
    <w:rsid w:val="00523487"/>
    <w:rsid w:val="00523626"/>
    <w:rsid w:val="00524546"/>
    <w:rsid w:val="0052463A"/>
    <w:rsid w:val="00524E65"/>
    <w:rsid w:val="0052542E"/>
    <w:rsid w:val="00530334"/>
    <w:rsid w:val="005338A5"/>
    <w:rsid w:val="005363CF"/>
    <w:rsid w:val="005370C5"/>
    <w:rsid w:val="00542D85"/>
    <w:rsid w:val="00545419"/>
    <w:rsid w:val="00545614"/>
    <w:rsid w:val="00545DEB"/>
    <w:rsid w:val="005471F1"/>
    <w:rsid w:val="00551097"/>
    <w:rsid w:val="00551781"/>
    <w:rsid w:val="00552FBC"/>
    <w:rsid w:val="00553DBC"/>
    <w:rsid w:val="00554D51"/>
    <w:rsid w:val="005574D2"/>
    <w:rsid w:val="00557ADF"/>
    <w:rsid w:val="00557FCB"/>
    <w:rsid w:val="00563338"/>
    <w:rsid w:val="00567B11"/>
    <w:rsid w:val="00572DC8"/>
    <w:rsid w:val="005733BF"/>
    <w:rsid w:val="0057348D"/>
    <w:rsid w:val="00573686"/>
    <w:rsid w:val="00574ABD"/>
    <w:rsid w:val="00574C8B"/>
    <w:rsid w:val="00576FCA"/>
    <w:rsid w:val="00577768"/>
    <w:rsid w:val="005816D6"/>
    <w:rsid w:val="00583023"/>
    <w:rsid w:val="00583532"/>
    <w:rsid w:val="005852D3"/>
    <w:rsid w:val="0058544F"/>
    <w:rsid w:val="00585F9C"/>
    <w:rsid w:val="0058765E"/>
    <w:rsid w:val="00590185"/>
    <w:rsid w:val="00590AC1"/>
    <w:rsid w:val="0059187C"/>
    <w:rsid w:val="005918BA"/>
    <w:rsid w:val="005920CA"/>
    <w:rsid w:val="005927E2"/>
    <w:rsid w:val="00592C75"/>
    <w:rsid w:val="0059342A"/>
    <w:rsid w:val="005936F3"/>
    <w:rsid w:val="00593D97"/>
    <w:rsid w:val="005956E9"/>
    <w:rsid w:val="00595CC4"/>
    <w:rsid w:val="005963C1"/>
    <w:rsid w:val="0059683B"/>
    <w:rsid w:val="00597D50"/>
    <w:rsid w:val="005A57AB"/>
    <w:rsid w:val="005A5A92"/>
    <w:rsid w:val="005A72F9"/>
    <w:rsid w:val="005B060A"/>
    <w:rsid w:val="005B097C"/>
    <w:rsid w:val="005B1674"/>
    <w:rsid w:val="005B36FE"/>
    <w:rsid w:val="005B3C94"/>
    <w:rsid w:val="005B4CD1"/>
    <w:rsid w:val="005B5C5C"/>
    <w:rsid w:val="005B5FD8"/>
    <w:rsid w:val="005B6601"/>
    <w:rsid w:val="005C0F49"/>
    <w:rsid w:val="005C1DB0"/>
    <w:rsid w:val="005C1E5C"/>
    <w:rsid w:val="005C6808"/>
    <w:rsid w:val="005D286D"/>
    <w:rsid w:val="005D4900"/>
    <w:rsid w:val="005D5870"/>
    <w:rsid w:val="005D58B6"/>
    <w:rsid w:val="005D594C"/>
    <w:rsid w:val="005D67D4"/>
    <w:rsid w:val="005D7AA4"/>
    <w:rsid w:val="005E0190"/>
    <w:rsid w:val="005E1EED"/>
    <w:rsid w:val="005E2012"/>
    <w:rsid w:val="005E2404"/>
    <w:rsid w:val="005E3B32"/>
    <w:rsid w:val="005E5C9F"/>
    <w:rsid w:val="005E6256"/>
    <w:rsid w:val="005E71A5"/>
    <w:rsid w:val="005E7D51"/>
    <w:rsid w:val="005F222B"/>
    <w:rsid w:val="005F2D01"/>
    <w:rsid w:val="005F3A7F"/>
    <w:rsid w:val="005F3C83"/>
    <w:rsid w:val="005F6ADD"/>
    <w:rsid w:val="005F6B9B"/>
    <w:rsid w:val="005F73AC"/>
    <w:rsid w:val="005F743E"/>
    <w:rsid w:val="00601326"/>
    <w:rsid w:val="006024B7"/>
    <w:rsid w:val="00602EB7"/>
    <w:rsid w:val="00605C6E"/>
    <w:rsid w:val="006107A3"/>
    <w:rsid w:val="006128F7"/>
    <w:rsid w:val="00614FBD"/>
    <w:rsid w:val="00615961"/>
    <w:rsid w:val="00615B39"/>
    <w:rsid w:val="006177CC"/>
    <w:rsid w:val="00621CC0"/>
    <w:rsid w:val="00625452"/>
    <w:rsid w:val="00626009"/>
    <w:rsid w:val="0063111E"/>
    <w:rsid w:val="00631B73"/>
    <w:rsid w:val="0063724D"/>
    <w:rsid w:val="006401D8"/>
    <w:rsid w:val="006402B6"/>
    <w:rsid w:val="00642615"/>
    <w:rsid w:val="00643118"/>
    <w:rsid w:val="00643898"/>
    <w:rsid w:val="00644225"/>
    <w:rsid w:val="006442AC"/>
    <w:rsid w:val="00644FED"/>
    <w:rsid w:val="006468AB"/>
    <w:rsid w:val="0065089D"/>
    <w:rsid w:val="00660DD1"/>
    <w:rsid w:val="00662673"/>
    <w:rsid w:val="00662A86"/>
    <w:rsid w:val="00662FDB"/>
    <w:rsid w:val="0066385F"/>
    <w:rsid w:val="006648E2"/>
    <w:rsid w:val="00670DE8"/>
    <w:rsid w:val="00670EBA"/>
    <w:rsid w:val="006715C3"/>
    <w:rsid w:val="006720C4"/>
    <w:rsid w:val="0067280E"/>
    <w:rsid w:val="00672833"/>
    <w:rsid w:val="00673B87"/>
    <w:rsid w:val="006775D6"/>
    <w:rsid w:val="0067777E"/>
    <w:rsid w:val="00683EC7"/>
    <w:rsid w:val="006843B0"/>
    <w:rsid w:val="00685172"/>
    <w:rsid w:val="00685907"/>
    <w:rsid w:val="00685967"/>
    <w:rsid w:val="0068618A"/>
    <w:rsid w:val="00686A11"/>
    <w:rsid w:val="00686B2F"/>
    <w:rsid w:val="00687325"/>
    <w:rsid w:val="00690596"/>
    <w:rsid w:val="006906FA"/>
    <w:rsid w:val="00690E25"/>
    <w:rsid w:val="00695771"/>
    <w:rsid w:val="006967DB"/>
    <w:rsid w:val="006A25EF"/>
    <w:rsid w:val="006B1444"/>
    <w:rsid w:val="006B17E5"/>
    <w:rsid w:val="006B1F40"/>
    <w:rsid w:val="006B2487"/>
    <w:rsid w:val="006B5532"/>
    <w:rsid w:val="006C18E7"/>
    <w:rsid w:val="006C4682"/>
    <w:rsid w:val="006C46B3"/>
    <w:rsid w:val="006C69A1"/>
    <w:rsid w:val="006C6A93"/>
    <w:rsid w:val="006C79D2"/>
    <w:rsid w:val="006C7B5F"/>
    <w:rsid w:val="006D0A1C"/>
    <w:rsid w:val="006D1208"/>
    <w:rsid w:val="006D1329"/>
    <w:rsid w:val="006D207D"/>
    <w:rsid w:val="006D2FFB"/>
    <w:rsid w:val="006D7A16"/>
    <w:rsid w:val="006E18BB"/>
    <w:rsid w:val="006E217D"/>
    <w:rsid w:val="006E3FBC"/>
    <w:rsid w:val="006E5E14"/>
    <w:rsid w:val="006F0305"/>
    <w:rsid w:val="006F06C9"/>
    <w:rsid w:val="006F0707"/>
    <w:rsid w:val="006F0C8F"/>
    <w:rsid w:val="006F1A73"/>
    <w:rsid w:val="006F336B"/>
    <w:rsid w:val="006F486B"/>
    <w:rsid w:val="006F6641"/>
    <w:rsid w:val="006F6D18"/>
    <w:rsid w:val="006F7199"/>
    <w:rsid w:val="00700268"/>
    <w:rsid w:val="00700950"/>
    <w:rsid w:val="00700D29"/>
    <w:rsid w:val="00701224"/>
    <w:rsid w:val="00701403"/>
    <w:rsid w:val="00702F89"/>
    <w:rsid w:val="00703DCA"/>
    <w:rsid w:val="00704E19"/>
    <w:rsid w:val="00706409"/>
    <w:rsid w:val="00707386"/>
    <w:rsid w:val="00710742"/>
    <w:rsid w:val="00710B8B"/>
    <w:rsid w:val="00711920"/>
    <w:rsid w:val="007119CC"/>
    <w:rsid w:val="00711AF6"/>
    <w:rsid w:val="007124AF"/>
    <w:rsid w:val="0071376E"/>
    <w:rsid w:val="007156DA"/>
    <w:rsid w:val="00717419"/>
    <w:rsid w:val="00720E26"/>
    <w:rsid w:val="007219B9"/>
    <w:rsid w:val="007225C3"/>
    <w:rsid w:val="0072279C"/>
    <w:rsid w:val="00722B7B"/>
    <w:rsid w:val="00722EE8"/>
    <w:rsid w:val="00723B65"/>
    <w:rsid w:val="007240A4"/>
    <w:rsid w:val="007255BA"/>
    <w:rsid w:val="00725B00"/>
    <w:rsid w:val="00727C3B"/>
    <w:rsid w:val="0073092C"/>
    <w:rsid w:val="00730A49"/>
    <w:rsid w:val="007312F0"/>
    <w:rsid w:val="00731A4E"/>
    <w:rsid w:val="007344E1"/>
    <w:rsid w:val="007379FF"/>
    <w:rsid w:val="00742929"/>
    <w:rsid w:val="0074450C"/>
    <w:rsid w:val="0074496B"/>
    <w:rsid w:val="00745EF5"/>
    <w:rsid w:val="00747121"/>
    <w:rsid w:val="007473FE"/>
    <w:rsid w:val="00747CAB"/>
    <w:rsid w:val="0075085E"/>
    <w:rsid w:val="00752637"/>
    <w:rsid w:val="0075277D"/>
    <w:rsid w:val="00753105"/>
    <w:rsid w:val="007555B7"/>
    <w:rsid w:val="00755B87"/>
    <w:rsid w:val="00756D8F"/>
    <w:rsid w:val="0076038C"/>
    <w:rsid w:val="00761BB9"/>
    <w:rsid w:val="007624F2"/>
    <w:rsid w:val="00762DFD"/>
    <w:rsid w:val="00764717"/>
    <w:rsid w:val="0077262A"/>
    <w:rsid w:val="00772B6C"/>
    <w:rsid w:val="007732ED"/>
    <w:rsid w:val="00773C29"/>
    <w:rsid w:val="00773FB7"/>
    <w:rsid w:val="007753DA"/>
    <w:rsid w:val="007755F9"/>
    <w:rsid w:val="007765A6"/>
    <w:rsid w:val="007778F2"/>
    <w:rsid w:val="007811FF"/>
    <w:rsid w:val="00782250"/>
    <w:rsid w:val="007849E9"/>
    <w:rsid w:val="00785F61"/>
    <w:rsid w:val="00786614"/>
    <w:rsid w:val="007919E0"/>
    <w:rsid w:val="00792137"/>
    <w:rsid w:val="00792350"/>
    <w:rsid w:val="00792481"/>
    <w:rsid w:val="00792F05"/>
    <w:rsid w:val="00794E8E"/>
    <w:rsid w:val="0079513F"/>
    <w:rsid w:val="00795C53"/>
    <w:rsid w:val="00795D78"/>
    <w:rsid w:val="00797B57"/>
    <w:rsid w:val="007A136C"/>
    <w:rsid w:val="007A1558"/>
    <w:rsid w:val="007A33C8"/>
    <w:rsid w:val="007A35F6"/>
    <w:rsid w:val="007A5175"/>
    <w:rsid w:val="007A776A"/>
    <w:rsid w:val="007A7AC3"/>
    <w:rsid w:val="007B0AA5"/>
    <w:rsid w:val="007B1EE3"/>
    <w:rsid w:val="007B1F62"/>
    <w:rsid w:val="007B35E2"/>
    <w:rsid w:val="007B3661"/>
    <w:rsid w:val="007B6105"/>
    <w:rsid w:val="007B6421"/>
    <w:rsid w:val="007B6701"/>
    <w:rsid w:val="007B723C"/>
    <w:rsid w:val="007B7BAF"/>
    <w:rsid w:val="007C03CC"/>
    <w:rsid w:val="007C0789"/>
    <w:rsid w:val="007C07A9"/>
    <w:rsid w:val="007C13FB"/>
    <w:rsid w:val="007C21A7"/>
    <w:rsid w:val="007C2451"/>
    <w:rsid w:val="007C4602"/>
    <w:rsid w:val="007C4D26"/>
    <w:rsid w:val="007C5533"/>
    <w:rsid w:val="007C6BE2"/>
    <w:rsid w:val="007C7A5B"/>
    <w:rsid w:val="007D00C0"/>
    <w:rsid w:val="007D101D"/>
    <w:rsid w:val="007D12CA"/>
    <w:rsid w:val="007D3729"/>
    <w:rsid w:val="007D6341"/>
    <w:rsid w:val="007D6350"/>
    <w:rsid w:val="007D6C6E"/>
    <w:rsid w:val="007D6F46"/>
    <w:rsid w:val="007D6FD2"/>
    <w:rsid w:val="007D76C4"/>
    <w:rsid w:val="007D7862"/>
    <w:rsid w:val="007E0AC8"/>
    <w:rsid w:val="007E0BA4"/>
    <w:rsid w:val="007E1BC5"/>
    <w:rsid w:val="007E3B13"/>
    <w:rsid w:val="007E4298"/>
    <w:rsid w:val="007E4FED"/>
    <w:rsid w:val="007E694B"/>
    <w:rsid w:val="007F1B64"/>
    <w:rsid w:val="007F2365"/>
    <w:rsid w:val="007F340F"/>
    <w:rsid w:val="007F506C"/>
    <w:rsid w:val="007F533F"/>
    <w:rsid w:val="007F5DAD"/>
    <w:rsid w:val="007F76BF"/>
    <w:rsid w:val="008009B6"/>
    <w:rsid w:val="00801A88"/>
    <w:rsid w:val="00802707"/>
    <w:rsid w:val="008059DE"/>
    <w:rsid w:val="00805A7C"/>
    <w:rsid w:val="00806EDE"/>
    <w:rsid w:val="0080776D"/>
    <w:rsid w:val="00807A94"/>
    <w:rsid w:val="00810920"/>
    <w:rsid w:val="00811540"/>
    <w:rsid w:val="008117D5"/>
    <w:rsid w:val="00813553"/>
    <w:rsid w:val="00815BE0"/>
    <w:rsid w:val="00816208"/>
    <w:rsid w:val="008172EE"/>
    <w:rsid w:val="00817A97"/>
    <w:rsid w:val="00820D62"/>
    <w:rsid w:val="0082316A"/>
    <w:rsid w:val="008244E9"/>
    <w:rsid w:val="00825E8E"/>
    <w:rsid w:val="00826451"/>
    <w:rsid w:val="00826B8E"/>
    <w:rsid w:val="0083039D"/>
    <w:rsid w:val="00831013"/>
    <w:rsid w:val="008313A1"/>
    <w:rsid w:val="008320D3"/>
    <w:rsid w:val="0083275F"/>
    <w:rsid w:val="00835F08"/>
    <w:rsid w:val="00836455"/>
    <w:rsid w:val="00836C79"/>
    <w:rsid w:val="0083716F"/>
    <w:rsid w:val="00840555"/>
    <w:rsid w:val="00840B8D"/>
    <w:rsid w:val="00841610"/>
    <w:rsid w:val="00842048"/>
    <w:rsid w:val="008421CB"/>
    <w:rsid w:val="00842CFE"/>
    <w:rsid w:val="008430FC"/>
    <w:rsid w:val="00843A41"/>
    <w:rsid w:val="00843E4E"/>
    <w:rsid w:val="00844C96"/>
    <w:rsid w:val="00844DB7"/>
    <w:rsid w:val="00845129"/>
    <w:rsid w:val="00850E53"/>
    <w:rsid w:val="00850E91"/>
    <w:rsid w:val="008527C1"/>
    <w:rsid w:val="00852A55"/>
    <w:rsid w:val="00853697"/>
    <w:rsid w:val="0085374B"/>
    <w:rsid w:val="00854C26"/>
    <w:rsid w:val="00855294"/>
    <w:rsid w:val="00856F7F"/>
    <w:rsid w:val="00857263"/>
    <w:rsid w:val="0086020B"/>
    <w:rsid w:val="00860462"/>
    <w:rsid w:val="00860B38"/>
    <w:rsid w:val="00860DFF"/>
    <w:rsid w:val="00861478"/>
    <w:rsid w:val="00864861"/>
    <w:rsid w:val="00866492"/>
    <w:rsid w:val="00866798"/>
    <w:rsid w:val="0086754B"/>
    <w:rsid w:val="0087121F"/>
    <w:rsid w:val="00873455"/>
    <w:rsid w:val="0087536B"/>
    <w:rsid w:val="008755E4"/>
    <w:rsid w:val="00876AA0"/>
    <w:rsid w:val="008774CB"/>
    <w:rsid w:val="008779CB"/>
    <w:rsid w:val="00880FED"/>
    <w:rsid w:val="0088139D"/>
    <w:rsid w:val="008827A7"/>
    <w:rsid w:val="00884755"/>
    <w:rsid w:val="00885137"/>
    <w:rsid w:val="00885BA7"/>
    <w:rsid w:val="00885EB4"/>
    <w:rsid w:val="00886520"/>
    <w:rsid w:val="00887CCA"/>
    <w:rsid w:val="00891C9C"/>
    <w:rsid w:val="008936FE"/>
    <w:rsid w:val="00894FA2"/>
    <w:rsid w:val="00897AD7"/>
    <w:rsid w:val="008A10BA"/>
    <w:rsid w:val="008A1FE0"/>
    <w:rsid w:val="008A3BC0"/>
    <w:rsid w:val="008A3C6B"/>
    <w:rsid w:val="008A6161"/>
    <w:rsid w:val="008A663C"/>
    <w:rsid w:val="008A6993"/>
    <w:rsid w:val="008A6BD1"/>
    <w:rsid w:val="008A70BC"/>
    <w:rsid w:val="008A75EF"/>
    <w:rsid w:val="008B1555"/>
    <w:rsid w:val="008B1C69"/>
    <w:rsid w:val="008B2121"/>
    <w:rsid w:val="008B22A7"/>
    <w:rsid w:val="008B2FA4"/>
    <w:rsid w:val="008B4039"/>
    <w:rsid w:val="008B568E"/>
    <w:rsid w:val="008B5D76"/>
    <w:rsid w:val="008C1B9B"/>
    <w:rsid w:val="008C331E"/>
    <w:rsid w:val="008C347A"/>
    <w:rsid w:val="008C76DC"/>
    <w:rsid w:val="008C7D23"/>
    <w:rsid w:val="008D0FEC"/>
    <w:rsid w:val="008D1E7A"/>
    <w:rsid w:val="008D3261"/>
    <w:rsid w:val="008D3F4F"/>
    <w:rsid w:val="008D4482"/>
    <w:rsid w:val="008D6778"/>
    <w:rsid w:val="008D7857"/>
    <w:rsid w:val="008E0618"/>
    <w:rsid w:val="008E1721"/>
    <w:rsid w:val="008E20FC"/>
    <w:rsid w:val="008E4A19"/>
    <w:rsid w:val="008E4E4D"/>
    <w:rsid w:val="008E75FE"/>
    <w:rsid w:val="008F0D6F"/>
    <w:rsid w:val="008F2C07"/>
    <w:rsid w:val="008F5303"/>
    <w:rsid w:val="00900425"/>
    <w:rsid w:val="009018DD"/>
    <w:rsid w:val="00901B03"/>
    <w:rsid w:val="00907786"/>
    <w:rsid w:val="00911598"/>
    <w:rsid w:val="009118A4"/>
    <w:rsid w:val="00911B00"/>
    <w:rsid w:val="0091294C"/>
    <w:rsid w:val="009132DC"/>
    <w:rsid w:val="009137B7"/>
    <w:rsid w:val="00916365"/>
    <w:rsid w:val="00916A54"/>
    <w:rsid w:val="00917EDD"/>
    <w:rsid w:val="00917F67"/>
    <w:rsid w:val="0092184B"/>
    <w:rsid w:val="009221BE"/>
    <w:rsid w:val="009252CD"/>
    <w:rsid w:val="009253A1"/>
    <w:rsid w:val="00925E25"/>
    <w:rsid w:val="00926563"/>
    <w:rsid w:val="00926777"/>
    <w:rsid w:val="00926ECF"/>
    <w:rsid w:val="00926F08"/>
    <w:rsid w:val="00930D3F"/>
    <w:rsid w:val="00933580"/>
    <w:rsid w:val="00934573"/>
    <w:rsid w:val="009356A2"/>
    <w:rsid w:val="009358AF"/>
    <w:rsid w:val="00936334"/>
    <w:rsid w:val="00940338"/>
    <w:rsid w:val="00940E21"/>
    <w:rsid w:val="00942372"/>
    <w:rsid w:val="00945C09"/>
    <w:rsid w:val="00945C30"/>
    <w:rsid w:val="00946BC7"/>
    <w:rsid w:val="0095059E"/>
    <w:rsid w:val="009524B0"/>
    <w:rsid w:val="00954214"/>
    <w:rsid w:val="00954989"/>
    <w:rsid w:val="009555CD"/>
    <w:rsid w:val="0095581C"/>
    <w:rsid w:val="0095584D"/>
    <w:rsid w:val="009558B0"/>
    <w:rsid w:val="00955AFC"/>
    <w:rsid w:val="00956EDE"/>
    <w:rsid w:val="009601B2"/>
    <w:rsid w:val="00960367"/>
    <w:rsid w:val="009604A9"/>
    <w:rsid w:val="009611E5"/>
    <w:rsid w:val="009649E1"/>
    <w:rsid w:val="00966DED"/>
    <w:rsid w:val="009709CB"/>
    <w:rsid w:val="00970D23"/>
    <w:rsid w:val="009718EF"/>
    <w:rsid w:val="00971A67"/>
    <w:rsid w:val="009724FA"/>
    <w:rsid w:val="009733D0"/>
    <w:rsid w:val="00973809"/>
    <w:rsid w:val="009739C1"/>
    <w:rsid w:val="009743DB"/>
    <w:rsid w:val="00974854"/>
    <w:rsid w:val="009757BD"/>
    <w:rsid w:val="009758BA"/>
    <w:rsid w:val="00977BE9"/>
    <w:rsid w:val="00980A66"/>
    <w:rsid w:val="00983847"/>
    <w:rsid w:val="00984265"/>
    <w:rsid w:val="0098613B"/>
    <w:rsid w:val="009864E3"/>
    <w:rsid w:val="009902C6"/>
    <w:rsid w:val="0099052F"/>
    <w:rsid w:val="0099083A"/>
    <w:rsid w:val="009915F9"/>
    <w:rsid w:val="00991939"/>
    <w:rsid w:val="00993757"/>
    <w:rsid w:val="009955BC"/>
    <w:rsid w:val="00995ACE"/>
    <w:rsid w:val="00996C2A"/>
    <w:rsid w:val="009A0A17"/>
    <w:rsid w:val="009A2A90"/>
    <w:rsid w:val="009A4424"/>
    <w:rsid w:val="009A6241"/>
    <w:rsid w:val="009B353D"/>
    <w:rsid w:val="009B3ED3"/>
    <w:rsid w:val="009B640E"/>
    <w:rsid w:val="009B682A"/>
    <w:rsid w:val="009B6AA4"/>
    <w:rsid w:val="009B7786"/>
    <w:rsid w:val="009C04EF"/>
    <w:rsid w:val="009C0DE0"/>
    <w:rsid w:val="009C0E14"/>
    <w:rsid w:val="009C2460"/>
    <w:rsid w:val="009C3792"/>
    <w:rsid w:val="009C435A"/>
    <w:rsid w:val="009C49DF"/>
    <w:rsid w:val="009C58BE"/>
    <w:rsid w:val="009C655B"/>
    <w:rsid w:val="009C6C86"/>
    <w:rsid w:val="009C7120"/>
    <w:rsid w:val="009D2303"/>
    <w:rsid w:val="009D47DF"/>
    <w:rsid w:val="009D5459"/>
    <w:rsid w:val="009D5BD7"/>
    <w:rsid w:val="009D71B4"/>
    <w:rsid w:val="009D7CEA"/>
    <w:rsid w:val="009D7D08"/>
    <w:rsid w:val="009E2E6C"/>
    <w:rsid w:val="009E4582"/>
    <w:rsid w:val="009E6DF1"/>
    <w:rsid w:val="009E75F8"/>
    <w:rsid w:val="009F14FC"/>
    <w:rsid w:val="009F4DEC"/>
    <w:rsid w:val="009F5409"/>
    <w:rsid w:val="009F6861"/>
    <w:rsid w:val="00A00EA9"/>
    <w:rsid w:val="00A040B2"/>
    <w:rsid w:val="00A103D6"/>
    <w:rsid w:val="00A116A1"/>
    <w:rsid w:val="00A1195A"/>
    <w:rsid w:val="00A122EA"/>
    <w:rsid w:val="00A1363F"/>
    <w:rsid w:val="00A140F7"/>
    <w:rsid w:val="00A15237"/>
    <w:rsid w:val="00A1599B"/>
    <w:rsid w:val="00A160B3"/>
    <w:rsid w:val="00A2116C"/>
    <w:rsid w:val="00A22C2E"/>
    <w:rsid w:val="00A2429F"/>
    <w:rsid w:val="00A24485"/>
    <w:rsid w:val="00A245AE"/>
    <w:rsid w:val="00A26268"/>
    <w:rsid w:val="00A266D3"/>
    <w:rsid w:val="00A274B0"/>
    <w:rsid w:val="00A276CE"/>
    <w:rsid w:val="00A27844"/>
    <w:rsid w:val="00A30F6D"/>
    <w:rsid w:val="00A31969"/>
    <w:rsid w:val="00A3199F"/>
    <w:rsid w:val="00A31AFF"/>
    <w:rsid w:val="00A37161"/>
    <w:rsid w:val="00A40682"/>
    <w:rsid w:val="00A42F38"/>
    <w:rsid w:val="00A430D8"/>
    <w:rsid w:val="00A43198"/>
    <w:rsid w:val="00A43B77"/>
    <w:rsid w:val="00A4443E"/>
    <w:rsid w:val="00A4464E"/>
    <w:rsid w:val="00A45E2C"/>
    <w:rsid w:val="00A45EDB"/>
    <w:rsid w:val="00A4606C"/>
    <w:rsid w:val="00A46B69"/>
    <w:rsid w:val="00A47328"/>
    <w:rsid w:val="00A512BB"/>
    <w:rsid w:val="00A515AC"/>
    <w:rsid w:val="00A515CB"/>
    <w:rsid w:val="00A52D7A"/>
    <w:rsid w:val="00A5316C"/>
    <w:rsid w:val="00A55656"/>
    <w:rsid w:val="00A55E35"/>
    <w:rsid w:val="00A57843"/>
    <w:rsid w:val="00A57C26"/>
    <w:rsid w:val="00A616B9"/>
    <w:rsid w:val="00A623BD"/>
    <w:rsid w:val="00A6529A"/>
    <w:rsid w:val="00A700B9"/>
    <w:rsid w:val="00A7110A"/>
    <w:rsid w:val="00A73424"/>
    <w:rsid w:val="00A763CD"/>
    <w:rsid w:val="00A76832"/>
    <w:rsid w:val="00A76B66"/>
    <w:rsid w:val="00A806EF"/>
    <w:rsid w:val="00A807AA"/>
    <w:rsid w:val="00A85D1E"/>
    <w:rsid w:val="00A86150"/>
    <w:rsid w:val="00A861B2"/>
    <w:rsid w:val="00A87F1E"/>
    <w:rsid w:val="00A87F3E"/>
    <w:rsid w:val="00A9170B"/>
    <w:rsid w:val="00A925E8"/>
    <w:rsid w:val="00A93276"/>
    <w:rsid w:val="00A95CB6"/>
    <w:rsid w:val="00A96743"/>
    <w:rsid w:val="00AA1361"/>
    <w:rsid w:val="00AA165A"/>
    <w:rsid w:val="00AA368D"/>
    <w:rsid w:val="00AA4686"/>
    <w:rsid w:val="00AA4A57"/>
    <w:rsid w:val="00AA5010"/>
    <w:rsid w:val="00AA55D0"/>
    <w:rsid w:val="00AA5B26"/>
    <w:rsid w:val="00AA6916"/>
    <w:rsid w:val="00AA7859"/>
    <w:rsid w:val="00AB0402"/>
    <w:rsid w:val="00AB33C0"/>
    <w:rsid w:val="00AB3951"/>
    <w:rsid w:val="00AB3F88"/>
    <w:rsid w:val="00AB5777"/>
    <w:rsid w:val="00AB5E3E"/>
    <w:rsid w:val="00AB7F9F"/>
    <w:rsid w:val="00AC07F4"/>
    <w:rsid w:val="00AC3DF5"/>
    <w:rsid w:val="00AD091D"/>
    <w:rsid w:val="00AD1919"/>
    <w:rsid w:val="00AD212E"/>
    <w:rsid w:val="00AD29DB"/>
    <w:rsid w:val="00AD33C7"/>
    <w:rsid w:val="00AD4884"/>
    <w:rsid w:val="00AD57C5"/>
    <w:rsid w:val="00AD615F"/>
    <w:rsid w:val="00AD6839"/>
    <w:rsid w:val="00AE010B"/>
    <w:rsid w:val="00AE1F85"/>
    <w:rsid w:val="00AE3408"/>
    <w:rsid w:val="00AE3C3A"/>
    <w:rsid w:val="00AE41CC"/>
    <w:rsid w:val="00AE6581"/>
    <w:rsid w:val="00AE6613"/>
    <w:rsid w:val="00AE71E9"/>
    <w:rsid w:val="00AE75DD"/>
    <w:rsid w:val="00AF0F53"/>
    <w:rsid w:val="00AF4568"/>
    <w:rsid w:val="00B0031A"/>
    <w:rsid w:val="00B00AB8"/>
    <w:rsid w:val="00B00FD7"/>
    <w:rsid w:val="00B011B4"/>
    <w:rsid w:val="00B0131C"/>
    <w:rsid w:val="00B0189D"/>
    <w:rsid w:val="00B02BE2"/>
    <w:rsid w:val="00B0458E"/>
    <w:rsid w:val="00B05144"/>
    <w:rsid w:val="00B118D3"/>
    <w:rsid w:val="00B12D11"/>
    <w:rsid w:val="00B134DF"/>
    <w:rsid w:val="00B13EFC"/>
    <w:rsid w:val="00B14A08"/>
    <w:rsid w:val="00B167D3"/>
    <w:rsid w:val="00B179E6"/>
    <w:rsid w:val="00B2044B"/>
    <w:rsid w:val="00B23D40"/>
    <w:rsid w:val="00B23E3E"/>
    <w:rsid w:val="00B24049"/>
    <w:rsid w:val="00B24581"/>
    <w:rsid w:val="00B263BA"/>
    <w:rsid w:val="00B267B6"/>
    <w:rsid w:val="00B31AB5"/>
    <w:rsid w:val="00B31E32"/>
    <w:rsid w:val="00B32805"/>
    <w:rsid w:val="00B341C6"/>
    <w:rsid w:val="00B34249"/>
    <w:rsid w:val="00B34F5B"/>
    <w:rsid w:val="00B35043"/>
    <w:rsid w:val="00B35CAC"/>
    <w:rsid w:val="00B378C9"/>
    <w:rsid w:val="00B425AA"/>
    <w:rsid w:val="00B44AC4"/>
    <w:rsid w:val="00B44C28"/>
    <w:rsid w:val="00B45881"/>
    <w:rsid w:val="00B46236"/>
    <w:rsid w:val="00B47321"/>
    <w:rsid w:val="00B477FF"/>
    <w:rsid w:val="00B525EA"/>
    <w:rsid w:val="00B529CD"/>
    <w:rsid w:val="00B52A30"/>
    <w:rsid w:val="00B548CC"/>
    <w:rsid w:val="00B5578B"/>
    <w:rsid w:val="00B576BF"/>
    <w:rsid w:val="00B5778A"/>
    <w:rsid w:val="00B57BA9"/>
    <w:rsid w:val="00B62352"/>
    <w:rsid w:val="00B630AB"/>
    <w:rsid w:val="00B63340"/>
    <w:rsid w:val="00B64844"/>
    <w:rsid w:val="00B6574F"/>
    <w:rsid w:val="00B6589F"/>
    <w:rsid w:val="00B65CF1"/>
    <w:rsid w:val="00B66C96"/>
    <w:rsid w:val="00B67BBD"/>
    <w:rsid w:val="00B67D99"/>
    <w:rsid w:val="00B7006C"/>
    <w:rsid w:val="00B71AF9"/>
    <w:rsid w:val="00B720F9"/>
    <w:rsid w:val="00B742A5"/>
    <w:rsid w:val="00B80DB2"/>
    <w:rsid w:val="00B81E67"/>
    <w:rsid w:val="00B83129"/>
    <w:rsid w:val="00B83ADC"/>
    <w:rsid w:val="00B847A7"/>
    <w:rsid w:val="00B8543E"/>
    <w:rsid w:val="00B86844"/>
    <w:rsid w:val="00B86DCA"/>
    <w:rsid w:val="00B90ACF"/>
    <w:rsid w:val="00B9444C"/>
    <w:rsid w:val="00B94DF8"/>
    <w:rsid w:val="00B956B8"/>
    <w:rsid w:val="00BA0308"/>
    <w:rsid w:val="00BA09F4"/>
    <w:rsid w:val="00BA3C29"/>
    <w:rsid w:val="00BA62E6"/>
    <w:rsid w:val="00BB0036"/>
    <w:rsid w:val="00BB0D90"/>
    <w:rsid w:val="00BB15A6"/>
    <w:rsid w:val="00BB16FE"/>
    <w:rsid w:val="00BB280A"/>
    <w:rsid w:val="00BB3206"/>
    <w:rsid w:val="00BB3475"/>
    <w:rsid w:val="00BB5749"/>
    <w:rsid w:val="00BB63CE"/>
    <w:rsid w:val="00BB67B0"/>
    <w:rsid w:val="00BC1DA0"/>
    <w:rsid w:val="00BC21C9"/>
    <w:rsid w:val="00BC25B2"/>
    <w:rsid w:val="00BC3793"/>
    <w:rsid w:val="00BC3B47"/>
    <w:rsid w:val="00BC3CA3"/>
    <w:rsid w:val="00BC4608"/>
    <w:rsid w:val="00BC5193"/>
    <w:rsid w:val="00BC5578"/>
    <w:rsid w:val="00BC5C74"/>
    <w:rsid w:val="00BC7846"/>
    <w:rsid w:val="00BD1ACB"/>
    <w:rsid w:val="00BD1B99"/>
    <w:rsid w:val="00BD21C7"/>
    <w:rsid w:val="00BD2629"/>
    <w:rsid w:val="00BD40DE"/>
    <w:rsid w:val="00BD42EA"/>
    <w:rsid w:val="00BD5755"/>
    <w:rsid w:val="00BD78D9"/>
    <w:rsid w:val="00BE32F1"/>
    <w:rsid w:val="00BE38BB"/>
    <w:rsid w:val="00BE57E8"/>
    <w:rsid w:val="00BE5BB7"/>
    <w:rsid w:val="00BF03EB"/>
    <w:rsid w:val="00BF1C6E"/>
    <w:rsid w:val="00BF248B"/>
    <w:rsid w:val="00BF280B"/>
    <w:rsid w:val="00BF318D"/>
    <w:rsid w:val="00BF7075"/>
    <w:rsid w:val="00C02757"/>
    <w:rsid w:val="00C03356"/>
    <w:rsid w:val="00C046E8"/>
    <w:rsid w:val="00C05C56"/>
    <w:rsid w:val="00C10BB9"/>
    <w:rsid w:val="00C10BC8"/>
    <w:rsid w:val="00C10F85"/>
    <w:rsid w:val="00C1260C"/>
    <w:rsid w:val="00C12A11"/>
    <w:rsid w:val="00C15034"/>
    <w:rsid w:val="00C15E0F"/>
    <w:rsid w:val="00C2002A"/>
    <w:rsid w:val="00C20DD6"/>
    <w:rsid w:val="00C217DD"/>
    <w:rsid w:val="00C24334"/>
    <w:rsid w:val="00C267D2"/>
    <w:rsid w:val="00C277DF"/>
    <w:rsid w:val="00C301FA"/>
    <w:rsid w:val="00C32036"/>
    <w:rsid w:val="00C329D2"/>
    <w:rsid w:val="00C32A66"/>
    <w:rsid w:val="00C36A11"/>
    <w:rsid w:val="00C36F2D"/>
    <w:rsid w:val="00C3770D"/>
    <w:rsid w:val="00C4008A"/>
    <w:rsid w:val="00C400BC"/>
    <w:rsid w:val="00C40C5C"/>
    <w:rsid w:val="00C41762"/>
    <w:rsid w:val="00C41851"/>
    <w:rsid w:val="00C42411"/>
    <w:rsid w:val="00C425DA"/>
    <w:rsid w:val="00C4592D"/>
    <w:rsid w:val="00C45C67"/>
    <w:rsid w:val="00C469A7"/>
    <w:rsid w:val="00C51301"/>
    <w:rsid w:val="00C520FD"/>
    <w:rsid w:val="00C5236F"/>
    <w:rsid w:val="00C5583B"/>
    <w:rsid w:val="00C55E05"/>
    <w:rsid w:val="00C57A4E"/>
    <w:rsid w:val="00C609E5"/>
    <w:rsid w:val="00C63D99"/>
    <w:rsid w:val="00C65C27"/>
    <w:rsid w:val="00C65E38"/>
    <w:rsid w:val="00C66DC5"/>
    <w:rsid w:val="00C671D5"/>
    <w:rsid w:val="00C675F5"/>
    <w:rsid w:val="00C67C75"/>
    <w:rsid w:val="00C67FB5"/>
    <w:rsid w:val="00C706EB"/>
    <w:rsid w:val="00C71C78"/>
    <w:rsid w:val="00C7295D"/>
    <w:rsid w:val="00C73949"/>
    <w:rsid w:val="00C74ABF"/>
    <w:rsid w:val="00C75B02"/>
    <w:rsid w:val="00C75B44"/>
    <w:rsid w:val="00C7604F"/>
    <w:rsid w:val="00C76B2F"/>
    <w:rsid w:val="00C76D98"/>
    <w:rsid w:val="00C773F1"/>
    <w:rsid w:val="00C77A2B"/>
    <w:rsid w:val="00C802A2"/>
    <w:rsid w:val="00C80935"/>
    <w:rsid w:val="00C80AC6"/>
    <w:rsid w:val="00C82C35"/>
    <w:rsid w:val="00C834B3"/>
    <w:rsid w:val="00C846CA"/>
    <w:rsid w:val="00C84731"/>
    <w:rsid w:val="00C85320"/>
    <w:rsid w:val="00C85347"/>
    <w:rsid w:val="00C85781"/>
    <w:rsid w:val="00C85CBE"/>
    <w:rsid w:val="00C86147"/>
    <w:rsid w:val="00C872BC"/>
    <w:rsid w:val="00C87E03"/>
    <w:rsid w:val="00C9075B"/>
    <w:rsid w:val="00C90761"/>
    <w:rsid w:val="00C93630"/>
    <w:rsid w:val="00C94465"/>
    <w:rsid w:val="00C95287"/>
    <w:rsid w:val="00CA1AAD"/>
    <w:rsid w:val="00CA1F53"/>
    <w:rsid w:val="00CA297E"/>
    <w:rsid w:val="00CA3EB9"/>
    <w:rsid w:val="00CA4E68"/>
    <w:rsid w:val="00CA78DF"/>
    <w:rsid w:val="00CA7A5B"/>
    <w:rsid w:val="00CB0343"/>
    <w:rsid w:val="00CB0AFF"/>
    <w:rsid w:val="00CB0D71"/>
    <w:rsid w:val="00CB13EB"/>
    <w:rsid w:val="00CB15B7"/>
    <w:rsid w:val="00CB38BF"/>
    <w:rsid w:val="00CB41FE"/>
    <w:rsid w:val="00CB52CC"/>
    <w:rsid w:val="00CB7578"/>
    <w:rsid w:val="00CB7FA2"/>
    <w:rsid w:val="00CC004E"/>
    <w:rsid w:val="00CC0331"/>
    <w:rsid w:val="00CC10E7"/>
    <w:rsid w:val="00CC1138"/>
    <w:rsid w:val="00CC1227"/>
    <w:rsid w:val="00CC2C48"/>
    <w:rsid w:val="00CC2F64"/>
    <w:rsid w:val="00CC38A2"/>
    <w:rsid w:val="00CC3E60"/>
    <w:rsid w:val="00CC433A"/>
    <w:rsid w:val="00CC4DA2"/>
    <w:rsid w:val="00CC55F3"/>
    <w:rsid w:val="00CD0449"/>
    <w:rsid w:val="00CD36C7"/>
    <w:rsid w:val="00CD6CC0"/>
    <w:rsid w:val="00CD78B8"/>
    <w:rsid w:val="00CE0539"/>
    <w:rsid w:val="00CE4494"/>
    <w:rsid w:val="00CE4507"/>
    <w:rsid w:val="00CE4EFE"/>
    <w:rsid w:val="00CE539B"/>
    <w:rsid w:val="00CF07EA"/>
    <w:rsid w:val="00CF0E5E"/>
    <w:rsid w:val="00CF20FC"/>
    <w:rsid w:val="00CF2691"/>
    <w:rsid w:val="00CF2D86"/>
    <w:rsid w:val="00CF66E2"/>
    <w:rsid w:val="00CF7B33"/>
    <w:rsid w:val="00D00E70"/>
    <w:rsid w:val="00D00FA7"/>
    <w:rsid w:val="00D01C25"/>
    <w:rsid w:val="00D02C3A"/>
    <w:rsid w:val="00D0472E"/>
    <w:rsid w:val="00D06159"/>
    <w:rsid w:val="00D06298"/>
    <w:rsid w:val="00D06860"/>
    <w:rsid w:val="00D109B5"/>
    <w:rsid w:val="00D1111D"/>
    <w:rsid w:val="00D1154F"/>
    <w:rsid w:val="00D13762"/>
    <w:rsid w:val="00D160B3"/>
    <w:rsid w:val="00D17833"/>
    <w:rsid w:val="00D201F0"/>
    <w:rsid w:val="00D2098F"/>
    <w:rsid w:val="00D20AE9"/>
    <w:rsid w:val="00D20E75"/>
    <w:rsid w:val="00D234C8"/>
    <w:rsid w:val="00D23C0D"/>
    <w:rsid w:val="00D248EF"/>
    <w:rsid w:val="00D25655"/>
    <w:rsid w:val="00D25FB6"/>
    <w:rsid w:val="00D26CEA"/>
    <w:rsid w:val="00D27378"/>
    <w:rsid w:val="00D30F54"/>
    <w:rsid w:val="00D31147"/>
    <w:rsid w:val="00D34759"/>
    <w:rsid w:val="00D35525"/>
    <w:rsid w:val="00D35A78"/>
    <w:rsid w:val="00D36316"/>
    <w:rsid w:val="00D365BE"/>
    <w:rsid w:val="00D36B79"/>
    <w:rsid w:val="00D4015D"/>
    <w:rsid w:val="00D40B07"/>
    <w:rsid w:val="00D41006"/>
    <w:rsid w:val="00D4135B"/>
    <w:rsid w:val="00D4208D"/>
    <w:rsid w:val="00D4209A"/>
    <w:rsid w:val="00D42950"/>
    <w:rsid w:val="00D45207"/>
    <w:rsid w:val="00D4679E"/>
    <w:rsid w:val="00D47466"/>
    <w:rsid w:val="00D47938"/>
    <w:rsid w:val="00D47F1C"/>
    <w:rsid w:val="00D52177"/>
    <w:rsid w:val="00D531DA"/>
    <w:rsid w:val="00D53750"/>
    <w:rsid w:val="00D54ABF"/>
    <w:rsid w:val="00D55105"/>
    <w:rsid w:val="00D564C1"/>
    <w:rsid w:val="00D60B03"/>
    <w:rsid w:val="00D618F7"/>
    <w:rsid w:val="00D62949"/>
    <w:rsid w:val="00D63594"/>
    <w:rsid w:val="00D63D81"/>
    <w:rsid w:val="00D6588E"/>
    <w:rsid w:val="00D70B09"/>
    <w:rsid w:val="00D7197E"/>
    <w:rsid w:val="00D73619"/>
    <w:rsid w:val="00D75FEA"/>
    <w:rsid w:val="00D761F6"/>
    <w:rsid w:val="00D762F2"/>
    <w:rsid w:val="00D76530"/>
    <w:rsid w:val="00D77149"/>
    <w:rsid w:val="00D80046"/>
    <w:rsid w:val="00D81544"/>
    <w:rsid w:val="00D8274F"/>
    <w:rsid w:val="00D832AA"/>
    <w:rsid w:val="00D83AEA"/>
    <w:rsid w:val="00D83F46"/>
    <w:rsid w:val="00D846FD"/>
    <w:rsid w:val="00D86895"/>
    <w:rsid w:val="00D9041F"/>
    <w:rsid w:val="00D90524"/>
    <w:rsid w:val="00D90536"/>
    <w:rsid w:val="00D91160"/>
    <w:rsid w:val="00D927BE"/>
    <w:rsid w:val="00D94A72"/>
    <w:rsid w:val="00D953A9"/>
    <w:rsid w:val="00D95A2D"/>
    <w:rsid w:val="00D96B8C"/>
    <w:rsid w:val="00D96C57"/>
    <w:rsid w:val="00DA1B05"/>
    <w:rsid w:val="00DA227F"/>
    <w:rsid w:val="00DA23A9"/>
    <w:rsid w:val="00DB10F5"/>
    <w:rsid w:val="00DB3286"/>
    <w:rsid w:val="00DB5C0E"/>
    <w:rsid w:val="00DB5FDA"/>
    <w:rsid w:val="00DB7711"/>
    <w:rsid w:val="00DC0D12"/>
    <w:rsid w:val="00DC1A7D"/>
    <w:rsid w:val="00DC21E2"/>
    <w:rsid w:val="00DC2EDA"/>
    <w:rsid w:val="00DC3644"/>
    <w:rsid w:val="00DC3882"/>
    <w:rsid w:val="00DC3A46"/>
    <w:rsid w:val="00DC5559"/>
    <w:rsid w:val="00DC6370"/>
    <w:rsid w:val="00DC7AD7"/>
    <w:rsid w:val="00DC7B89"/>
    <w:rsid w:val="00DD0209"/>
    <w:rsid w:val="00DD07F9"/>
    <w:rsid w:val="00DD0BDE"/>
    <w:rsid w:val="00DD115A"/>
    <w:rsid w:val="00DD530A"/>
    <w:rsid w:val="00DD6138"/>
    <w:rsid w:val="00DD7F08"/>
    <w:rsid w:val="00DE1102"/>
    <w:rsid w:val="00DE1E9C"/>
    <w:rsid w:val="00DE20B5"/>
    <w:rsid w:val="00DE36EF"/>
    <w:rsid w:val="00DE3998"/>
    <w:rsid w:val="00DE39B3"/>
    <w:rsid w:val="00DE4F5A"/>
    <w:rsid w:val="00DE5966"/>
    <w:rsid w:val="00DE6253"/>
    <w:rsid w:val="00DE7AF1"/>
    <w:rsid w:val="00DF0264"/>
    <w:rsid w:val="00DF0AA4"/>
    <w:rsid w:val="00DF1465"/>
    <w:rsid w:val="00DF533F"/>
    <w:rsid w:val="00DF61F9"/>
    <w:rsid w:val="00E0030E"/>
    <w:rsid w:val="00E010BE"/>
    <w:rsid w:val="00E02328"/>
    <w:rsid w:val="00E027F9"/>
    <w:rsid w:val="00E02AEC"/>
    <w:rsid w:val="00E03AA8"/>
    <w:rsid w:val="00E04ABC"/>
    <w:rsid w:val="00E10C60"/>
    <w:rsid w:val="00E15F67"/>
    <w:rsid w:val="00E1640F"/>
    <w:rsid w:val="00E16A06"/>
    <w:rsid w:val="00E16D79"/>
    <w:rsid w:val="00E1745C"/>
    <w:rsid w:val="00E21A3A"/>
    <w:rsid w:val="00E23D2C"/>
    <w:rsid w:val="00E26894"/>
    <w:rsid w:val="00E26F7E"/>
    <w:rsid w:val="00E27F5C"/>
    <w:rsid w:val="00E30B47"/>
    <w:rsid w:val="00E32234"/>
    <w:rsid w:val="00E335ED"/>
    <w:rsid w:val="00E345EB"/>
    <w:rsid w:val="00E3565F"/>
    <w:rsid w:val="00E35BE1"/>
    <w:rsid w:val="00E35C0C"/>
    <w:rsid w:val="00E371A1"/>
    <w:rsid w:val="00E3745F"/>
    <w:rsid w:val="00E42634"/>
    <w:rsid w:val="00E42B42"/>
    <w:rsid w:val="00E433F2"/>
    <w:rsid w:val="00E43D12"/>
    <w:rsid w:val="00E443C8"/>
    <w:rsid w:val="00E4480C"/>
    <w:rsid w:val="00E50E95"/>
    <w:rsid w:val="00E51426"/>
    <w:rsid w:val="00E5154D"/>
    <w:rsid w:val="00E51F31"/>
    <w:rsid w:val="00E53363"/>
    <w:rsid w:val="00E53B39"/>
    <w:rsid w:val="00E54781"/>
    <w:rsid w:val="00E550FB"/>
    <w:rsid w:val="00E5618C"/>
    <w:rsid w:val="00E564A5"/>
    <w:rsid w:val="00E56FB6"/>
    <w:rsid w:val="00E637E9"/>
    <w:rsid w:val="00E647F1"/>
    <w:rsid w:val="00E66406"/>
    <w:rsid w:val="00E66584"/>
    <w:rsid w:val="00E665AF"/>
    <w:rsid w:val="00E66A84"/>
    <w:rsid w:val="00E66EB1"/>
    <w:rsid w:val="00E7019E"/>
    <w:rsid w:val="00E70F0C"/>
    <w:rsid w:val="00E71E1E"/>
    <w:rsid w:val="00E71F4A"/>
    <w:rsid w:val="00E7449F"/>
    <w:rsid w:val="00E74C02"/>
    <w:rsid w:val="00E75429"/>
    <w:rsid w:val="00E7634D"/>
    <w:rsid w:val="00E81821"/>
    <w:rsid w:val="00E8195B"/>
    <w:rsid w:val="00E81BED"/>
    <w:rsid w:val="00E8227E"/>
    <w:rsid w:val="00E833C6"/>
    <w:rsid w:val="00E83631"/>
    <w:rsid w:val="00E87531"/>
    <w:rsid w:val="00E92677"/>
    <w:rsid w:val="00E936CB"/>
    <w:rsid w:val="00E93F5D"/>
    <w:rsid w:val="00E943D9"/>
    <w:rsid w:val="00E944EB"/>
    <w:rsid w:val="00E9491C"/>
    <w:rsid w:val="00EA0CB1"/>
    <w:rsid w:val="00EA5802"/>
    <w:rsid w:val="00EA5A0D"/>
    <w:rsid w:val="00EA5B65"/>
    <w:rsid w:val="00EA6D60"/>
    <w:rsid w:val="00EB280A"/>
    <w:rsid w:val="00EB5323"/>
    <w:rsid w:val="00EB5CFF"/>
    <w:rsid w:val="00EC04D1"/>
    <w:rsid w:val="00EC2D1D"/>
    <w:rsid w:val="00EC5989"/>
    <w:rsid w:val="00EC5A7C"/>
    <w:rsid w:val="00EC7C74"/>
    <w:rsid w:val="00ED0850"/>
    <w:rsid w:val="00ED16EC"/>
    <w:rsid w:val="00ED26F8"/>
    <w:rsid w:val="00ED2BC1"/>
    <w:rsid w:val="00ED4B59"/>
    <w:rsid w:val="00EE1132"/>
    <w:rsid w:val="00EE18CD"/>
    <w:rsid w:val="00EE1AC3"/>
    <w:rsid w:val="00EE50E0"/>
    <w:rsid w:val="00EE71EB"/>
    <w:rsid w:val="00EE7B3D"/>
    <w:rsid w:val="00EF2A70"/>
    <w:rsid w:val="00EF2F1A"/>
    <w:rsid w:val="00EF32BE"/>
    <w:rsid w:val="00EF61C2"/>
    <w:rsid w:val="00EF6601"/>
    <w:rsid w:val="00EF6DE6"/>
    <w:rsid w:val="00F00219"/>
    <w:rsid w:val="00F00786"/>
    <w:rsid w:val="00F00C30"/>
    <w:rsid w:val="00F024F2"/>
    <w:rsid w:val="00F052BD"/>
    <w:rsid w:val="00F05C21"/>
    <w:rsid w:val="00F06593"/>
    <w:rsid w:val="00F0786F"/>
    <w:rsid w:val="00F10629"/>
    <w:rsid w:val="00F11FCB"/>
    <w:rsid w:val="00F1323D"/>
    <w:rsid w:val="00F1344F"/>
    <w:rsid w:val="00F14694"/>
    <w:rsid w:val="00F14ACF"/>
    <w:rsid w:val="00F14D73"/>
    <w:rsid w:val="00F161D1"/>
    <w:rsid w:val="00F178E6"/>
    <w:rsid w:val="00F252BF"/>
    <w:rsid w:val="00F26408"/>
    <w:rsid w:val="00F272D4"/>
    <w:rsid w:val="00F27A46"/>
    <w:rsid w:val="00F301F7"/>
    <w:rsid w:val="00F30BCF"/>
    <w:rsid w:val="00F31AAB"/>
    <w:rsid w:val="00F32985"/>
    <w:rsid w:val="00F3445A"/>
    <w:rsid w:val="00F34EA6"/>
    <w:rsid w:val="00F37776"/>
    <w:rsid w:val="00F40870"/>
    <w:rsid w:val="00F4171E"/>
    <w:rsid w:val="00F41B1C"/>
    <w:rsid w:val="00F42196"/>
    <w:rsid w:val="00F44BC1"/>
    <w:rsid w:val="00F476BB"/>
    <w:rsid w:val="00F505CD"/>
    <w:rsid w:val="00F5364F"/>
    <w:rsid w:val="00F537F3"/>
    <w:rsid w:val="00F53BD5"/>
    <w:rsid w:val="00F55A73"/>
    <w:rsid w:val="00F56057"/>
    <w:rsid w:val="00F56B01"/>
    <w:rsid w:val="00F57E5F"/>
    <w:rsid w:val="00F60047"/>
    <w:rsid w:val="00F606D8"/>
    <w:rsid w:val="00F61E2F"/>
    <w:rsid w:val="00F66FB8"/>
    <w:rsid w:val="00F71A45"/>
    <w:rsid w:val="00F71BA4"/>
    <w:rsid w:val="00F72A9A"/>
    <w:rsid w:val="00F72CB9"/>
    <w:rsid w:val="00F7303C"/>
    <w:rsid w:val="00F737EC"/>
    <w:rsid w:val="00F74057"/>
    <w:rsid w:val="00F741A2"/>
    <w:rsid w:val="00F741BA"/>
    <w:rsid w:val="00F76BDD"/>
    <w:rsid w:val="00F81112"/>
    <w:rsid w:val="00F83176"/>
    <w:rsid w:val="00F8439A"/>
    <w:rsid w:val="00F8580F"/>
    <w:rsid w:val="00F85A99"/>
    <w:rsid w:val="00F85F31"/>
    <w:rsid w:val="00F85F9E"/>
    <w:rsid w:val="00F8610E"/>
    <w:rsid w:val="00F86DCC"/>
    <w:rsid w:val="00F86E9E"/>
    <w:rsid w:val="00F90CD9"/>
    <w:rsid w:val="00F9263B"/>
    <w:rsid w:val="00F9327A"/>
    <w:rsid w:val="00F93683"/>
    <w:rsid w:val="00F94B40"/>
    <w:rsid w:val="00F9542A"/>
    <w:rsid w:val="00F96A70"/>
    <w:rsid w:val="00F96FD3"/>
    <w:rsid w:val="00F9708F"/>
    <w:rsid w:val="00F97BA0"/>
    <w:rsid w:val="00FA1ED8"/>
    <w:rsid w:val="00FA5F0A"/>
    <w:rsid w:val="00FA670B"/>
    <w:rsid w:val="00FA6764"/>
    <w:rsid w:val="00FA78F4"/>
    <w:rsid w:val="00FA7B6A"/>
    <w:rsid w:val="00FB18A4"/>
    <w:rsid w:val="00FB2E54"/>
    <w:rsid w:val="00FB365B"/>
    <w:rsid w:val="00FB386B"/>
    <w:rsid w:val="00FB4CDA"/>
    <w:rsid w:val="00FC1306"/>
    <w:rsid w:val="00FC20BE"/>
    <w:rsid w:val="00FC375C"/>
    <w:rsid w:val="00FC3CCC"/>
    <w:rsid w:val="00FC3E3A"/>
    <w:rsid w:val="00FC3F19"/>
    <w:rsid w:val="00FC70AB"/>
    <w:rsid w:val="00FC72E1"/>
    <w:rsid w:val="00FC79DA"/>
    <w:rsid w:val="00FD28D8"/>
    <w:rsid w:val="00FD2F12"/>
    <w:rsid w:val="00FD45A8"/>
    <w:rsid w:val="00FD4629"/>
    <w:rsid w:val="00FD5CFF"/>
    <w:rsid w:val="00FD5DBC"/>
    <w:rsid w:val="00FD683E"/>
    <w:rsid w:val="00FE047A"/>
    <w:rsid w:val="00FE0A30"/>
    <w:rsid w:val="00FE1B95"/>
    <w:rsid w:val="00FE2CA5"/>
    <w:rsid w:val="00FE33F7"/>
    <w:rsid w:val="00FE50E9"/>
    <w:rsid w:val="00FE5171"/>
    <w:rsid w:val="00FE53AE"/>
    <w:rsid w:val="00FE5C7E"/>
    <w:rsid w:val="00FE6440"/>
    <w:rsid w:val="00FE7128"/>
    <w:rsid w:val="00FF08C3"/>
    <w:rsid w:val="00FF180F"/>
    <w:rsid w:val="00FF268C"/>
    <w:rsid w:val="00FF36C4"/>
    <w:rsid w:val="00FF4B59"/>
    <w:rsid w:val="00FF55F4"/>
    <w:rsid w:val="00FF6160"/>
    <w:rsid w:val="00FF61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1CE12B"/>
  <w14:defaultImageDpi w14:val="300"/>
  <w15:docId w15:val="{3F169F19-7A88-294D-82E5-EF6E3437D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34FE"/>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18DD"/>
  </w:style>
  <w:style w:type="paragraph" w:styleId="BalloonText">
    <w:name w:val="Balloon Text"/>
    <w:basedOn w:val="Normal"/>
    <w:link w:val="BalloonTextChar"/>
    <w:uiPriority w:val="99"/>
    <w:semiHidden/>
    <w:unhideWhenUsed/>
    <w:rsid w:val="000B4A92"/>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0B4A92"/>
    <w:rPr>
      <w:rFonts w:ascii="Lucida Grande" w:hAnsi="Lucida Grande" w:cs="Lucida Grande"/>
      <w:sz w:val="18"/>
      <w:szCs w:val="18"/>
    </w:rPr>
  </w:style>
  <w:style w:type="character" w:styleId="Emphasis">
    <w:name w:val="Emphasis"/>
    <w:basedOn w:val="DefaultParagraphFont"/>
    <w:uiPriority w:val="20"/>
    <w:qFormat/>
    <w:rsid w:val="00AE6613"/>
    <w:rPr>
      <w:i/>
      <w:iCs/>
    </w:rPr>
  </w:style>
  <w:style w:type="character" w:customStyle="1" w:styleId="apple-converted-space">
    <w:name w:val="apple-converted-space"/>
    <w:basedOn w:val="DefaultParagraphFont"/>
    <w:rsid w:val="00AE6613"/>
  </w:style>
  <w:style w:type="character" w:styleId="Hyperlink">
    <w:name w:val="Hyperlink"/>
    <w:basedOn w:val="DefaultParagraphFont"/>
    <w:uiPriority w:val="99"/>
    <w:unhideWhenUsed/>
    <w:rsid w:val="00C15E0F"/>
    <w:rPr>
      <w:color w:val="0000FF" w:themeColor="hyperlink"/>
      <w:u w:val="single"/>
    </w:rPr>
  </w:style>
  <w:style w:type="paragraph" w:styleId="FootnoteText">
    <w:name w:val="footnote text"/>
    <w:basedOn w:val="Normal"/>
    <w:link w:val="FootnoteTextChar"/>
    <w:uiPriority w:val="99"/>
    <w:unhideWhenUsed/>
    <w:rsid w:val="002D755C"/>
    <w:rPr>
      <w:rFonts w:eastAsiaTheme="minorEastAsia"/>
    </w:rPr>
  </w:style>
  <w:style w:type="character" w:customStyle="1" w:styleId="FootnoteTextChar">
    <w:name w:val="Footnote Text Char"/>
    <w:basedOn w:val="DefaultParagraphFont"/>
    <w:link w:val="FootnoteText"/>
    <w:uiPriority w:val="99"/>
    <w:rsid w:val="002D755C"/>
  </w:style>
  <w:style w:type="character" w:styleId="FootnoteReference">
    <w:name w:val="footnote reference"/>
    <w:basedOn w:val="DefaultParagraphFont"/>
    <w:uiPriority w:val="99"/>
    <w:unhideWhenUsed/>
    <w:rsid w:val="002D755C"/>
    <w:rPr>
      <w:vertAlign w:val="superscript"/>
    </w:rPr>
  </w:style>
  <w:style w:type="character" w:styleId="PlaceholderText">
    <w:name w:val="Placeholder Text"/>
    <w:basedOn w:val="DefaultParagraphFont"/>
    <w:uiPriority w:val="99"/>
    <w:semiHidden/>
    <w:rsid w:val="00CA297E"/>
    <w:rPr>
      <w:color w:val="808080"/>
    </w:rPr>
  </w:style>
  <w:style w:type="character" w:styleId="HTMLCode">
    <w:name w:val="HTML Code"/>
    <w:basedOn w:val="DefaultParagraphFont"/>
    <w:uiPriority w:val="99"/>
    <w:semiHidden/>
    <w:unhideWhenUsed/>
    <w:rsid w:val="00840555"/>
    <w:rPr>
      <w:rFonts w:ascii="Courier" w:eastAsiaTheme="minorEastAsia" w:hAnsi="Courier" w:cs="Courier"/>
      <w:sz w:val="20"/>
      <w:szCs w:val="20"/>
    </w:rPr>
  </w:style>
  <w:style w:type="paragraph" w:styleId="Header">
    <w:name w:val="header"/>
    <w:basedOn w:val="Normal"/>
    <w:link w:val="HeaderChar"/>
    <w:uiPriority w:val="99"/>
    <w:unhideWhenUsed/>
    <w:rsid w:val="003F42CB"/>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3F42CB"/>
  </w:style>
  <w:style w:type="character" w:styleId="PageNumber">
    <w:name w:val="page number"/>
    <w:basedOn w:val="DefaultParagraphFont"/>
    <w:uiPriority w:val="99"/>
    <w:semiHidden/>
    <w:unhideWhenUsed/>
    <w:rsid w:val="003F42CB"/>
  </w:style>
  <w:style w:type="paragraph" w:styleId="Footer">
    <w:name w:val="footer"/>
    <w:basedOn w:val="Normal"/>
    <w:link w:val="FooterChar"/>
    <w:uiPriority w:val="99"/>
    <w:unhideWhenUsed/>
    <w:rsid w:val="003F42CB"/>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3F42CB"/>
  </w:style>
  <w:style w:type="paragraph" w:styleId="HTMLPreformatted">
    <w:name w:val="HTML Preformatted"/>
    <w:basedOn w:val="Normal"/>
    <w:link w:val="HTMLPreformattedChar"/>
    <w:uiPriority w:val="99"/>
    <w:semiHidden/>
    <w:unhideWhenUsed/>
    <w:rsid w:val="00F44BC1"/>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F44BC1"/>
    <w:rPr>
      <w:rFonts w:ascii="Courier" w:hAnsi="Courier"/>
      <w:sz w:val="20"/>
      <w:szCs w:val="20"/>
    </w:rPr>
  </w:style>
  <w:style w:type="character" w:styleId="FollowedHyperlink">
    <w:name w:val="FollowedHyperlink"/>
    <w:basedOn w:val="DefaultParagraphFont"/>
    <w:uiPriority w:val="99"/>
    <w:semiHidden/>
    <w:unhideWhenUsed/>
    <w:rsid w:val="00257D23"/>
    <w:rPr>
      <w:color w:val="800080" w:themeColor="followedHyperlink"/>
      <w:u w:val="single"/>
    </w:rPr>
  </w:style>
  <w:style w:type="paragraph" w:styleId="ListParagraph">
    <w:name w:val="List Paragraph"/>
    <w:basedOn w:val="Normal"/>
    <w:uiPriority w:val="34"/>
    <w:qFormat/>
    <w:rsid w:val="00695771"/>
    <w:pPr>
      <w:spacing w:after="160" w:line="259"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695771"/>
    <w:rPr>
      <w:sz w:val="16"/>
      <w:szCs w:val="16"/>
    </w:rPr>
  </w:style>
  <w:style w:type="paragraph" w:styleId="CommentText">
    <w:name w:val="annotation text"/>
    <w:basedOn w:val="Normal"/>
    <w:link w:val="CommentTextChar"/>
    <w:uiPriority w:val="99"/>
    <w:unhideWhenUsed/>
    <w:rsid w:val="00695771"/>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95771"/>
    <w:rPr>
      <w:rFonts w:asciiTheme="minorHAnsi" w:eastAsiaTheme="minorHAnsi" w:hAnsiTheme="minorHAnsi" w:cstheme="minorBidi"/>
      <w:sz w:val="20"/>
      <w:szCs w:val="20"/>
    </w:rPr>
  </w:style>
  <w:style w:type="character" w:styleId="Strong">
    <w:name w:val="Strong"/>
    <w:basedOn w:val="DefaultParagraphFont"/>
    <w:uiPriority w:val="22"/>
    <w:qFormat/>
    <w:rsid w:val="00695771"/>
    <w:rPr>
      <w:b/>
      <w:bCs/>
    </w:rPr>
  </w:style>
  <w:style w:type="paragraph" w:styleId="CommentSubject">
    <w:name w:val="annotation subject"/>
    <w:basedOn w:val="CommentText"/>
    <w:next w:val="CommentText"/>
    <w:link w:val="CommentSubjectChar"/>
    <w:uiPriority w:val="99"/>
    <w:semiHidden/>
    <w:unhideWhenUsed/>
    <w:rsid w:val="000042F2"/>
    <w:pPr>
      <w:spacing w:after="0"/>
    </w:pPr>
    <w:rPr>
      <w:rFonts w:ascii="Times New Roman" w:eastAsiaTheme="minorEastAsia" w:hAnsi="Times New Roman" w:cs="Times New Roman"/>
      <w:b/>
      <w:bCs/>
    </w:rPr>
  </w:style>
  <w:style w:type="character" w:customStyle="1" w:styleId="CommentSubjectChar">
    <w:name w:val="Comment Subject Char"/>
    <w:basedOn w:val="CommentTextChar"/>
    <w:link w:val="CommentSubject"/>
    <w:uiPriority w:val="99"/>
    <w:semiHidden/>
    <w:rsid w:val="000042F2"/>
    <w:rPr>
      <w:rFonts w:asciiTheme="minorHAnsi" w:eastAsiaTheme="minorHAnsi" w:hAnsiTheme="minorHAnsi" w:cstheme="minorBidi"/>
      <w:b/>
      <w:bCs/>
      <w:sz w:val="20"/>
      <w:szCs w:val="20"/>
    </w:rPr>
  </w:style>
  <w:style w:type="paragraph" w:styleId="Revision">
    <w:name w:val="Revision"/>
    <w:hidden/>
    <w:uiPriority w:val="99"/>
    <w:semiHidden/>
    <w:rsid w:val="00364901"/>
  </w:style>
  <w:style w:type="paragraph" w:styleId="NormalWeb">
    <w:name w:val="Normal (Web)"/>
    <w:basedOn w:val="Normal"/>
    <w:uiPriority w:val="99"/>
    <w:semiHidden/>
    <w:unhideWhenUsed/>
    <w:rsid w:val="004C75BC"/>
  </w:style>
  <w:style w:type="character" w:customStyle="1" w:styleId="label">
    <w:name w:val="label"/>
    <w:basedOn w:val="DefaultParagraphFont"/>
    <w:rsid w:val="003E2077"/>
  </w:style>
  <w:style w:type="character" w:customStyle="1" w:styleId="UnresolvedMention1">
    <w:name w:val="Unresolved Mention1"/>
    <w:basedOn w:val="DefaultParagraphFont"/>
    <w:uiPriority w:val="99"/>
    <w:semiHidden/>
    <w:unhideWhenUsed/>
    <w:rsid w:val="00545614"/>
    <w:rPr>
      <w:color w:val="605E5C"/>
      <w:shd w:val="clear" w:color="auto" w:fill="E1DFDD"/>
    </w:rPr>
  </w:style>
  <w:style w:type="character" w:styleId="UnresolvedMention">
    <w:name w:val="Unresolved Mention"/>
    <w:basedOn w:val="DefaultParagraphFont"/>
    <w:uiPriority w:val="99"/>
    <w:semiHidden/>
    <w:unhideWhenUsed/>
    <w:rsid w:val="00E010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19688">
      <w:bodyDiv w:val="1"/>
      <w:marLeft w:val="0"/>
      <w:marRight w:val="0"/>
      <w:marTop w:val="0"/>
      <w:marBottom w:val="0"/>
      <w:divBdr>
        <w:top w:val="none" w:sz="0" w:space="0" w:color="auto"/>
        <w:left w:val="none" w:sz="0" w:space="0" w:color="auto"/>
        <w:bottom w:val="none" w:sz="0" w:space="0" w:color="auto"/>
        <w:right w:val="none" w:sz="0" w:space="0" w:color="auto"/>
      </w:divBdr>
    </w:div>
    <w:div w:id="138152627">
      <w:bodyDiv w:val="1"/>
      <w:marLeft w:val="0"/>
      <w:marRight w:val="0"/>
      <w:marTop w:val="0"/>
      <w:marBottom w:val="0"/>
      <w:divBdr>
        <w:top w:val="none" w:sz="0" w:space="0" w:color="auto"/>
        <w:left w:val="none" w:sz="0" w:space="0" w:color="auto"/>
        <w:bottom w:val="none" w:sz="0" w:space="0" w:color="auto"/>
        <w:right w:val="none" w:sz="0" w:space="0" w:color="auto"/>
      </w:divBdr>
    </w:div>
    <w:div w:id="146170044">
      <w:bodyDiv w:val="1"/>
      <w:marLeft w:val="0"/>
      <w:marRight w:val="0"/>
      <w:marTop w:val="0"/>
      <w:marBottom w:val="0"/>
      <w:divBdr>
        <w:top w:val="none" w:sz="0" w:space="0" w:color="auto"/>
        <w:left w:val="none" w:sz="0" w:space="0" w:color="auto"/>
        <w:bottom w:val="none" w:sz="0" w:space="0" w:color="auto"/>
        <w:right w:val="none" w:sz="0" w:space="0" w:color="auto"/>
      </w:divBdr>
    </w:div>
    <w:div w:id="242684342">
      <w:bodyDiv w:val="1"/>
      <w:marLeft w:val="0"/>
      <w:marRight w:val="0"/>
      <w:marTop w:val="0"/>
      <w:marBottom w:val="0"/>
      <w:divBdr>
        <w:top w:val="none" w:sz="0" w:space="0" w:color="auto"/>
        <w:left w:val="none" w:sz="0" w:space="0" w:color="auto"/>
        <w:bottom w:val="none" w:sz="0" w:space="0" w:color="auto"/>
        <w:right w:val="none" w:sz="0" w:space="0" w:color="auto"/>
      </w:divBdr>
    </w:div>
    <w:div w:id="253511438">
      <w:bodyDiv w:val="1"/>
      <w:marLeft w:val="0"/>
      <w:marRight w:val="0"/>
      <w:marTop w:val="0"/>
      <w:marBottom w:val="0"/>
      <w:divBdr>
        <w:top w:val="none" w:sz="0" w:space="0" w:color="auto"/>
        <w:left w:val="none" w:sz="0" w:space="0" w:color="auto"/>
        <w:bottom w:val="none" w:sz="0" w:space="0" w:color="auto"/>
        <w:right w:val="none" w:sz="0" w:space="0" w:color="auto"/>
      </w:divBdr>
    </w:div>
    <w:div w:id="274868972">
      <w:bodyDiv w:val="1"/>
      <w:marLeft w:val="0"/>
      <w:marRight w:val="0"/>
      <w:marTop w:val="0"/>
      <w:marBottom w:val="0"/>
      <w:divBdr>
        <w:top w:val="none" w:sz="0" w:space="0" w:color="auto"/>
        <w:left w:val="none" w:sz="0" w:space="0" w:color="auto"/>
        <w:bottom w:val="none" w:sz="0" w:space="0" w:color="auto"/>
        <w:right w:val="none" w:sz="0" w:space="0" w:color="auto"/>
      </w:divBdr>
    </w:div>
    <w:div w:id="279654397">
      <w:bodyDiv w:val="1"/>
      <w:marLeft w:val="0"/>
      <w:marRight w:val="0"/>
      <w:marTop w:val="0"/>
      <w:marBottom w:val="0"/>
      <w:divBdr>
        <w:top w:val="none" w:sz="0" w:space="0" w:color="auto"/>
        <w:left w:val="none" w:sz="0" w:space="0" w:color="auto"/>
        <w:bottom w:val="none" w:sz="0" w:space="0" w:color="auto"/>
        <w:right w:val="none" w:sz="0" w:space="0" w:color="auto"/>
      </w:divBdr>
    </w:div>
    <w:div w:id="309214913">
      <w:bodyDiv w:val="1"/>
      <w:marLeft w:val="0"/>
      <w:marRight w:val="0"/>
      <w:marTop w:val="0"/>
      <w:marBottom w:val="0"/>
      <w:divBdr>
        <w:top w:val="none" w:sz="0" w:space="0" w:color="auto"/>
        <w:left w:val="none" w:sz="0" w:space="0" w:color="auto"/>
        <w:bottom w:val="none" w:sz="0" w:space="0" w:color="auto"/>
        <w:right w:val="none" w:sz="0" w:space="0" w:color="auto"/>
      </w:divBdr>
    </w:div>
    <w:div w:id="323514014">
      <w:bodyDiv w:val="1"/>
      <w:marLeft w:val="0"/>
      <w:marRight w:val="0"/>
      <w:marTop w:val="0"/>
      <w:marBottom w:val="0"/>
      <w:divBdr>
        <w:top w:val="none" w:sz="0" w:space="0" w:color="auto"/>
        <w:left w:val="none" w:sz="0" w:space="0" w:color="auto"/>
        <w:bottom w:val="none" w:sz="0" w:space="0" w:color="auto"/>
        <w:right w:val="none" w:sz="0" w:space="0" w:color="auto"/>
      </w:divBdr>
    </w:div>
    <w:div w:id="360208224">
      <w:bodyDiv w:val="1"/>
      <w:marLeft w:val="0"/>
      <w:marRight w:val="0"/>
      <w:marTop w:val="0"/>
      <w:marBottom w:val="0"/>
      <w:divBdr>
        <w:top w:val="none" w:sz="0" w:space="0" w:color="auto"/>
        <w:left w:val="none" w:sz="0" w:space="0" w:color="auto"/>
        <w:bottom w:val="none" w:sz="0" w:space="0" w:color="auto"/>
        <w:right w:val="none" w:sz="0" w:space="0" w:color="auto"/>
      </w:divBdr>
    </w:div>
    <w:div w:id="406809302">
      <w:bodyDiv w:val="1"/>
      <w:marLeft w:val="0"/>
      <w:marRight w:val="0"/>
      <w:marTop w:val="0"/>
      <w:marBottom w:val="0"/>
      <w:divBdr>
        <w:top w:val="none" w:sz="0" w:space="0" w:color="auto"/>
        <w:left w:val="none" w:sz="0" w:space="0" w:color="auto"/>
        <w:bottom w:val="none" w:sz="0" w:space="0" w:color="auto"/>
        <w:right w:val="none" w:sz="0" w:space="0" w:color="auto"/>
      </w:divBdr>
    </w:div>
    <w:div w:id="412557714">
      <w:bodyDiv w:val="1"/>
      <w:marLeft w:val="0"/>
      <w:marRight w:val="0"/>
      <w:marTop w:val="0"/>
      <w:marBottom w:val="0"/>
      <w:divBdr>
        <w:top w:val="none" w:sz="0" w:space="0" w:color="auto"/>
        <w:left w:val="none" w:sz="0" w:space="0" w:color="auto"/>
        <w:bottom w:val="none" w:sz="0" w:space="0" w:color="auto"/>
        <w:right w:val="none" w:sz="0" w:space="0" w:color="auto"/>
      </w:divBdr>
    </w:div>
    <w:div w:id="430005052">
      <w:bodyDiv w:val="1"/>
      <w:marLeft w:val="0"/>
      <w:marRight w:val="0"/>
      <w:marTop w:val="0"/>
      <w:marBottom w:val="0"/>
      <w:divBdr>
        <w:top w:val="none" w:sz="0" w:space="0" w:color="auto"/>
        <w:left w:val="none" w:sz="0" w:space="0" w:color="auto"/>
        <w:bottom w:val="none" w:sz="0" w:space="0" w:color="auto"/>
        <w:right w:val="none" w:sz="0" w:space="0" w:color="auto"/>
      </w:divBdr>
    </w:div>
    <w:div w:id="452360136">
      <w:bodyDiv w:val="1"/>
      <w:marLeft w:val="0"/>
      <w:marRight w:val="0"/>
      <w:marTop w:val="0"/>
      <w:marBottom w:val="0"/>
      <w:divBdr>
        <w:top w:val="none" w:sz="0" w:space="0" w:color="auto"/>
        <w:left w:val="none" w:sz="0" w:space="0" w:color="auto"/>
        <w:bottom w:val="none" w:sz="0" w:space="0" w:color="auto"/>
        <w:right w:val="none" w:sz="0" w:space="0" w:color="auto"/>
      </w:divBdr>
    </w:div>
    <w:div w:id="462042357">
      <w:bodyDiv w:val="1"/>
      <w:marLeft w:val="0"/>
      <w:marRight w:val="0"/>
      <w:marTop w:val="0"/>
      <w:marBottom w:val="0"/>
      <w:divBdr>
        <w:top w:val="none" w:sz="0" w:space="0" w:color="auto"/>
        <w:left w:val="none" w:sz="0" w:space="0" w:color="auto"/>
        <w:bottom w:val="none" w:sz="0" w:space="0" w:color="auto"/>
        <w:right w:val="none" w:sz="0" w:space="0" w:color="auto"/>
      </w:divBdr>
    </w:div>
    <w:div w:id="493029820">
      <w:bodyDiv w:val="1"/>
      <w:marLeft w:val="0"/>
      <w:marRight w:val="0"/>
      <w:marTop w:val="0"/>
      <w:marBottom w:val="0"/>
      <w:divBdr>
        <w:top w:val="none" w:sz="0" w:space="0" w:color="auto"/>
        <w:left w:val="none" w:sz="0" w:space="0" w:color="auto"/>
        <w:bottom w:val="none" w:sz="0" w:space="0" w:color="auto"/>
        <w:right w:val="none" w:sz="0" w:space="0" w:color="auto"/>
      </w:divBdr>
    </w:div>
    <w:div w:id="511147090">
      <w:bodyDiv w:val="1"/>
      <w:marLeft w:val="0"/>
      <w:marRight w:val="0"/>
      <w:marTop w:val="0"/>
      <w:marBottom w:val="0"/>
      <w:divBdr>
        <w:top w:val="none" w:sz="0" w:space="0" w:color="auto"/>
        <w:left w:val="none" w:sz="0" w:space="0" w:color="auto"/>
        <w:bottom w:val="none" w:sz="0" w:space="0" w:color="auto"/>
        <w:right w:val="none" w:sz="0" w:space="0" w:color="auto"/>
      </w:divBdr>
    </w:div>
    <w:div w:id="527833574">
      <w:bodyDiv w:val="1"/>
      <w:marLeft w:val="0"/>
      <w:marRight w:val="0"/>
      <w:marTop w:val="0"/>
      <w:marBottom w:val="0"/>
      <w:divBdr>
        <w:top w:val="none" w:sz="0" w:space="0" w:color="auto"/>
        <w:left w:val="none" w:sz="0" w:space="0" w:color="auto"/>
        <w:bottom w:val="none" w:sz="0" w:space="0" w:color="auto"/>
        <w:right w:val="none" w:sz="0" w:space="0" w:color="auto"/>
      </w:divBdr>
    </w:div>
    <w:div w:id="557011820">
      <w:bodyDiv w:val="1"/>
      <w:marLeft w:val="0"/>
      <w:marRight w:val="0"/>
      <w:marTop w:val="0"/>
      <w:marBottom w:val="0"/>
      <w:divBdr>
        <w:top w:val="none" w:sz="0" w:space="0" w:color="auto"/>
        <w:left w:val="none" w:sz="0" w:space="0" w:color="auto"/>
        <w:bottom w:val="none" w:sz="0" w:space="0" w:color="auto"/>
        <w:right w:val="none" w:sz="0" w:space="0" w:color="auto"/>
      </w:divBdr>
    </w:div>
    <w:div w:id="568538784">
      <w:bodyDiv w:val="1"/>
      <w:marLeft w:val="0"/>
      <w:marRight w:val="0"/>
      <w:marTop w:val="0"/>
      <w:marBottom w:val="0"/>
      <w:divBdr>
        <w:top w:val="none" w:sz="0" w:space="0" w:color="auto"/>
        <w:left w:val="none" w:sz="0" w:space="0" w:color="auto"/>
        <w:bottom w:val="none" w:sz="0" w:space="0" w:color="auto"/>
        <w:right w:val="none" w:sz="0" w:space="0" w:color="auto"/>
      </w:divBdr>
    </w:div>
    <w:div w:id="576592612">
      <w:bodyDiv w:val="1"/>
      <w:marLeft w:val="0"/>
      <w:marRight w:val="0"/>
      <w:marTop w:val="0"/>
      <w:marBottom w:val="0"/>
      <w:divBdr>
        <w:top w:val="none" w:sz="0" w:space="0" w:color="auto"/>
        <w:left w:val="none" w:sz="0" w:space="0" w:color="auto"/>
        <w:bottom w:val="none" w:sz="0" w:space="0" w:color="auto"/>
        <w:right w:val="none" w:sz="0" w:space="0" w:color="auto"/>
      </w:divBdr>
    </w:div>
    <w:div w:id="607080742">
      <w:bodyDiv w:val="1"/>
      <w:marLeft w:val="0"/>
      <w:marRight w:val="0"/>
      <w:marTop w:val="0"/>
      <w:marBottom w:val="0"/>
      <w:divBdr>
        <w:top w:val="none" w:sz="0" w:space="0" w:color="auto"/>
        <w:left w:val="none" w:sz="0" w:space="0" w:color="auto"/>
        <w:bottom w:val="none" w:sz="0" w:space="0" w:color="auto"/>
        <w:right w:val="none" w:sz="0" w:space="0" w:color="auto"/>
      </w:divBdr>
    </w:div>
    <w:div w:id="647366048">
      <w:bodyDiv w:val="1"/>
      <w:marLeft w:val="0"/>
      <w:marRight w:val="0"/>
      <w:marTop w:val="0"/>
      <w:marBottom w:val="0"/>
      <w:divBdr>
        <w:top w:val="none" w:sz="0" w:space="0" w:color="auto"/>
        <w:left w:val="none" w:sz="0" w:space="0" w:color="auto"/>
        <w:bottom w:val="none" w:sz="0" w:space="0" w:color="auto"/>
        <w:right w:val="none" w:sz="0" w:space="0" w:color="auto"/>
      </w:divBdr>
    </w:div>
    <w:div w:id="651758938">
      <w:bodyDiv w:val="1"/>
      <w:marLeft w:val="0"/>
      <w:marRight w:val="0"/>
      <w:marTop w:val="0"/>
      <w:marBottom w:val="0"/>
      <w:divBdr>
        <w:top w:val="none" w:sz="0" w:space="0" w:color="auto"/>
        <w:left w:val="none" w:sz="0" w:space="0" w:color="auto"/>
        <w:bottom w:val="none" w:sz="0" w:space="0" w:color="auto"/>
        <w:right w:val="none" w:sz="0" w:space="0" w:color="auto"/>
      </w:divBdr>
    </w:div>
    <w:div w:id="666714210">
      <w:bodyDiv w:val="1"/>
      <w:marLeft w:val="0"/>
      <w:marRight w:val="0"/>
      <w:marTop w:val="0"/>
      <w:marBottom w:val="0"/>
      <w:divBdr>
        <w:top w:val="none" w:sz="0" w:space="0" w:color="auto"/>
        <w:left w:val="none" w:sz="0" w:space="0" w:color="auto"/>
        <w:bottom w:val="none" w:sz="0" w:space="0" w:color="auto"/>
        <w:right w:val="none" w:sz="0" w:space="0" w:color="auto"/>
      </w:divBdr>
    </w:div>
    <w:div w:id="674190322">
      <w:bodyDiv w:val="1"/>
      <w:marLeft w:val="0"/>
      <w:marRight w:val="0"/>
      <w:marTop w:val="0"/>
      <w:marBottom w:val="0"/>
      <w:divBdr>
        <w:top w:val="none" w:sz="0" w:space="0" w:color="auto"/>
        <w:left w:val="none" w:sz="0" w:space="0" w:color="auto"/>
        <w:bottom w:val="none" w:sz="0" w:space="0" w:color="auto"/>
        <w:right w:val="none" w:sz="0" w:space="0" w:color="auto"/>
      </w:divBdr>
    </w:div>
    <w:div w:id="681594122">
      <w:bodyDiv w:val="1"/>
      <w:marLeft w:val="0"/>
      <w:marRight w:val="0"/>
      <w:marTop w:val="0"/>
      <w:marBottom w:val="0"/>
      <w:divBdr>
        <w:top w:val="none" w:sz="0" w:space="0" w:color="auto"/>
        <w:left w:val="none" w:sz="0" w:space="0" w:color="auto"/>
        <w:bottom w:val="none" w:sz="0" w:space="0" w:color="auto"/>
        <w:right w:val="none" w:sz="0" w:space="0" w:color="auto"/>
      </w:divBdr>
    </w:div>
    <w:div w:id="724568017">
      <w:bodyDiv w:val="1"/>
      <w:marLeft w:val="0"/>
      <w:marRight w:val="0"/>
      <w:marTop w:val="0"/>
      <w:marBottom w:val="0"/>
      <w:divBdr>
        <w:top w:val="none" w:sz="0" w:space="0" w:color="auto"/>
        <w:left w:val="none" w:sz="0" w:space="0" w:color="auto"/>
        <w:bottom w:val="none" w:sz="0" w:space="0" w:color="auto"/>
        <w:right w:val="none" w:sz="0" w:space="0" w:color="auto"/>
      </w:divBdr>
    </w:div>
    <w:div w:id="745953334">
      <w:bodyDiv w:val="1"/>
      <w:marLeft w:val="0"/>
      <w:marRight w:val="0"/>
      <w:marTop w:val="0"/>
      <w:marBottom w:val="0"/>
      <w:divBdr>
        <w:top w:val="none" w:sz="0" w:space="0" w:color="auto"/>
        <w:left w:val="none" w:sz="0" w:space="0" w:color="auto"/>
        <w:bottom w:val="none" w:sz="0" w:space="0" w:color="auto"/>
        <w:right w:val="none" w:sz="0" w:space="0" w:color="auto"/>
      </w:divBdr>
    </w:div>
    <w:div w:id="748117646">
      <w:bodyDiv w:val="1"/>
      <w:marLeft w:val="0"/>
      <w:marRight w:val="0"/>
      <w:marTop w:val="0"/>
      <w:marBottom w:val="0"/>
      <w:divBdr>
        <w:top w:val="none" w:sz="0" w:space="0" w:color="auto"/>
        <w:left w:val="none" w:sz="0" w:space="0" w:color="auto"/>
        <w:bottom w:val="none" w:sz="0" w:space="0" w:color="auto"/>
        <w:right w:val="none" w:sz="0" w:space="0" w:color="auto"/>
      </w:divBdr>
    </w:div>
    <w:div w:id="748426793">
      <w:bodyDiv w:val="1"/>
      <w:marLeft w:val="0"/>
      <w:marRight w:val="0"/>
      <w:marTop w:val="0"/>
      <w:marBottom w:val="0"/>
      <w:divBdr>
        <w:top w:val="none" w:sz="0" w:space="0" w:color="auto"/>
        <w:left w:val="none" w:sz="0" w:space="0" w:color="auto"/>
        <w:bottom w:val="none" w:sz="0" w:space="0" w:color="auto"/>
        <w:right w:val="none" w:sz="0" w:space="0" w:color="auto"/>
      </w:divBdr>
    </w:div>
    <w:div w:id="750396302">
      <w:bodyDiv w:val="1"/>
      <w:marLeft w:val="0"/>
      <w:marRight w:val="0"/>
      <w:marTop w:val="0"/>
      <w:marBottom w:val="0"/>
      <w:divBdr>
        <w:top w:val="none" w:sz="0" w:space="0" w:color="auto"/>
        <w:left w:val="none" w:sz="0" w:space="0" w:color="auto"/>
        <w:bottom w:val="none" w:sz="0" w:space="0" w:color="auto"/>
        <w:right w:val="none" w:sz="0" w:space="0" w:color="auto"/>
      </w:divBdr>
    </w:div>
    <w:div w:id="758676527">
      <w:bodyDiv w:val="1"/>
      <w:marLeft w:val="0"/>
      <w:marRight w:val="0"/>
      <w:marTop w:val="0"/>
      <w:marBottom w:val="0"/>
      <w:divBdr>
        <w:top w:val="none" w:sz="0" w:space="0" w:color="auto"/>
        <w:left w:val="none" w:sz="0" w:space="0" w:color="auto"/>
        <w:bottom w:val="none" w:sz="0" w:space="0" w:color="auto"/>
        <w:right w:val="none" w:sz="0" w:space="0" w:color="auto"/>
      </w:divBdr>
    </w:div>
    <w:div w:id="763382818">
      <w:bodyDiv w:val="1"/>
      <w:marLeft w:val="0"/>
      <w:marRight w:val="0"/>
      <w:marTop w:val="0"/>
      <w:marBottom w:val="0"/>
      <w:divBdr>
        <w:top w:val="none" w:sz="0" w:space="0" w:color="auto"/>
        <w:left w:val="none" w:sz="0" w:space="0" w:color="auto"/>
        <w:bottom w:val="none" w:sz="0" w:space="0" w:color="auto"/>
        <w:right w:val="none" w:sz="0" w:space="0" w:color="auto"/>
      </w:divBdr>
    </w:div>
    <w:div w:id="767775100">
      <w:bodyDiv w:val="1"/>
      <w:marLeft w:val="0"/>
      <w:marRight w:val="0"/>
      <w:marTop w:val="0"/>
      <w:marBottom w:val="0"/>
      <w:divBdr>
        <w:top w:val="none" w:sz="0" w:space="0" w:color="auto"/>
        <w:left w:val="none" w:sz="0" w:space="0" w:color="auto"/>
        <w:bottom w:val="none" w:sz="0" w:space="0" w:color="auto"/>
        <w:right w:val="none" w:sz="0" w:space="0" w:color="auto"/>
      </w:divBdr>
    </w:div>
    <w:div w:id="800271113">
      <w:bodyDiv w:val="1"/>
      <w:marLeft w:val="0"/>
      <w:marRight w:val="0"/>
      <w:marTop w:val="0"/>
      <w:marBottom w:val="0"/>
      <w:divBdr>
        <w:top w:val="none" w:sz="0" w:space="0" w:color="auto"/>
        <w:left w:val="none" w:sz="0" w:space="0" w:color="auto"/>
        <w:bottom w:val="none" w:sz="0" w:space="0" w:color="auto"/>
        <w:right w:val="none" w:sz="0" w:space="0" w:color="auto"/>
      </w:divBdr>
    </w:div>
    <w:div w:id="823666428">
      <w:bodyDiv w:val="1"/>
      <w:marLeft w:val="0"/>
      <w:marRight w:val="0"/>
      <w:marTop w:val="0"/>
      <w:marBottom w:val="0"/>
      <w:divBdr>
        <w:top w:val="none" w:sz="0" w:space="0" w:color="auto"/>
        <w:left w:val="none" w:sz="0" w:space="0" w:color="auto"/>
        <w:bottom w:val="none" w:sz="0" w:space="0" w:color="auto"/>
        <w:right w:val="none" w:sz="0" w:space="0" w:color="auto"/>
      </w:divBdr>
    </w:div>
    <w:div w:id="838152523">
      <w:bodyDiv w:val="1"/>
      <w:marLeft w:val="0"/>
      <w:marRight w:val="0"/>
      <w:marTop w:val="0"/>
      <w:marBottom w:val="0"/>
      <w:divBdr>
        <w:top w:val="none" w:sz="0" w:space="0" w:color="auto"/>
        <w:left w:val="none" w:sz="0" w:space="0" w:color="auto"/>
        <w:bottom w:val="none" w:sz="0" w:space="0" w:color="auto"/>
        <w:right w:val="none" w:sz="0" w:space="0" w:color="auto"/>
      </w:divBdr>
    </w:div>
    <w:div w:id="841433647">
      <w:bodyDiv w:val="1"/>
      <w:marLeft w:val="0"/>
      <w:marRight w:val="0"/>
      <w:marTop w:val="0"/>
      <w:marBottom w:val="0"/>
      <w:divBdr>
        <w:top w:val="none" w:sz="0" w:space="0" w:color="auto"/>
        <w:left w:val="none" w:sz="0" w:space="0" w:color="auto"/>
        <w:bottom w:val="none" w:sz="0" w:space="0" w:color="auto"/>
        <w:right w:val="none" w:sz="0" w:space="0" w:color="auto"/>
      </w:divBdr>
    </w:div>
    <w:div w:id="851144034">
      <w:bodyDiv w:val="1"/>
      <w:marLeft w:val="0"/>
      <w:marRight w:val="0"/>
      <w:marTop w:val="0"/>
      <w:marBottom w:val="0"/>
      <w:divBdr>
        <w:top w:val="none" w:sz="0" w:space="0" w:color="auto"/>
        <w:left w:val="none" w:sz="0" w:space="0" w:color="auto"/>
        <w:bottom w:val="none" w:sz="0" w:space="0" w:color="auto"/>
        <w:right w:val="none" w:sz="0" w:space="0" w:color="auto"/>
      </w:divBdr>
    </w:div>
    <w:div w:id="855384222">
      <w:bodyDiv w:val="1"/>
      <w:marLeft w:val="0"/>
      <w:marRight w:val="0"/>
      <w:marTop w:val="0"/>
      <w:marBottom w:val="0"/>
      <w:divBdr>
        <w:top w:val="none" w:sz="0" w:space="0" w:color="auto"/>
        <w:left w:val="none" w:sz="0" w:space="0" w:color="auto"/>
        <w:bottom w:val="none" w:sz="0" w:space="0" w:color="auto"/>
        <w:right w:val="none" w:sz="0" w:space="0" w:color="auto"/>
      </w:divBdr>
    </w:div>
    <w:div w:id="866403942">
      <w:bodyDiv w:val="1"/>
      <w:marLeft w:val="0"/>
      <w:marRight w:val="0"/>
      <w:marTop w:val="0"/>
      <w:marBottom w:val="0"/>
      <w:divBdr>
        <w:top w:val="none" w:sz="0" w:space="0" w:color="auto"/>
        <w:left w:val="none" w:sz="0" w:space="0" w:color="auto"/>
        <w:bottom w:val="none" w:sz="0" w:space="0" w:color="auto"/>
        <w:right w:val="none" w:sz="0" w:space="0" w:color="auto"/>
      </w:divBdr>
    </w:div>
    <w:div w:id="868032151">
      <w:bodyDiv w:val="1"/>
      <w:marLeft w:val="0"/>
      <w:marRight w:val="0"/>
      <w:marTop w:val="0"/>
      <w:marBottom w:val="0"/>
      <w:divBdr>
        <w:top w:val="none" w:sz="0" w:space="0" w:color="auto"/>
        <w:left w:val="none" w:sz="0" w:space="0" w:color="auto"/>
        <w:bottom w:val="none" w:sz="0" w:space="0" w:color="auto"/>
        <w:right w:val="none" w:sz="0" w:space="0" w:color="auto"/>
      </w:divBdr>
    </w:div>
    <w:div w:id="907569784">
      <w:bodyDiv w:val="1"/>
      <w:marLeft w:val="0"/>
      <w:marRight w:val="0"/>
      <w:marTop w:val="0"/>
      <w:marBottom w:val="0"/>
      <w:divBdr>
        <w:top w:val="none" w:sz="0" w:space="0" w:color="auto"/>
        <w:left w:val="none" w:sz="0" w:space="0" w:color="auto"/>
        <w:bottom w:val="none" w:sz="0" w:space="0" w:color="auto"/>
        <w:right w:val="none" w:sz="0" w:space="0" w:color="auto"/>
      </w:divBdr>
    </w:div>
    <w:div w:id="964307412">
      <w:bodyDiv w:val="1"/>
      <w:marLeft w:val="0"/>
      <w:marRight w:val="0"/>
      <w:marTop w:val="0"/>
      <w:marBottom w:val="0"/>
      <w:divBdr>
        <w:top w:val="none" w:sz="0" w:space="0" w:color="auto"/>
        <w:left w:val="none" w:sz="0" w:space="0" w:color="auto"/>
        <w:bottom w:val="none" w:sz="0" w:space="0" w:color="auto"/>
        <w:right w:val="none" w:sz="0" w:space="0" w:color="auto"/>
      </w:divBdr>
    </w:div>
    <w:div w:id="970286378">
      <w:bodyDiv w:val="1"/>
      <w:marLeft w:val="0"/>
      <w:marRight w:val="0"/>
      <w:marTop w:val="0"/>
      <w:marBottom w:val="0"/>
      <w:divBdr>
        <w:top w:val="none" w:sz="0" w:space="0" w:color="auto"/>
        <w:left w:val="none" w:sz="0" w:space="0" w:color="auto"/>
        <w:bottom w:val="none" w:sz="0" w:space="0" w:color="auto"/>
        <w:right w:val="none" w:sz="0" w:space="0" w:color="auto"/>
      </w:divBdr>
    </w:div>
    <w:div w:id="989603483">
      <w:bodyDiv w:val="1"/>
      <w:marLeft w:val="0"/>
      <w:marRight w:val="0"/>
      <w:marTop w:val="0"/>
      <w:marBottom w:val="0"/>
      <w:divBdr>
        <w:top w:val="none" w:sz="0" w:space="0" w:color="auto"/>
        <w:left w:val="none" w:sz="0" w:space="0" w:color="auto"/>
        <w:bottom w:val="none" w:sz="0" w:space="0" w:color="auto"/>
        <w:right w:val="none" w:sz="0" w:space="0" w:color="auto"/>
      </w:divBdr>
    </w:div>
    <w:div w:id="1001354590">
      <w:bodyDiv w:val="1"/>
      <w:marLeft w:val="0"/>
      <w:marRight w:val="0"/>
      <w:marTop w:val="0"/>
      <w:marBottom w:val="0"/>
      <w:divBdr>
        <w:top w:val="none" w:sz="0" w:space="0" w:color="auto"/>
        <w:left w:val="none" w:sz="0" w:space="0" w:color="auto"/>
        <w:bottom w:val="none" w:sz="0" w:space="0" w:color="auto"/>
        <w:right w:val="none" w:sz="0" w:space="0" w:color="auto"/>
      </w:divBdr>
    </w:div>
    <w:div w:id="1049382431">
      <w:bodyDiv w:val="1"/>
      <w:marLeft w:val="0"/>
      <w:marRight w:val="0"/>
      <w:marTop w:val="0"/>
      <w:marBottom w:val="0"/>
      <w:divBdr>
        <w:top w:val="none" w:sz="0" w:space="0" w:color="auto"/>
        <w:left w:val="none" w:sz="0" w:space="0" w:color="auto"/>
        <w:bottom w:val="none" w:sz="0" w:space="0" w:color="auto"/>
        <w:right w:val="none" w:sz="0" w:space="0" w:color="auto"/>
      </w:divBdr>
    </w:div>
    <w:div w:id="1053772795">
      <w:bodyDiv w:val="1"/>
      <w:marLeft w:val="0"/>
      <w:marRight w:val="0"/>
      <w:marTop w:val="0"/>
      <w:marBottom w:val="0"/>
      <w:divBdr>
        <w:top w:val="none" w:sz="0" w:space="0" w:color="auto"/>
        <w:left w:val="none" w:sz="0" w:space="0" w:color="auto"/>
        <w:bottom w:val="none" w:sz="0" w:space="0" w:color="auto"/>
        <w:right w:val="none" w:sz="0" w:space="0" w:color="auto"/>
      </w:divBdr>
    </w:div>
    <w:div w:id="1065035077">
      <w:bodyDiv w:val="1"/>
      <w:marLeft w:val="0"/>
      <w:marRight w:val="0"/>
      <w:marTop w:val="0"/>
      <w:marBottom w:val="0"/>
      <w:divBdr>
        <w:top w:val="none" w:sz="0" w:space="0" w:color="auto"/>
        <w:left w:val="none" w:sz="0" w:space="0" w:color="auto"/>
        <w:bottom w:val="none" w:sz="0" w:space="0" w:color="auto"/>
        <w:right w:val="none" w:sz="0" w:space="0" w:color="auto"/>
      </w:divBdr>
    </w:div>
    <w:div w:id="1067533506">
      <w:bodyDiv w:val="1"/>
      <w:marLeft w:val="0"/>
      <w:marRight w:val="0"/>
      <w:marTop w:val="0"/>
      <w:marBottom w:val="0"/>
      <w:divBdr>
        <w:top w:val="none" w:sz="0" w:space="0" w:color="auto"/>
        <w:left w:val="none" w:sz="0" w:space="0" w:color="auto"/>
        <w:bottom w:val="none" w:sz="0" w:space="0" w:color="auto"/>
        <w:right w:val="none" w:sz="0" w:space="0" w:color="auto"/>
      </w:divBdr>
    </w:div>
    <w:div w:id="1078943388">
      <w:bodyDiv w:val="1"/>
      <w:marLeft w:val="0"/>
      <w:marRight w:val="0"/>
      <w:marTop w:val="0"/>
      <w:marBottom w:val="0"/>
      <w:divBdr>
        <w:top w:val="none" w:sz="0" w:space="0" w:color="auto"/>
        <w:left w:val="none" w:sz="0" w:space="0" w:color="auto"/>
        <w:bottom w:val="none" w:sz="0" w:space="0" w:color="auto"/>
        <w:right w:val="none" w:sz="0" w:space="0" w:color="auto"/>
      </w:divBdr>
      <w:divsChild>
        <w:div w:id="1824155250">
          <w:marLeft w:val="0"/>
          <w:marRight w:val="0"/>
          <w:marTop w:val="0"/>
          <w:marBottom w:val="0"/>
          <w:divBdr>
            <w:top w:val="none" w:sz="0" w:space="0" w:color="auto"/>
            <w:left w:val="none" w:sz="0" w:space="0" w:color="auto"/>
            <w:bottom w:val="none" w:sz="0" w:space="0" w:color="auto"/>
            <w:right w:val="none" w:sz="0" w:space="0" w:color="auto"/>
          </w:divBdr>
        </w:div>
      </w:divsChild>
    </w:div>
    <w:div w:id="1083646639">
      <w:bodyDiv w:val="1"/>
      <w:marLeft w:val="0"/>
      <w:marRight w:val="0"/>
      <w:marTop w:val="0"/>
      <w:marBottom w:val="0"/>
      <w:divBdr>
        <w:top w:val="none" w:sz="0" w:space="0" w:color="auto"/>
        <w:left w:val="none" w:sz="0" w:space="0" w:color="auto"/>
        <w:bottom w:val="none" w:sz="0" w:space="0" w:color="auto"/>
        <w:right w:val="none" w:sz="0" w:space="0" w:color="auto"/>
      </w:divBdr>
    </w:div>
    <w:div w:id="1105033485">
      <w:bodyDiv w:val="1"/>
      <w:marLeft w:val="0"/>
      <w:marRight w:val="0"/>
      <w:marTop w:val="0"/>
      <w:marBottom w:val="0"/>
      <w:divBdr>
        <w:top w:val="none" w:sz="0" w:space="0" w:color="auto"/>
        <w:left w:val="none" w:sz="0" w:space="0" w:color="auto"/>
        <w:bottom w:val="none" w:sz="0" w:space="0" w:color="auto"/>
        <w:right w:val="none" w:sz="0" w:space="0" w:color="auto"/>
      </w:divBdr>
    </w:div>
    <w:div w:id="1118182573">
      <w:bodyDiv w:val="1"/>
      <w:marLeft w:val="0"/>
      <w:marRight w:val="0"/>
      <w:marTop w:val="0"/>
      <w:marBottom w:val="0"/>
      <w:divBdr>
        <w:top w:val="none" w:sz="0" w:space="0" w:color="auto"/>
        <w:left w:val="none" w:sz="0" w:space="0" w:color="auto"/>
        <w:bottom w:val="none" w:sz="0" w:space="0" w:color="auto"/>
        <w:right w:val="none" w:sz="0" w:space="0" w:color="auto"/>
      </w:divBdr>
    </w:div>
    <w:div w:id="1162625910">
      <w:bodyDiv w:val="1"/>
      <w:marLeft w:val="0"/>
      <w:marRight w:val="0"/>
      <w:marTop w:val="0"/>
      <w:marBottom w:val="0"/>
      <w:divBdr>
        <w:top w:val="none" w:sz="0" w:space="0" w:color="auto"/>
        <w:left w:val="none" w:sz="0" w:space="0" w:color="auto"/>
        <w:bottom w:val="none" w:sz="0" w:space="0" w:color="auto"/>
        <w:right w:val="none" w:sz="0" w:space="0" w:color="auto"/>
      </w:divBdr>
    </w:div>
    <w:div w:id="1175412957">
      <w:bodyDiv w:val="1"/>
      <w:marLeft w:val="0"/>
      <w:marRight w:val="0"/>
      <w:marTop w:val="0"/>
      <w:marBottom w:val="0"/>
      <w:divBdr>
        <w:top w:val="none" w:sz="0" w:space="0" w:color="auto"/>
        <w:left w:val="none" w:sz="0" w:space="0" w:color="auto"/>
        <w:bottom w:val="none" w:sz="0" w:space="0" w:color="auto"/>
        <w:right w:val="none" w:sz="0" w:space="0" w:color="auto"/>
      </w:divBdr>
    </w:div>
    <w:div w:id="1183201492">
      <w:bodyDiv w:val="1"/>
      <w:marLeft w:val="0"/>
      <w:marRight w:val="0"/>
      <w:marTop w:val="0"/>
      <w:marBottom w:val="0"/>
      <w:divBdr>
        <w:top w:val="none" w:sz="0" w:space="0" w:color="auto"/>
        <w:left w:val="none" w:sz="0" w:space="0" w:color="auto"/>
        <w:bottom w:val="none" w:sz="0" w:space="0" w:color="auto"/>
        <w:right w:val="none" w:sz="0" w:space="0" w:color="auto"/>
      </w:divBdr>
    </w:div>
    <w:div w:id="1190559663">
      <w:bodyDiv w:val="1"/>
      <w:marLeft w:val="0"/>
      <w:marRight w:val="0"/>
      <w:marTop w:val="0"/>
      <w:marBottom w:val="0"/>
      <w:divBdr>
        <w:top w:val="none" w:sz="0" w:space="0" w:color="auto"/>
        <w:left w:val="none" w:sz="0" w:space="0" w:color="auto"/>
        <w:bottom w:val="none" w:sz="0" w:space="0" w:color="auto"/>
        <w:right w:val="none" w:sz="0" w:space="0" w:color="auto"/>
      </w:divBdr>
    </w:div>
    <w:div w:id="1215235124">
      <w:bodyDiv w:val="1"/>
      <w:marLeft w:val="0"/>
      <w:marRight w:val="0"/>
      <w:marTop w:val="0"/>
      <w:marBottom w:val="0"/>
      <w:divBdr>
        <w:top w:val="none" w:sz="0" w:space="0" w:color="auto"/>
        <w:left w:val="none" w:sz="0" w:space="0" w:color="auto"/>
        <w:bottom w:val="none" w:sz="0" w:space="0" w:color="auto"/>
        <w:right w:val="none" w:sz="0" w:space="0" w:color="auto"/>
      </w:divBdr>
    </w:div>
    <w:div w:id="1296253686">
      <w:bodyDiv w:val="1"/>
      <w:marLeft w:val="0"/>
      <w:marRight w:val="0"/>
      <w:marTop w:val="0"/>
      <w:marBottom w:val="0"/>
      <w:divBdr>
        <w:top w:val="none" w:sz="0" w:space="0" w:color="auto"/>
        <w:left w:val="none" w:sz="0" w:space="0" w:color="auto"/>
        <w:bottom w:val="none" w:sz="0" w:space="0" w:color="auto"/>
        <w:right w:val="none" w:sz="0" w:space="0" w:color="auto"/>
      </w:divBdr>
    </w:div>
    <w:div w:id="1314991921">
      <w:bodyDiv w:val="1"/>
      <w:marLeft w:val="0"/>
      <w:marRight w:val="0"/>
      <w:marTop w:val="0"/>
      <w:marBottom w:val="0"/>
      <w:divBdr>
        <w:top w:val="none" w:sz="0" w:space="0" w:color="auto"/>
        <w:left w:val="none" w:sz="0" w:space="0" w:color="auto"/>
        <w:bottom w:val="none" w:sz="0" w:space="0" w:color="auto"/>
        <w:right w:val="none" w:sz="0" w:space="0" w:color="auto"/>
      </w:divBdr>
    </w:div>
    <w:div w:id="1322005709">
      <w:bodyDiv w:val="1"/>
      <w:marLeft w:val="0"/>
      <w:marRight w:val="0"/>
      <w:marTop w:val="0"/>
      <w:marBottom w:val="0"/>
      <w:divBdr>
        <w:top w:val="none" w:sz="0" w:space="0" w:color="auto"/>
        <w:left w:val="none" w:sz="0" w:space="0" w:color="auto"/>
        <w:bottom w:val="none" w:sz="0" w:space="0" w:color="auto"/>
        <w:right w:val="none" w:sz="0" w:space="0" w:color="auto"/>
      </w:divBdr>
    </w:div>
    <w:div w:id="1345550014">
      <w:bodyDiv w:val="1"/>
      <w:marLeft w:val="0"/>
      <w:marRight w:val="0"/>
      <w:marTop w:val="0"/>
      <w:marBottom w:val="0"/>
      <w:divBdr>
        <w:top w:val="none" w:sz="0" w:space="0" w:color="auto"/>
        <w:left w:val="none" w:sz="0" w:space="0" w:color="auto"/>
        <w:bottom w:val="none" w:sz="0" w:space="0" w:color="auto"/>
        <w:right w:val="none" w:sz="0" w:space="0" w:color="auto"/>
      </w:divBdr>
    </w:div>
    <w:div w:id="1404453730">
      <w:bodyDiv w:val="1"/>
      <w:marLeft w:val="0"/>
      <w:marRight w:val="0"/>
      <w:marTop w:val="0"/>
      <w:marBottom w:val="0"/>
      <w:divBdr>
        <w:top w:val="none" w:sz="0" w:space="0" w:color="auto"/>
        <w:left w:val="none" w:sz="0" w:space="0" w:color="auto"/>
        <w:bottom w:val="none" w:sz="0" w:space="0" w:color="auto"/>
        <w:right w:val="none" w:sz="0" w:space="0" w:color="auto"/>
      </w:divBdr>
    </w:div>
    <w:div w:id="1407260303">
      <w:bodyDiv w:val="1"/>
      <w:marLeft w:val="0"/>
      <w:marRight w:val="0"/>
      <w:marTop w:val="0"/>
      <w:marBottom w:val="0"/>
      <w:divBdr>
        <w:top w:val="none" w:sz="0" w:space="0" w:color="auto"/>
        <w:left w:val="none" w:sz="0" w:space="0" w:color="auto"/>
        <w:bottom w:val="none" w:sz="0" w:space="0" w:color="auto"/>
        <w:right w:val="none" w:sz="0" w:space="0" w:color="auto"/>
      </w:divBdr>
    </w:div>
    <w:div w:id="1421754885">
      <w:bodyDiv w:val="1"/>
      <w:marLeft w:val="0"/>
      <w:marRight w:val="0"/>
      <w:marTop w:val="0"/>
      <w:marBottom w:val="0"/>
      <w:divBdr>
        <w:top w:val="none" w:sz="0" w:space="0" w:color="auto"/>
        <w:left w:val="none" w:sz="0" w:space="0" w:color="auto"/>
        <w:bottom w:val="none" w:sz="0" w:space="0" w:color="auto"/>
        <w:right w:val="none" w:sz="0" w:space="0" w:color="auto"/>
      </w:divBdr>
    </w:div>
    <w:div w:id="1443456628">
      <w:bodyDiv w:val="1"/>
      <w:marLeft w:val="0"/>
      <w:marRight w:val="0"/>
      <w:marTop w:val="0"/>
      <w:marBottom w:val="0"/>
      <w:divBdr>
        <w:top w:val="none" w:sz="0" w:space="0" w:color="auto"/>
        <w:left w:val="none" w:sz="0" w:space="0" w:color="auto"/>
        <w:bottom w:val="none" w:sz="0" w:space="0" w:color="auto"/>
        <w:right w:val="none" w:sz="0" w:space="0" w:color="auto"/>
      </w:divBdr>
    </w:div>
    <w:div w:id="1444036191">
      <w:bodyDiv w:val="1"/>
      <w:marLeft w:val="0"/>
      <w:marRight w:val="0"/>
      <w:marTop w:val="0"/>
      <w:marBottom w:val="0"/>
      <w:divBdr>
        <w:top w:val="none" w:sz="0" w:space="0" w:color="auto"/>
        <w:left w:val="none" w:sz="0" w:space="0" w:color="auto"/>
        <w:bottom w:val="none" w:sz="0" w:space="0" w:color="auto"/>
        <w:right w:val="none" w:sz="0" w:space="0" w:color="auto"/>
      </w:divBdr>
    </w:div>
    <w:div w:id="1444501218">
      <w:bodyDiv w:val="1"/>
      <w:marLeft w:val="0"/>
      <w:marRight w:val="0"/>
      <w:marTop w:val="0"/>
      <w:marBottom w:val="0"/>
      <w:divBdr>
        <w:top w:val="none" w:sz="0" w:space="0" w:color="auto"/>
        <w:left w:val="none" w:sz="0" w:space="0" w:color="auto"/>
        <w:bottom w:val="none" w:sz="0" w:space="0" w:color="auto"/>
        <w:right w:val="none" w:sz="0" w:space="0" w:color="auto"/>
      </w:divBdr>
    </w:div>
    <w:div w:id="1459757450">
      <w:bodyDiv w:val="1"/>
      <w:marLeft w:val="0"/>
      <w:marRight w:val="0"/>
      <w:marTop w:val="0"/>
      <w:marBottom w:val="0"/>
      <w:divBdr>
        <w:top w:val="none" w:sz="0" w:space="0" w:color="auto"/>
        <w:left w:val="none" w:sz="0" w:space="0" w:color="auto"/>
        <w:bottom w:val="none" w:sz="0" w:space="0" w:color="auto"/>
        <w:right w:val="none" w:sz="0" w:space="0" w:color="auto"/>
      </w:divBdr>
    </w:div>
    <w:div w:id="1461455919">
      <w:bodyDiv w:val="1"/>
      <w:marLeft w:val="0"/>
      <w:marRight w:val="0"/>
      <w:marTop w:val="0"/>
      <w:marBottom w:val="0"/>
      <w:divBdr>
        <w:top w:val="none" w:sz="0" w:space="0" w:color="auto"/>
        <w:left w:val="none" w:sz="0" w:space="0" w:color="auto"/>
        <w:bottom w:val="none" w:sz="0" w:space="0" w:color="auto"/>
        <w:right w:val="none" w:sz="0" w:space="0" w:color="auto"/>
      </w:divBdr>
    </w:div>
    <w:div w:id="1466898498">
      <w:bodyDiv w:val="1"/>
      <w:marLeft w:val="0"/>
      <w:marRight w:val="0"/>
      <w:marTop w:val="0"/>
      <w:marBottom w:val="0"/>
      <w:divBdr>
        <w:top w:val="none" w:sz="0" w:space="0" w:color="auto"/>
        <w:left w:val="none" w:sz="0" w:space="0" w:color="auto"/>
        <w:bottom w:val="none" w:sz="0" w:space="0" w:color="auto"/>
        <w:right w:val="none" w:sz="0" w:space="0" w:color="auto"/>
      </w:divBdr>
    </w:div>
    <w:div w:id="1483540331">
      <w:bodyDiv w:val="1"/>
      <w:marLeft w:val="0"/>
      <w:marRight w:val="0"/>
      <w:marTop w:val="0"/>
      <w:marBottom w:val="0"/>
      <w:divBdr>
        <w:top w:val="none" w:sz="0" w:space="0" w:color="auto"/>
        <w:left w:val="none" w:sz="0" w:space="0" w:color="auto"/>
        <w:bottom w:val="none" w:sz="0" w:space="0" w:color="auto"/>
        <w:right w:val="none" w:sz="0" w:space="0" w:color="auto"/>
      </w:divBdr>
    </w:div>
    <w:div w:id="1505121785">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571649995">
      <w:bodyDiv w:val="1"/>
      <w:marLeft w:val="0"/>
      <w:marRight w:val="0"/>
      <w:marTop w:val="0"/>
      <w:marBottom w:val="0"/>
      <w:divBdr>
        <w:top w:val="none" w:sz="0" w:space="0" w:color="auto"/>
        <w:left w:val="none" w:sz="0" w:space="0" w:color="auto"/>
        <w:bottom w:val="none" w:sz="0" w:space="0" w:color="auto"/>
        <w:right w:val="none" w:sz="0" w:space="0" w:color="auto"/>
      </w:divBdr>
    </w:div>
    <w:div w:id="1580939168">
      <w:bodyDiv w:val="1"/>
      <w:marLeft w:val="0"/>
      <w:marRight w:val="0"/>
      <w:marTop w:val="0"/>
      <w:marBottom w:val="0"/>
      <w:divBdr>
        <w:top w:val="none" w:sz="0" w:space="0" w:color="auto"/>
        <w:left w:val="none" w:sz="0" w:space="0" w:color="auto"/>
        <w:bottom w:val="none" w:sz="0" w:space="0" w:color="auto"/>
        <w:right w:val="none" w:sz="0" w:space="0" w:color="auto"/>
      </w:divBdr>
    </w:div>
    <w:div w:id="1592007817">
      <w:bodyDiv w:val="1"/>
      <w:marLeft w:val="0"/>
      <w:marRight w:val="0"/>
      <w:marTop w:val="0"/>
      <w:marBottom w:val="0"/>
      <w:divBdr>
        <w:top w:val="none" w:sz="0" w:space="0" w:color="auto"/>
        <w:left w:val="none" w:sz="0" w:space="0" w:color="auto"/>
        <w:bottom w:val="none" w:sz="0" w:space="0" w:color="auto"/>
        <w:right w:val="none" w:sz="0" w:space="0" w:color="auto"/>
      </w:divBdr>
    </w:div>
    <w:div w:id="1597857967">
      <w:bodyDiv w:val="1"/>
      <w:marLeft w:val="0"/>
      <w:marRight w:val="0"/>
      <w:marTop w:val="0"/>
      <w:marBottom w:val="0"/>
      <w:divBdr>
        <w:top w:val="none" w:sz="0" w:space="0" w:color="auto"/>
        <w:left w:val="none" w:sz="0" w:space="0" w:color="auto"/>
        <w:bottom w:val="none" w:sz="0" w:space="0" w:color="auto"/>
        <w:right w:val="none" w:sz="0" w:space="0" w:color="auto"/>
      </w:divBdr>
    </w:div>
    <w:div w:id="1603369482">
      <w:bodyDiv w:val="1"/>
      <w:marLeft w:val="0"/>
      <w:marRight w:val="0"/>
      <w:marTop w:val="0"/>
      <w:marBottom w:val="0"/>
      <w:divBdr>
        <w:top w:val="none" w:sz="0" w:space="0" w:color="auto"/>
        <w:left w:val="none" w:sz="0" w:space="0" w:color="auto"/>
        <w:bottom w:val="none" w:sz="0" w:space="0" w:color="auto"/>
        <w:right w:val="none" w:sz="0" w:space="0" w:color="auto"/>
      </w:divBdr>
    </w:div>
    <w:div w:id="1616979614">
      <w:bodyDiv w:val="1"/>
      <w:marLeft w:val="0"/>
      <w:marRight w:val="0"/>
      <w:marTop w:val="0"/>
      <w:marBottom w:val="0"/>
      <w:divBdr>
        <w:top w:val="none" w:sz="0" w:space="0" w:color="auto"/>
        <w:left w:val="none" w:sz="0" w:space="0" w:color="auto"/>
        <w:bottom w:val="none" w:sz="0" w:space="0" w:color="auto"/>
        <w:right w:val="none" w:sz="0" w:space="0" w:color="auto"/>
      </w:divBdr>
    </w:div>
    <w:div w:id="1637027847">
      <w:bodyDiv w:val="1"/>
      <w:marLeft w:val="0"/>
      <w:marRight w:val="0"/>
      <w:marTop w:val="0"/>
      <w:marBottom w:val="0"/>
      <w:divBdr>
        <w:top w:val="none" w:sz="0" w:space="0" w:color="auto"/>
        <w:left w:val="none" w:sz="0" w:space="0" w:color="auto"/>
        <w:bottom w:val="none" w:sz="0" w:space="0" w:color="auto"/>
        <w:right w:val="none" w:sz="0" w:space="0" w:color="auto"/>
      </w:divBdr>
    </w:div>
    <w:div w:id="1643920972">
      <w:bodyDiv w:val="1"/>
      <w:marLeft w:val="0"/>
      <w:marRight w:val="0"/>
      <w:marTop w:val="0"/>
      <w:marBottom w:val="0"/>
      <w:divBdr>
        <w:top w:val="none" w:sz="0" w:space="0" w:color="auto"/>
        <w:left w:val="none" w:sz="0" w:space="0" w:color="auto"/>
        <w:bottom w:val="none" w:sz="0" w:space="0" w:color="auto"/>
        <w:right w:val="none" w:sz="0" w:space="0" w:color="auto"/>
      </w:divBdr>
    </w:div>
    <w:div w:id="1655255286">
      <w:bodyDiv w:val="1"/>
      <w:marLeft w:val="0"/>
      <w:marRight w:val="0"/>
      <w:marTop w:val="0"/>
      <w:marBottom w:val="0"/>
      <w:divBdr>
        <w:top w:val="none" w:sz="0" w:space="0" w:color="auto"/>
        <w:left w:val="none" w:sz="0" w:space="0" w:color="auto"/>
        <w:bottom w:val="none" w:sz="0" w:space="0" w:color="auto"/>
        <w:right w:val="none" w:sz="0" w:space="0" w:color="auto"/>
      </w:divBdr>
    </w:div>
    <w:div w:id="1667903715">
      <w:bodyDiv w:val="1"/>
      <w:marLeft w:val="0"/>
      <w:marRight w:val="0"/>
      <w:marTop w:val="0"/>
      <w:marBottom w:val="0"/>
      <w:divBdr>
        <w:top w:val="none" w:sz="0" w:space="0" w:color="auto"/>
        <w:left w:val="none" w:sz="0" w:space="0" w:color="auto"/>
        <w:bottom w:val="none" w:sz="0" w:space="0" w:color="auto"/>
        <w:right w:val="none" w:sz="0" w:space="0" w:color="auto"/>
      </w:divBdr>
    </w:div>
    <w:div w:id="1668485337">
      <w:bodyDiv w:val="1"/>
      <w:marLeft w:val="0"/>
      <w:marRight w:val="0"/>
      <w:marTop w:val="0"/>
      <w:marBottom w:val="0"/>
      <w:divBdr>
        <w:top w:val="none" w:sz="0" w:space="0" w:color="auto"/>
        <w:left w:val="none" w:sz="0" w:space="0" w:color="auto"/>
        <w:bottom w:val="none" w:sz="0" w:space="0" w:color="auto"/>
        <w:right w:val="none" w:sz="0" w:space="0" w:color="auto"/>
      </w:divBdr>
    </w:div>
    <w:div w:id="1700011393">
      <w:bodyDiv w:val="1"/>
      <w:marLeft w:val="0"/>
      <w:marRight w:val="0"/>
      <w:marTop w:val="0"/>
      <w:marBottom w:val="0"/>
      <w:divBdr>
        <w:top w:val="none" w:sz="0" w:space="0" w:color="auto"/>
        <w:left w:val="none" w:sz="0" w:space="0" w:color="auto"/>
        <w:bottom w:val="none" w:sz="0" w:space="0" w:color="auto"/>
        <w:right w:val="none" w:sz="0" w:space="0" w:color="auto"/>
      </w:divBdr>
    </w:div>
    <w:div w:id="1714966490">
      <w:bodyDiv w:val="1"/>
      <w:marLeft w:val="0"/>
      <w:marRight w:val="0"/>
      <w:marTop w:val="0"/>
      <w:marBottom w:val="0"/>
      <w:divBdr>
        <w:top w:val="none" w:sz="0" w:space="0" w:color="auto"/>
        <w:left w:val="none" w:sz="0" w:space="0" w:color="auto"/>
        <w:bottom w:val="none" w:sz="0" w:space="0" w:color="auto"/>
        <w:right w:val="none" w:sz="0" w:space="0" w:color="auto"/>
      </w:divBdr>
    </w:div>
    <w:div w:id="1726680267">
      <w:bodyDiv w:val="1"/>
      <w:marLeft w:val="0"/>
      <w:marRight w:val="0"/>
      <w:marTop w:val="0"/>
      <w:marBottom w:val="0"/>
      <w:divBdr>
        <w:top w:val="none" w:sz="0" w:space="0" w:color="auto"/>
        <w:left w:val="none" w:sz="0" w:space="0" w:color="auto"/>
        <w:bottom w:val="none" w:sz="0" w:space="0" w:color="auto"/>
        <w:right w:val="none" w:sz="0" w:space="0" w:color="auto"/>
      </w:divBdr>
      <w:divsChild>
        <w:div w:id="290138411">
          <w:marLeft w:val="0"/>
          <w:marRight w:val="0"/>
          <w:marTop w:val="0"/>
          <w:marBottom w:val="0"/>
          <w:divBdr>
            <w:top w:val="none" w:sz="0" w:space="0" w:color="auto"/>
            <w:left w:val="none" w:sz="0" w:space="0" w:color="auto"/>
            <w:bottom w:val="none" w:sz="0" w:space="0" w:color="auto"/>
            <w:right w:val="none" w:sz="0" w:space="0" w:color="auto"/>
          </w:divBdr>
        </w:div>
      </w:divsChild>
    </w:div>
    <w:div w:id="1730879000">
      <w:bodyDiv w:val="1"/>
      <w:marLeft w:val="0"/>
      <w:marRight w:val="0"/>
      <w:marTop w:val="0"/>
      <w:marBottom w:val="0"/>
      <w:divBdr>
        <w:top w:val="none" w:sz="0" w:space="0" w:color="auto"/>
        <w:left w:val="none" w:sz="0" w:space="0" w:color="auto"/>
        <w:bottom w:val="none" w:sz="0" w:space="0" w:color="auto"/>
        <w:right w:val="none" w:sz="0" w:space="0" w:color="auto"/>
      </w:divBdr>
    </w:div>
    <w:div w:id="1754624110">
      <w:bodyDiv w:val="1"/>
      <w:marLeft w:val="0"/>
      <w:marRight w:val="0"/>
      <w:marTop w:val="0"/>
      <w:marBottom w:val="0"/>
      <w:divBdr>
        <w:top w:val="none" w:sz="0" w:space="0" w:color="auto"/>
        <w:left w:val="none" w:sz="0" w:space="0" w:color="auto"/>
        <w:bottom w:val="none" w:sz="0" w:space="0" w:color="auto"/>
        <w:right w:val="none" w:sz="0" w:space="0" w:color="auto"/>
      </w:divBdr>
    </w:div>
    <w:div w:id="1758864071">
      <w:bodyDiv w:val="1"/>
      <w:marLeft w:val="0"/>
      <w:marRight w:val="0"/>
      <w:marTop w:val="0"/>
      <w:marBottom w:val="0"/>
      <w:divBdr>
        <w:top w:val="none" w:sz="0" w:space="0" w:color="auto"/>
        <w:left w:val="none" w:sz="0" w:space="0" w:color="auto"/>
        <w:bottom w:val="none" w:sz="0" w:space="0" w:color="auto"/>
        <w:right w:val="none" w:sz="0" w:space="0" w:color="auto"/>
      </w:divBdr>
    </w:div>
    <w:div w:id="1764495747">
      <w:bodyDiv w:val="1"/>
      <w:marLeft w:val="0"/>
      <w:marRight w:val="0"/>
      <w:marTop w:val="0"/>
      <w:marBottom w:val="0"/>
      <w:divBdr>
        <w:top w:val="none" w:sz="0" w:space="0" w:color="auto"/>
        <w:left w:val="none" w:sz="0" w:space="0" w:color="auto"/>
        <w:bottom w:val="none" w:sz="0" w:space="0" w:color="auto"/>
        <w:right w:val="none" w:sz="0" w:space="0" w:color="auto"/>
      </w:divBdr>
    </w:div>
    <w:div w:id="1791581501">
      <w:bodyDiv w:val="1"/>
      <w:marLeft w:val="0"/>
      <w:marRight w:val="0"/>
      <w:marTop w:val="0"/>
      <w:marBottom w:val="0"/>
      <w:divBdr>
        <w:top w:val="none" w:sz="0" w:space="0" w:color="auto"/>
        <w:left w:val="none" w:sz="0" w:space="0" w:color="auto"/>
        <w:bottom w:val="none" w:sz="0" w:space="0" w:color="auto"/>
        <w:right w:val="none" w:sz="0" w:space="0" w:color="auto"/>
      </w:divBdr>
    </w:div>
    <w:div w:id="1798180299">
      <w:bodyDiv w:val="1"/>
      <w:marLeft w:val="0"/>
      <w:marRight w:val="0"/>
      <w:marTop w:val="0"/>
      <w:marBottom w:val="0"/>
      <w:divBdr>
        <w:top w:val="none" w:sz="0" w:space="0" w:color="auto"/>
        <w:left w:val="none" w:sz="0" w:space="0" w:color="auto"/>
        <w:bottom w:val="none" w:sz="0" w:space="0" w:color="auto"/>
        <w:right w:val="none" w:sz="0" w:space="0" w:color="auto"/>
      </w:divBdr>
    </w:div>
    <w:div w:id="1809544003">
      <w:bodyDiv w:val="1"/>
      <w:marLeft w:val="0"/>
      <w:marRight w:val="0"/>
      <w:marTop w:val="0"/>
      <w:marBottom w:val="0"/>
      <w:divBdr>
        <w:top w:val="none" w:sz="0" w:space="0" w:color="auto"/>
        <w:left w:val="none" w:sz="0" w:space="0" w:color="auto"/>
        <w:bottom w:val="none" w:sz="0" w:space="0" w:color="auto"/>
        <w:right w:val="none" w:sz="0" w:space="0" w:color="auto"/>
      </w:divBdr>
    </w:div>
    <w:div w:id="1824157779">
      <w:bodyDiv w:val="1"/>
      <w:marLeft w:val="0"/>
      <w:marRight w:val="0"/>
      <w:marTop w:val="0"/>
      <w:marBottom w:val="0"/>
      <w:divBdr>
        <w:top w:val="none" w:sz="0" w:space="0" w:color="auto"/>
        <w:left w:val="none" w:sz="0" w:space="0" w:color="auto"/>
        <w:bottom w:val="none" w:sz="0" w:space="0" w:color="auto"/>
        <w:right w:val="none" w:sz="0" w:space="0" w:color="auto"/>
      </w:divBdr>
    </w:div>
    <w:div w:id="1866409131">
      <w:bodyDiv w:val="1"/>
      <w:marLeft w:val="0"/>
      <w:marRight w:val="0"/>
      <w:marTop w:val="0"/>
      <w:marBottom w:val="0"/>
      <w:divBdr>
        <w:top w:val="none" w:sz="0" w:space="0" w:color="auto"/>
        <w:left w:val="none" w:sz="0" w:space="0" w:color="auto"/>
        <w:bottom w:val="none" w:sz="0" w:space="0" w:color="auto"/>
        <w:right w:val="none" w:sz="0" w:space="0" w:color="auto"/>
      </w:divBdr>
    </w:div>
    <w:div w:id="1882791075">
      <w:bodyDiv w:val="1"/>
      <w:marLeft w:val="0"/>
      <w:marRight w:val="0"/>
      <w:marTop w:val="0"/>
      <w:marBottom w:val="0"/>
      <w:divBdr>
        <w:top w:val="none" w:sz="0" w:space="0" w:color="auto"/>
        <w:left w:val="none" w:sz="0" w:space="0" w:color="auto"/>
        <w:bottom w:val="none" w:sz="0" w:space="0" w:color="auto"/>
        <w:right w:val="none" w:sz="0" w:space="0" w:color="auto"/>
      </w:divBdr>
    </w:div>
    <w:div w:id="1908959490">
      <w:bodyDiv w:val="1"/>
      <w:marLeft w:val="0"/>
      <w:marRight w:val="0"/>
      <w:marTop w:val="0"/>
      <w:marBottom w:val="0"/>
      <w:divBdr>
        <w:top w:val="none" w:sz="0" w:space="0" w:color="auto"/>
        <w:left w:val="none" w:sz="0" w:space="0" w:color="auto"/>
        <w:bottom w:val="none" w:sz="0" w:space="0" w:color="auto"/>
        <w:right w:val="none" w:sz="0" w:space="0" w:color="auto"/>
      </w:divBdr>
    </w:div>
    <w:div w:id="1910117138">
      <w:bodyDiv w:val="1"/>
      <w:marLeft w:val="0"/>
      <w:marRight w:val="0"/>
      <w:marTop w:val="0"/>
      <w:marBottom w:val="0"/>
      <w:divBdr>
        <w:top w:val="none" w:sz="0" w:space="0" w:color="auto"/>
        <w:left w:val="none" w:sz="0" w:space="0" w:color="auto"/>
        <w:bottom w:val="none" w:sz="0" w:space="0" w:color="auto"/>
        <w:right w:val="none" w:sz="0" w:space="0" w:color="auto"/>
      </w:divBdr>
    </w:div>
    <w:div w:id="1955407494">
      <w:bodyDiv w:val="1"/>
      <w:marLeft w:val="0"/>
      <w:marRight w:val="0"/>
      <w:marTop w:val="0"/>
      <w:marBottom w:val="0"/>
      <w:divBdr>
        <w:top w:val="none" w:sz="0" w:space="0" w:color="auto"/>
        <w:left w:val="none" w:sz="0" w:space="0" w:color="auto"/>
        <w:bottom w:val="none" w:sz="0" w:space="0" w:color="auto"/>
        <w:right w:val="none" w:sz="0" w:space="0" w:color="auto"/>
      </w:divBdr>
    </w:div>
    <w:div w:id="1960378933">
      <w:bodyDiv w:val="1"/>
      <w:marLeft w:val="0"/>
      <w:marRight w:val="0"/>
      <w:marTop w:val="0"/>
      <w:marBottom w:val="0"/>
      <w:divBdr>
        <w:top w:val="none" w:sz="0" w:space="0" w:color="auto"/>
        <w:left w:val="none" w:sz="0" w:space="0" w:color="auto"/>
        <w:bottom w:val="none" w:sz="0" w:space="0" w:color="auto"/>
        <w:right w:val="none" w:sz="0" w:space="0" w:color="auto"/>
      </w:divBdr>
    </w:div>
    <w:div w:id="1990673836">
      <w:bodyDiv w:val="1"/>
      <w:marLeft w:val="0"/>
      <w:marRight w:val="0"/>
      <w:marTop w:val="0"/>
      <w:marBottom w:val="0"/>
      <w:divBdr>
        <w:top w:val="none" w:sz="0" w:space="0" w:color="auto"/>
        <w:left w:val="none" w:sz="0" w:space="0" w:color="auto"/>
        <w:bottom w:val="none" w:sz="0" w:space="0" w:color="auto"/>
        <w:right w:val="none" w:sz="0" w:space="0" w:color="auto"/>
      </w:divBdr>
    </w:div>
    <w:div w:id="1996182683">
      <w:bodyDiv w:val="1"/>
      <w:marLeft w:val="0"/>
      <w:marRight w:val="0"/>
      <w:marTop w:val="0"/>
      <w:marBottom w:val="0"/>
      <w:divBdr>
        <w:top w:val="none" w:sz="0" w:space="0" w:color="auto"/>
        <w:left w:val="none" w:sz="0" w:space="0" w:color="auto"/>
        <w:bottom w:val="none" w:sz="0" w:space="0" w:color="auto"/>
        <w:right w:val="none" w:sz="0" w:space="0" w:color="auto"/>
      </w:divBdr>
    </w:div>
    <w:div w:id="2005008981">
      <w:bodyDiv w:val="1"/>
      <w:marLeft w:val="0"/>
      <w:marRight w:val="0"/>
      <w:marTop w:val="0"/>
      <w:marBottom w:val="0"/>
      <w:divBdr>
        <w:top w:val="none" w:sz="0" w:space="0" w:color="auto"/>
        <w:left w:val="none" w:sz="0" w:space="0" w:color="auto"/>
        <w:bottom w:val="none" w:sz="0" w:space="0" w:color="auto"/>
        <w:right w:val="none" w:sz="0" w:space="0" w:color="auto"/>
      </w:divBdr>
    </w:div>
    <w:div w:id="2031299940">
      <w:bodyDiv w:val="1"/>
      <w:marLeft w:val="0"/>
      <w:marRight w:val="0"/>
      <w:marTop w:val="0"/>
      <w:marBottom w:val="0"/>
      <w:divBdr>
        <w:top w:val="none" w:sz="0" w:space="0" w:color="auto"/>
        <w:left w:val="none" w:sz="0" w:space="0" w:color="auto"/>
        <w:bottom w:val="none" w:sz="0" w:space="0" w:color="auto"/>
        <w:right w:val="none" w:sz="0" w:space="0" w:color="auto"/>
      </w:divBdr>
    </w:div>
    <w:div w:id="2048942835">
      <w:bodyDiv w:val="1"/>
      <w:marLeft w:val="0"/>
      <w:marRight w:val="0"/>
      <w:marTop w:val="0"/>
      <w:marBottom w:val="0"/>
      <w:divBdr>
        <w:top w:val="none" w:sz="0" w:space="0" w:color="auto"/>
        <w:left w:val="none" w:sz="0" w:space="0" w:color="auto"/>
        <w:bottom w:val="none" w:sz="0" w:space="0" w:color="auto"/>
        <w:right w:val="none" w:sz="0" w:space="0" w:color="auto"/>
      </w:divBdr>
    </w:div>
    <w:div w:id="2070568525">
      <w:bodyDiv w:val="1"/>
      <w:marLeft w:val="0"/>
      <w:marRight w:val="0"/>
      <w:marTop w:val="0"/>
      <w:marBottom w:val="0"/>
      <w:divBdr>
        <w:top w:val="none" w:sz="0" w:space="0" w:color="auto"/>
        <w:left w:val="none" w:sz="0" w:space="0" w:color="auto"/>
        <w:bottom w:val="none" w:sz="0" w:space="0" w:color="auto"/>
        <w:right w:val="none" w:sz="0" w:space="0" w:color="auto"/>
      </w:divBdr>
    </w:div>
    <w:div w:id="2111000534">
      <w:bodyDiv w:val="1"/>
      <w:marLeft w:val="0"/>
      <w:marRight w:val="0"/>
      <w:marTop w:val="0"/>
      <w:marBottom w:val="0"/>
      <w:divBdr>
        <w:top w:val="none" w:sz="0" w:space="0" w:color="auto"/>
        <w:left w:val="none" w:sz="0" w:space="0" w:color="auto"/>
        <w:bottom w:val="none" w:sz="0" w:space="0" w:color="auto"/>
        <w:right w:val="none" w:sz="0" w:space="0" w:color="auto"/>
      </w:divBdr>
    </w:div>
    <w:div w:id="2112822885">
      <w:bodyDiv w:val="1"/>
      <w:marLeft w:val="0"/>
      <w:marRight w:val="0"/>
      <w:marTop w:val="0"/>
      <w:marBottom w:val="0"/>
      <w:divBdr>
        <w:top w:val="none" w:sz="0" w:space="0" w:color="auto"/>
        <w:left w:val="none" w:sz="0" w:space="0" w:color="auto"/>
        <w:bottom w:val="none" w:sz="0" w:space="0" w:color="auto"/>
        <w:right w:val="none" w:sz="0" w:space="0" w:color="auto"/>
      </w:divBdr>
    </w:div>
    <w:div w:id="2129470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i.org/10.1016/j.dr.2016.12.002" TargetMode="External"/><Relationship Id="rId18" Type="http://schemas.openxmlformats.org/officeDocument/2006/relationships/hyperlink" Target="http://doi.org/10.17605/OSF.IO/QKWST" TargetMode="External"/><Relationship Id="rId26" Type="http://schemas.openxmlformats.org/officeDocument/2006/relationships/image" Target="media/image7.png"/><Relationship Id="rId39" Type="http://schemas.openxmlformats.org/officeDocument/2006/relationships/image" Target="media/image17.png"/><Relationship Id="rId21" Type="http://schemas.openxmlformats.org/officeDocument/2006/relationships/image" Target="media/image2.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77/2515245917745629" TargetMode="External"/><Relationship Id="rId29" Type="http://schemas.openxmlformats.org/officeDocument/2006/relationships/footer" Target="footer1.xml"/><Relationship Id="rId11" Type="http://schemas.openxmlformats.org/officeDocument/2006/relationships/hyperlink" Target="http://www.stat.columbia.edu/~gelman/research/" TargetMode="External"/><Relationship Id="rId24" Type="http://schemas.openxmlformats.org/officeDocument/2006/relationships/image" Target="media/image5.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1.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16/09/relationships/commentsIds" Target="commentsIds.xml"/><Relationship Id="rId19" Type="http://schemas.openxmlformats.org/officeDocument/2006/relationships/hyperlink" Target="https://doi.org/10.1177/1745691616658637" TargetMode="External"/><Relationship Id="rId31" Type="http://schemas.openxmlformats.org/officeDocument/2006/relationships/image" Target="media/image9.png"/><Relationship Id="rId44" Type="http://schemas.openxmlformats.org/officeDocument/2006/relationships/header" Target="header3.xml"/><Relationship Id="rId52" Type="http://schemas.microsoft.com/office/2011/relationships/people" Target="people.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s://doi.org/10.1111/ajps.12357"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footer" Target="footer2.xml"/><Relationship Id="rId35" Type="http://schemas.openxmlformats.org/officeDocument/2006/relationships/image" Target="media/image13.png"/><Relationship Id="rId43" Type="http://schemas.openxmlformats.org/officeDocument/2006/relationships/header" Target="header2.xml"/><Relationship Id="rId48" Type="http://schemas.openxmlformats.org/officeDocument/2006/relationships/image" Target="media/image24.png"/><Relationship Id="rId8" Type="http://schemas.openxmlformats.org/officeDocument/2006/relationships/comments" Target="comments.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CRAN.R-project.org/package=stargazer" TargetMode="External"/><Relationship Id="rId17" Type="http://schemas.openxmlformats.org/officeDocument/2006/relationships/hyperlink" Target="https://doi.org/10.1093/%20biomet/70.1.41" TargetMode="External"/><Relationship Id="rId25" Type="http://schemas.openxmlformats.org/officeDocument/2006/relationships/image" Target="media/image6.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2.png"/><Relationship Id="rId20" Type="http://schemas.openxmlformats.org/officeDocument/2006/relationships/image" Target="media/image1.png"/><Relationship Id="rId41"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nlsinfo.org/content/cohorts/nlsy79-children/topical-guide/assessments/temperament-how-my-child-usually-acts" TargetMode="External"/><Relationship Id="rId23" Type="http://schemas.openxmlformats.org/officeDocument/2006/relationships/image" Target="media/image4.png"/><Relationship Id="rId28" Type="http://schemas.openxmlformats.org/officeDocument/2006/relationships/header" Target="header1.xml"/><Relationship Id="rId36" Type="http://schemas.openxmlformats.org/officeDocument/2006/relationships/image" Target="media/image14.png"/><Relationship Id="rId49"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F7AF661-1C02-AE44-9712-BED9440139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619</TotalTime>
  <Pages>42</Pages>
  <Words>13107</Words>
  <Characters>74715</Characters>
  <Application>Microsoft Office Word</Application>
  <DocSecurity>0</DocSecurity>
  <Lines>622</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McBee</dc:creator>
  <cp:keywords/>
  <dc:description/>
  <cp:lastModifiedBy>McBee, Matthew T.</cp:lastModifiedBy>
  <cp:revision>28</cp:revision>
  <cp:lastPrinted>2018-08-29T17:22:00Z</cp:lastPrinted>
  <dcterms:created xsi:type="dcterms:W3CDTF">2018-09-04T17:22:00Z</dcterms:created>
  <dcterms:modified xsi:type="dcterms:W3CDTF">2019-12-06T21:24:00Z</dcterms:modified>
</cp:coreProperties>
</file>